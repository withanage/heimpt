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2D0" w:rsidRPr="00A93265" w:rsidRDefault="0019528E" w:rsidP="003D1E34">
      <w:pPr>
        <w:pStyle w:val="berschrift1"/>
        <w:rPr>
          <w:lang w:val="de-DE"/>
        </w:rPr>
      </w:pPr>
      <w:r w:rsidRPr="00A93265">
        <w:rPr>
          <w:lang w:val="de-DE"/>
        </w:rPr>
        <w:t>3</w:t>
      </w:r>
      <w:r w:rsidR="005814E7">
        <w:rPr>
          <w:lang w:val="de-DE"/>
        </w:rPr>
        <w:t xml:space="preserve"> </w:t>
      </w:r>
      <w:r w:rsidR="00D670BD" w:rsidRPr="00A93265">
        <w:t xml:space="preserve">Rückzug, Absenz und </w:t>
      </w:r>
      <w:r w:rsidR="00A93265" w:rsidRPr="00A93265">
        <w:t>aristokratische Politik in der späten Republik und frühen Kaiserzeit</w:t>
      </w:r>
    </w:p>
    <w:p w:rsidR="00D72B41" w:rsidRPr="00186106" w:rsidRDefault="00D72B41" w:rsidP="007937AA">
      <w:pPr>
        <w:tabs>
          <w:tab w:val="left" w:pos="567"/>
        </w:tabs>
        <w:spacing w:after="120" w:line="360" w:lineRule="auto"/>
        <w:jc w:val="both"/>
        <w:rPr>
          <w:rFonts w:ascii="Times New Roman" w:hAnsi="Times New Roman" w:cs="Times New Roman"/>
          <w:sz w:val="24"/>
          <w:szCs w:val="24"/>
          <w:lang w:val="de-DE"/>
        </w:rPr>
      </w:pPr>
      <w:r w:rsidRPr="00186106">
        <w:rPr>
          <w:rFonts w:ascii="Times New Roman" w:hAnsi="Times New Roman" w:cs="Times New Roman"/>
          <w:sz w:val="24"/>
          <w:szCs w:val="24"/>
          <w:lang w:val="de-DE"/>
        </w:rPr>
        <w:t xml:space="preserve">Die Idee eines verbreiteten senatorischen Rückzug </w:t>
      </w:r>
      <w:r w:rsidR="00133706">
        <w:rPr>
          <w:rFonts w:ascii="Times New Roman" w:hAnsi="Times New Roman" w:cs="Times New Roman"/>
          <w:sz w:val="24"/>
          <w:szCs w:val="24"/>
          <w:lang w:val="de-DE"/>
        </w:rPr>
        <w:t xml:space="preserve">im </w:t>
      </w:r>
      <w:r w:rsidR="00E96892">
        <w:rPr>
          <w:rFonts w:ascii="Times New Roman" w:hAnsi="Times New Roman" w:cs="Times New Roman"/>
          <w:sz w:val="24"/>
          <w:szCs w:val="24"/>
          <w:lang w:val="de-DE"/>
        </w:rPr>
        <w:t>1. </w:t>
      </w:r>
      <w:r w:rsidR="004525F3">
        <w:rPr>
          <w:rFonts w:ascii="Times New Roman" w:hAnsi="Times New Roman" w:cs="Times New Roman"/>
          <w:sz w:val="24"/>
          <w:szCs w:val="24"/>
          <w:lang w:val="de-DE"/>
        </w:rPr>
        <w:t>Jahrhundert</w:t>
      </w:r>
      <w:r w:rsidR="006F5805">
        <w:rPr>
          <w:rFonts w:ascii="Times New Roman" w:hAnsi="Times New Roman" w:cs="Times New Roman"/>
          <w:sz w:val="24"/>
          <w:szCs w:val="24"/>
          <w:lang w:val="de-DE"/>
        </w:rPr>
        <w:t> </w:t>
      </w:r>
      <w:r w:rsidR="00E96892">
        <w:rPr>
          <w:rFonts w:ascii="Times New Roman" w:hAnsi="Times New Roman" w:cs="Times New Roman"/>
          <w:sz w:val="24"/>
          <w:szCs w:val="24"/>
          <w:lang w:val="de-DE"/>
        </w:rPr>
        <w:t>v. Chr.</w:t>
      </w:r>
      <w:r w:rsidR="004525F3">
        <w:rPr>
          <w:rFonts w:ascii="Times New Roman" w:hAnsi="Times New Roman" w:cs="Times New Roman"/>
          <w:sz w:val="24"/>
          <w:szCs w:val="24"/>
          <w:lang w:val="de-DE"/>
        </w:rPr>
        <w:t xml:space="preserve"> und </w:t>
      </w:r>
      <w:r w:rsidR="008933C3">
        <w:rPr>
          <w:rFonts w:ascii="Times New Roman" w:hAnsi="Times New Roman" w:cs="Times New Roman"/>
          <w:sz w:val="24"/>
          <w:szCs w:val="24"/>
          <w:lang w:val="de-DE"/>
        </w:rPr>
        <w:t xml:space="preserve">im </w:t>
      </w:r>
      <w:r w:rsidR="00E96892">
        <w:rPr>
          <w:rFonts w:ascii="Times New Roman" w:hAnsi="Times New Roman" w:cs="Times New Roman"/>
          <w:sz w:val="24"/>
          <w:szCs w:val="24"/>
          <w:lang w:val="de-DE"/>
        </w:rPr>
        <w:t>1. </w:t>
      </w:r>
      <w:r w:rsidR="008933C3">
        <w:rPr>
          <w:rFonts w:ascii="Times New Roman" w:hAnsi="Times New Roman" w:cs="Times New Roman"/>
          <w:sz w:val="24"/>
          <w:szCs w:val="24"/>
          <w:lang w:val="de-DE"/>
        </w:rPr>
        <w:t xml:space="preserve">Jahrhundert </w:t>
      </w:r>
      <w:r w:rsidR="00E96892">
        <w:rPr>
          <w:rFonts w:ascii="Times New Roman" w:hAnsi="Times New Roman" w:cs="Times New Roman"/>
          <w:sz w:val="24"/>
          <w:szCs w:val="24"/>
          <w:lang w:val="de-DE"/>
        </w:rPr>
        <w:t>n. Chr.</w:t>
      </w:r>
      <w:r w:rsidR="004525F3">
        <w:rPr>
          <w:rFonts w:ascii="Times New Roman" w:hAnsi="Times New Roman" w:cs="Times New Roman"/>
          <w:sz w:val="24"/>
          <w:szCs w:val="24"/>
          <w:lang w:val="de-DE"/>
        </w:rPr>
        <w:t xml:space="preserve"> </w:t>
      </w:r>
      <w:r w:rsidRPr="00186106">
        <w:rPr>
          <w:rFonts w:ascii="Times New Roman" w:hAnsi="Times New Roman" w:cs="Times New Roman"/>
          <w:sz w:val="24"/>
          <w:szCs w:val="24"/>
          <w:lang w:val="de-DE"/>
        </w:rPr>
        <w:t>aus machtpolitischer Frustratio</w:t>
      </w:r>
      <w:r w:rsidR="0031240B">
        <w:rPr>
          <w:rFonts w:ascii="Times New Roman" w:hAnsi="Times New Roman" w:cs="Times New Roman"/>
          <w:sz w:val="24"/>
          <w:szCs w:val="24"/>
          <w:lang w:val="de-DE"/>
        </w:rPr>
        <w:t>n in das ‚private‘ Landleben kann</w:t>
      </w:r>
      <w:r w:rsidR="001A75DD">
        <w:rPr>
          <w:rFonts w:ascii="Times New Roman" w:hAnsi="Times New Roman" w:cs="Times New Roman"/>
          <w:sz w:val="24"/>
          <w:szCs w:val="24"/>
          <w:lang w:val="de-DE"/>
        </w:rPr>
        <w:t>, wie</w:t>
      </w:r>
      <w:r w:rsidR="0031240B">
        <w:rPr>
          <w:rFonts w:ascii="Times New Roman" w:hAnsi="Times New Roman" w:cs="Times New Roman"/>
          <w:sz w:val="24"/>
          <w:szCs w:val="24"/>
          <w:lang w:val="de-DE"/>
        </w:rPr>
        <w:t xml:space="preserve"> </w:t>
      </w:r>
      <w:r w:rsidRPr="00186106">
        <w:rPr>
          <w:rFonts w:ascii="Times New Roman" w:hAnsi="Times New Roman" w:cs="Times New Roman"/>
          <w:sz w:val="24"/>
          <w:szCs w:val="24"/>
          <w:lang w:val="de-DE"/>
        </w:rPr>
        <w:t>gezeigt wurde, widerleg</w:t>
      </w:r>
      <w:r w:rsidR="0031240B">
        <w:rPr>
          <w:rFonts w:ascii="Times New Roman" w:hAnsi="Times New Roman" w:cs="Times New Roman"/>
          <w:sz w:val="24"/>
          <w:szCs w:val="24"/>
          <w:lang w:val="de-DE"/>
        </w:rPr>
        <w:t>t werd</w:t>
      </w:r>
      <w:r w:rsidRPr="00186106">
        <w:rPr>
          <w:rFonts w:ascii="Times New Roman" w:hAnsi="Times New Roman" w:cs="Times New Roman"/>
          <w:sz w:val="24"/>
          <w:szCs w:val="24"/>
          <w:lang w:val="de-DE"/>
        </w:rPr>
        <w:t xml:space="preserve">en. In der Selbstdarstellung der Senatsaristokratie war die Betätigung in den politischen Institutionen der </w:t>
      </w:r>
      <w:r w:rsidRPr="00C8579D">
        <w:rPr>
          <w:rFonts w:ascii="Times New Roman" w:hAnsi="Times New Roman" w:cs="Times New Roman"/>
          <w:i/>
          <w:iCs/>
          <w:sz w:val="24"/>
          <w:szCs w:val="24"/>
          <w:lang w:val="la-Latn"/>
        </w:rPr>
        <w:t>res publica</w:t>
      </w:r>
      <w:r w:rsidRPr="00186106">
        <w:rPr>
          <w:rFonts w:ascii="Times New Roman" w:hAnsi="Times New Roman" w:cs="Times New Roman"/>
          <w:sz w:val="24"/>
          <w:szCs w:val="24"/>
          <w:lang w:val="de-DE"/>
        </w:rPr>
        <w:t xml:space="preserve"> stets ein ausschlaggebendes Element für d</w:t>
      </w:r>
      <w:r w:rsidR="000D3FD7">
        <w:rPr>
          <w:rFonts w:ascii="Times New Roman" w:hAnsi="Times New Roman" w:cs="Times New Roman"/>
          <w:sz w:val="24"/>
          <w:szCs w:val="24"/>
          <w:lang w:val="de-DE"/>
        </w:rPr>
        <w:t>ie Konstitution adeligen Status</w:t>
      </w:r>
      <w:r w:rsidRPr="00186106">
        <w:rPr>
          <w:rFonts w:ascii="Times New Roman" w:hAnsi="Times New Roman" w:cs="Times New Roman"/>
          <w:sz w:val="24"/>
          <w:szCs w:val="24"/>
          <w:lang w:val="de-DE"/>
        </w:rPr>
        <w:t xml:space="preserve">. In der Republik wurde von Senatoren erwartet, sich an der Führung der </w:t>
      </w:r>
      <w:r w:rsidRPr="00C8579D">
        <w:rPr>
          <w:rFonts w:ascii="Times New Roman" w:hAnsi="Times New Roman" w:cs="Times New Roman"/>
          <w:i/>
          <w:iCs/>
          <w:sz w:val="24"/>
          <w:szCs w:val="24"/>
          <w:lang w:val="la-Latn"/>
        </w:rPr>
        <w:t>res publica</w:t>
      </w:r>
      <w:r w:rsidRPr="00186106">
        <w:rPr>
          <w:rFonts w:ascii="Times New Roman" w:hAnsi="Times New Roman" w:cs="Times New Roman"/>
          <w:sz w:val="24"/>
          <w:szCs w:val="24"/>
          <w:lang w:val="de-DE"/>
        </w:rPr>
        <w:t xml:space="preserve"> zu beteiligen, als </w:t>
      </w:r>
      <w:r w:rsidRPr="00C8579D">
        <w:rPr>
          <w:rFonts w:ascii="Times New Roman" w:hAnsi="Times New Roman" w:cs="Times New Roman"/>
          <w:i/>
          <w:iCs/>
          <w:sz w:val="24"/>
          <w:szCs w:val="24"/>
          <w:lang w:val="la-Latn"/>
        </w:rPr>
        <w:t>privati</w:t>
      </w:r>
      <w:r w:rsidRPr="00186106">
        <w:rPr>
          <w:rFonts w:ascii="Times New Roman" w:hAnsi="Times New Roman" w:cs="Times New Roman"/>
          <w:sz w:val="24"/>
          <w:szCs w:val="24"/>
          <w:lang w:val="de-DE"/>
        </w:rPr>
        <w:t xml:space="preserve"> im Senat, als </w:t>
      </w:r>
      <w:r w:rsidRPr="00C8579D">
        <w:rPr>
          <w:rFonts w:ascii="Times New Roman" w:hAnsi="Times New Roman" w:cs="Times New Roman"/>
          <w:i/>
          <w:iCs/>
          <w:sz w:val="24"/>
          <w:szCs w:val="24"/>
          <w:lang w:val="la-Latn"/>
        </w:rPr>
        <w:t>magistrat</w:t>
      </w:r>
      <w:r w:rsidR="00DB0230">
        <w:rPr>
          <w:rFonts w:ascii="Times New Roman" w:hAnsi="Times New Roman" w:cs="Times New Roman"/>
          <w:i/>
          <w:iCs/>
          <w:sz w:val="24"/>
          <w:szCs w:val="24"/>
        </w:rPr>
        <w:t>us</w:t>
      </w:r>
      <w:r w:rsidRPr="00186106">
        <w:rPr>
          <w:rFonts w:ascii="Times New Roman" w:hAnsi="Times New Roman" w:cs="Times New Roman"/>
          <w:sz w:val="24"/>
          <w:szCs w:val="24"/>
          <w:lang w:val="de-DE"/>
        </w:rPr>
        <w:t xml:space="preserve"> im Amt oder als Feldherren und Statthal</w:t>
      </w:r>
      <w:r w:rsidR="008933C3">
        <w:rPr>
          <w:rFonts w:ascii="Times New Roman" w:hAnsi="Times New Roman" w:cs="Times New Roman"/>
          <w:sz w:val="24"/>
          <w:szCs w:val="24"/>
          <w:lang w:val="de-DE"/>
        </w:rPr>
        <w:t>ter in den Provinzen. D</w:t>
      </w:r>
      <w:r w:rsidRPr="00186106">
        <w:rPr>
          <w:rFonts w:ascii="Times New Roman" w:hAnsi="Times New Roman" w:cs="Times New Roman"/>
          <w:sz w:val="24"/>
          <w:szCs w:val="24"/>
          <w:lang w:val="de-DE"/>
        </w:rPr>
        <w:t>as ändert</w:t>
      </w:r>
      <w:r w:rsidR="00EE29C0">
        <w:rPr>
          <w:rFonts w:ascii="Times New Roman" w:hAnsi="Times New Roman" w:cs="Times New Roman"/>
          <w:sz w:val="24"/>
          <w:szCs w:val="24"/>
          <w:lang w:val="de-DE"/>
        </w:rPr>
        <w:t>e</w:t>
      </w:r>
      <w:r w:rsidRPr="00186106">
        <w:rPr>
          <w:rFonts w:ascii="Times New Roman" w:hAnsi="Times New Roman" w:cs="Times New Roman"/>
          <w:sz w:val="24"/>
          <w:szCs w:val="24"/>
          <w:lang w:val="de-DE"/>
        </w:rPr>
        <w:t xml:space="preserve"> sich auch in der </w:t>
      </w:r>
      <w:r w:rsidR="004525F3">
        <w:rPr>
          <w:rFonts w:ascii="Times New Roman" w:hAnsi="Times New Roman" w:cs="Times New Roman"/>
          <w:sz w:val="24"/>
          <w:szCs w:val="24"/>
          <w:lang w:val="de-DE"/>
        </w:rPr>
        <w:t xml:space="preserve">frühen </w:t>
      </w:r>
      <w:r w:rsidRPr="00186106">
        <w:rPr>
          <w:rFonts w:ascii="Times New Roman" w:hAnsi="Times New Roman" w:cs="Times New Roman"/>
          <w:sz w:val="24"/>
          <w:szCs w:val="24"/>
          <w:lang w:val="de-DE"/>
        </w:rPr>
        <w:t>Kaiserzeit nicht grundsätzlich</w:t>
      </w:r>
      <w:r w:rsidR="004525F3">
        <w:rPr>
          <w:rFonts w:ascii="Times New Roman" w:hAnsi="Times New Roman" w:cs="Times New Roman"/>
          <w:sz w:val="24"/>
          <w:szCs w:val="24"/>
          <w:lang w:val="de-DE"/>
        </w:rPr>
        <w:t>, für die c</w:t>
      </w:r>
      <w:r w:rsidRPr="00186106">
        <w:rPr>
          <w:rFonts w:ascii="Times New Roman" w:hAnsi="Times New Roman" w:cs="Times New Roman"/>
          <w:sz w:val="24"/>
          <w:szCs w:val="24"/>
          <w:lang w:val="de-DE"/>
        </w:rPr>
        <w:t xml:space="preserve">harakteristisch </w:t>
      </w:r>
      <w:r w:rsidR="004525F3">
        <w:rPr>
          <w:rFonts w:ascii="Times New Roman" w:hAnsi="Times New Roman" w:cs="Times New Roman"/>
          <w:sz w:val="24"/>
          <w:szCs w:val="24"/>
          <w:lang w:val="de-DE"/>
        </w:rPr>
        <w:t xml:space="preserve">ist, dass für </w:t>
      </w:r>
      <w:r w:rsidRPr="00186106">
        <w:rPr>
          <w:rFonts w:ascii="Times New Roman" w:hAnsi="Times New Roman" w:cs="Times New Roman"/>
          <w:sz w:val="24"/>
          <w:szCs w:val="24"/>
          <w:lang w:val="de-DE"/>
        </w:rPr>
        <w:t>die Kon</w:t>
      </w:r>
      <w:r w:rsidR="004525F3">
        <w:rPr>
          <w:rFonts w:ascii="Times New Roman" w:hAnsi="Times New Roman" w:cs="Times New Roman"/>
          <w:sz w:val="24"/>
          <w:szCs w:val="24"/>
          <w:lang w:val="de-DE"/>
        </w:rPr>
        <w:t xml:space="preserve">struktion des </w:t>
      </w:r>
      <w:r w:rsidRPr="00186106">
        <w:rPr>
          <w:rFonts w:ascii="Times New Roman" w:hAnsi="Times New Roman" w:cs="Times New Roman"/>
          <w:sz w:val="24"/>
          <w:szCs w:val="24"/>
          <w:lang w:val="de-DE"/>
        </w:rPr>
        <w:t xml:space="preserve">Prinzipats die republikanische Ordnung </w:t>
      </w:r>
      <w:r w:rsidR="004525F3">
        <w:rPr>
          <w:rFonts w:ascii="Times New Roman" w:hAnsi="Times New Roman" w:cs="Times New Roman"/>
          <w:sz w:val="24"/>
          <w:szCs w:val="24"/>
          <w:lang w:val="de-DE"/>
        </w:rPr>
        <w:t xml:space="preserve">und Vergangenheit Roms </w:t>
      </w:r>
      <w:r w:rsidRPr="00186106">
        <w:rPr>
          <w:rFonts w:ascii="Times New Roman" w:hAnsi="Times New Roman" w:cs="Times New Roman"/>
          <w:sz w:val="24"/>
          <w:szCs w:val="24"/>
          <w:lang w:val="de-DE"/>
        </w:rPr>
        <w:t>ein wichtiger Referenzpunkt blieb</w:t>
      </w:r>
      <w:r w:rsidR="0031240B">
        <w:rPr>
          <w:rFonts w:ascii="Times New Roman" w:hAnsi="Times New Roman" w:cs="Times New Roman"/>
          <w:sz w:val="24"/>
          <w:szCs w:val="24"/>
          <w:lang w:val="de-DE"/>
        </w:rPr>
        <w:t xml:space="preserve">, obschon gleichzeitig </w:t>
      </w:r>
      <w:r w:rsidR="00665E68">
        <w:rPr>
          <w:rFonts w:ascii="Times New Roman" w:hAnsi="Times New Roman" w:cs="Times New Roman"/>
          <w:sz w:val="24"/>
          <w:szCs w:val="24"/>
          <w:lang w:val="de-DE"/>
        </w:rPr>
        <w:t xml:space="preserve">die </w:t>
      </w:r>
      <w:r w:rsidR="0031240B">
        <w:rPr>
          <w:rFonts w:ascii="Times New Roman" w:hAnsi="Times New Roman" w:cs="Times New Roman"/>
          <w:sz w:val="24"/>
          <w:szCs w:val="24"/>
          <w:lang w:val="de-DE"/>
        </w:rPr>
        <w:t>neu</w:t>
      </w:r>
      <w:r w:rsidR="00665E68">
        <w:rPr>
          <w:rFonts w:ascii="Times New Roman" w:hAnsi="Times New Roman" w:cs="Times New Roman"/>
          <w:sz w:val="24"/>
          <w:szCs w:val="24"/>
          <w:lang w:val="de-DE"/>
        </w:rPr>
        <w:t>en</w:t>
      </w:r>
      <w:r w:rsidR="0031240B">
        <w:rPr>
          <w:rFonts w:ascii="Times New Roman" w:hAnsi="Times New Roman" w:cs="Times New Roman"/>
          <w:sz w:val="24"/>
          <w:szCs w:val="24"/>
          <w:lang w:val="de-DE"/>
        </w:rPr>
        <w:t xml:space="preserve"> </w:t>
      </w:r>
      <w:r w:rsidR="00665E68">
        <w:rPr>
          <w:rFonts w:ascii="Times New Roman" w:hAnsi="Times New Roman" w:cs="Times New Roman"/>
          <w:sz w:val="24"/>
          <w:szCs w:val="24"/>
          <w:lang w:val="de-DE"/>
        </w:rPr>
        <w:t>Machtz</w:t>
      </w:r>
      <w:r w:rsidRPr="00186106">
        <w:rPr>
          <w:rFonts w:ascii="Times New Roman" w:hAnsi="Times New Roman" w:cs="Times New Roman"/>
          <w:sz w:val="24"/>
          <w:szCs w:val="24"/>
          <w:lang w:val="de-DE"/>
        </w:rPr>
        <w:t xml:space="preserve">entren </w:t>
      </w:r>
      <w:r w:rsidR="00665E68">
        <w:rPr>
          <w:rFonts w:ascii="Times New Roman" w:hAnsi="Times New Roman" w:cs="Times New Roman"/>
          <w:sz w:val="24"/>
          <w:szCs w:val="24"/>
          <w:lang w:val="de-DE"/>
        </w:rPr>
        <w:t xml:space="preserve">des </w:t>
      </w:r>
      <w:r w:rsidR="00665E68" w:rsidRPr="00665E68">
        <w:rPr>
          <w:rFonts w:ascii="Times New Roman" w:hAnsi="Times New Roman" w:cs="Times New Roman"/>
          <w:i/>
          <w:sz w:val="24"/>
          <w:szCs w:val="24"/>
          <w:lang w:val="la-Latn"/>
        </w:rPr>
        <w:t>princeps</w:t>
      </w:r>
      <w:r w:rsidR="00665E68">
        <w:rPr>
          <w:rFonts w:ascii="Times New Roman" w:hAnsi="Times New Roman" w:cs="Times New Roman"/>
          <w:sz w:val="24"/>
          <w:szCs w:val="24"/>
          <w:lang w:val="de-DE"/>
        </w:rPr>
        <w:t xml:space="preserve"> </w:t>
      </w:r>
      <w:r w:rsidR="0031240B">
        <w:rPr>
          <w:rFonts w:ascii="Times New Roman" w:hAnsi="Times New Roman" w:cs="Times New Roman"/>
          <w:sz w:val="24"/>
          <w:szCs w:val="24"/>
          <w:lang w:val="de-DE"/>
        </w:rPr>
        <w:t xml:space="preserve">– </w:t>
      </w:r>
      <w:r w:rsidRPr="00186106">
        <w:rPr>
          <w:rFonts w:ascii="Times New Roman" w:hAnsi="Times New Roman" w:cs="Times New Roman"/>
          <w:sz w:val="24"/>
          <w:szCs w:val="24"/>
          <w:lang w:val="de-DE"/>
        </w:rPr>
        <w:t xml:space="preserve">insbesondere </w:t>
      </w:r>
      <w:r w:rsidR="0031240B">
        <w:rPr>
          <w:rFonts w:ascii="Times New Roman" w:hAnsi="Times New Roman" w:cs="Times New Roman"/>
          <w:sz w:val="24"/>
          <w:szCs w:val="24"/>
          <w:lang w:val="de-DE"/>
        </w:rPr>
        <w:t>der Hof, die kaiserliche</w:t>
      </w:r>
      <w:r w:rsidRPr="00186106">
        <w:rPr>
          <w:rFonts w:ascii="Times New Roman" w:hAnsi="Times New Roman" w:cs="Times New Roman"/>
          <w:sz w:val="24"/>
          <w:szCs w:val="24"/>
          <w:lang w:val="de-DE"/>
        </w:rPr>
        <w:t xml:space="preserve"> Verwaltung und natürlich </w:t>
      </w:r>
      <w:r w:rsidR="0031240B">
        <w:rPr>
          <w:rFonts w:ascii="Times New Roman" w:hAnsi="Times New Roman" w:cs="Times New Roman"/>
          <w:sz w:val="24"/>
          <w:szCs w:val="24"/>
          <w:lang w:val="de-DE"/>
        </w:rPr>
        <w:t xml:space="preserve">die </w:t>
      </w:r>
      <w:r w:rsidRPr="00186106">
        <w:rPr>
          <w:rFonts w:ascii="Times New Roman" w:hAnsi="Times New Roman" w:cs="Times New Roman"/>
          <w:sz w:val="24"/>
          <w:szCs w:val="24"/>
          <w:lang w:val="de-DE"/>
        </w:rPr>
        <w:t xml:space="preserve">den Kaiser </w:t>
      </w:r>
      <w:r w:rsidR="0031240B">
        <w:rPr>
          <w:rFonts w:ascii="Times New Roman" w:hAnsi="Times New Roman" w:cs="Times New Roman"/>
          <w:sz w:val="24"/>
          <w:szCs w:val="24"/>
          <w:lang w:val="de-DE"/>
        </w:rPr>
        <w:t xml:space="preserve">umgebenden Nahbeziehungen – </w:t>
      </w:r>
      <w:r w:rsidR="00665E68">
        <w:rPr>
          <w:rFonts w:ascii="Times New Roman" w:hAnsi="Times New Roman" w:cs="Times New Roman"/>
          <w:sz w:val="24"/>
          <w:szCs w:val="24"/>
          <w:lang w:val="de-DE"/>
        </w:rPr>
        <w:t>entstanden und immer größere Bedeutung</w:t>
      </w:r>
      <w:r w:rsidR="00590C3F">
        <w:rPr>
          <w:rFonts w:ascii="Times New Roman" w:hAnsi="Times New Roman" w:cs="Times New Roman"/>
          <w:sz w:val="24"/>
          <w:szCs w:val="24"/>
          <w:lang w:val="de-DE"/>
        </w:rPr>
        <w:t xml:space="preserve"> erlangten</w:t>
      </w:r>
      <w:r w:rsidRPr="00186106">
        <w:rPr>
          <w:rFonts w:ascii="Times New Roman" w:hAnsi="Times New Roman" w:cs="Times New Roman"/>
          <w:sz w:val="24"/>
          <w:szCs w:val="24"/>
          <w:lang w:val="de-DE"/>
        </w:rPr>
        <w:t xml:space="preserve">. </w:t>
      </w:r>
      <w:r w:rsidR="004525F3">
        <w:rPr>
          <w:rFonts w:ascii="Times New Roman" w:hAnsi="Times New Roman" w:cs="Times New Roman"/>
          <w:sz w:val="24"/>
          <w:szCs w:val="24"/>
          <w:lang w:val="de-DE"/>
        </w:rPr>
        <w:t>In der Folge war zwar d</w:t>
      </w:r>
      <w:r w:rsidRPr="00186106">
        <w:rPr>
          <w:rFonts w:ascii="Times New Roman" w:hAnsi="Times New Roman" w:cs="Times New Roman"/>
          <w:sz w:val="24"/>
          <w:szCs w:val="24"/>
          <w:lang w:val="de-DE"/>
        </w:rPr>
        <w:t>er Rückzug aus Alters</w:t>
      </w:r>
      <w:r w:rsidR="008933C3">
        <w:rPr>
          <w:rFonts w:ascii="Times New Roman" w:hAnsi="Times New Roman" w:cs="Times New Roman"/>
          <w:sz w:val="24"/>
          <w:szCs w:val="24"/>
          <w:lang w:val="de-DE"/>
        </w:rPr>
        <w:t>- oder Krankheits</w:t>
      </w:r>
      <w:r w:rsidRPr="00186106">
        <w:rPr>
          <w:rFonts w:ascii="Times New Roman" w:hAnsi="Times New Roman" w:cs="Times New Roman"/>
          <w:sz w:val="24"/>
          <w:szCs w:val="24"/>
          <w:lang w:val="de-DE"/>
        </w:rPr>
        <w:t>gründen akzeptabel</w:t>
      </w:r>
      <w:r w:rsidR="004525F3">
        <w:rPr>
          <w:rFonts w:ascii="Times New Roman" w:hAnsi="Times New Roman" w:cs="Times New Roman"/>
          <w:sz w:val="24"/>
          <w:szCs w:val="24"/>
          <w:lang w:val="de-DE"/>
        </w:rPr>
        <w:t>,</w:t>
      </w:r>
      <w:r w:rsidRPr="00186106">
        <w:rPr>
          <w:rFonts w:ascii="Times New Roman" w:hAnsi="Times New Roman" w:cs="Times New Roman"/>
          <w:sz w:val="24"/>
          <w:szCs w:val="24"/>
          <w:lang w:val="de-DE"/>
        </w:rPr>
        <w:t xml:space="preserve"> der zeitlich begrenzte Urlaub nach einer Amtszeit oder im Sommer während des </w:t>
      </w:r>
      <w:r w:rsidRPr="00C8579D">
        <w:rPr>
          <w:rFonts w:ascii="Times New Roman" w:hAnsi="Times New Roman" w:cs="Times New Roman"/>
          <w:i/>
          <w:iCs/>
          <w:sz w:val="24"/>
          <w:szCs w:val="24"/>
          <w:lang w:val="la-Latn"/>
        </w:rPr>
        <w:t>decessus senatus</w:t>
      </w:r>
      <w:r w:rsidR="00766058">
        <w:rPr>
          <w:rFonts w:ascii="Times New Roman" w:hAnsi="Times New Roman" w:cs="Times New Roman"/>
          <w:sz w:val="24"/>
          <w:szCs w:val="24"/>
          <w:lang w:val="de-DE"/>
        </w:rPr>
        <w:t xml:space="preserve"> </w:t>
      </w:r>
      <w:r w:rsidRPr="00186106">
        <w:rPr>
          <w:rFonts w:ascii="Times New Roman" w:hAnsi="Times New Roman" w:cs="Times New Roman"/>
          <w:sz w:val="24"/>
          <w:szCs w:val="24"/>
          <w:lang w:val="de-DE"/>
        </w:rPr>
        <w:t xml:space="preserve">Teil </w:t>
      </w:r>
      <w:r w:rsidR="008933C3">
        <w:rPr>
          <w:rFonts w:ascii="Times New Roman" w:hAnsi="Times New Roman" w:cs="Times New Roman"/>
          <w:sz w:val="24"/>
          <w:szCs w:val="24"/>
          <w:lang w:val="de-DE"/>
        </w:rPr>
        <w:t xml:space="preserve">einer </w:t>
      </w:r>
      <w:r w:rsidRPr="00186106">
        <w:rPr>
          <w:rFonts w:ascii="Times New Roman" w:hAnsi="Times New Roman" w:cs="Times New Roman"/>
          <w:sz w:val="24"/>
          <w:szCs w:val="24"/>
          <w:lang w:val="de-DE"/>
        </w:rPr>
        <w:t>angemessene</w:t>
      </w:r>
      <w:r w:rsidR="008933C3">
        <w:rPr>
          <w:rFonts w:ascii="Times New Roman" w:hAnsi="Times New Roman" w:cs="Times New Roman"/>
          <w:sz w:val="24"/>
          <w:szCs w:val="24"/>
          <w:lang w:val="de-DE"/>
        </w:rPr>
        <w:t xml:space="preserve">n senatorischen </w:t>
      </w:r>
      <w:r w:rsidRPr="00186106">
        <w:rPr>
          <w:rFonts w:ascii="Times New Roman" w:hAnsi="Times New Roman" w:cs="Times New Roman"/>
          <w:sz w:val="24"/>
          <w:szCs w:val="24"/>
          <w:lang w:val="de-DE"/>
        </w:rPr>
        <w:t>Lebensführung –</w:t>
      </w:r>
      <w:r w:rsidR="00F20827">
        <w:rPr>
          <w:rFonts w:ascii="Times New Roman" w:hAnsi="Times New Roman" w:cs="Times New Roman"/>
          <w:sz w:val="24"/>
          <w:szCs w:val="24"/>
          <w:lang w:val="de-DE"/>
        </w:rPr>
        <w:t xml:space="preserve"> </w:t>
      </w:r>
      <w:r w:rsidRPr="00186106">
        <w:rPr>
          <w:rFonts w:ascii="Times New Roman" w:hAnsi="Times New Roman" w:cs="Times New Roman"/>
          <w:sz w:val="24"/>
          <w:szCs w:val="24"/>
          <w:lang w:val="de-DE"/>
        </w:rPr>
        <w:t xml:space="preserve">die </w:t>
      </w:r>
      <w:r w:rsidR="004525F3" w:rsidRPr="00BB2878">
        <w:rPr>
          <w:rFonts w:ascii="Times New Roman" w:hAnsi="Times New Roman" w:cs="Times New Roman"/>
          <w:bCs/>
          <w:iCs/>
          <w:sz w:val="24"/>
          <w:szCs w:val="24"/>
          <w:lang w:val="de-DE"/>
        </w:rPr>
        <w:t>andauernde</w:t>
      </w:r>
      <w:r w:rsidR="004525F3" w:rsidRPr="005C5ECF">
        <w:rPr>
          <w:rFonts w:ascii="Times New Roman" w:hAnsi="Times New Roman" w:cs="Times New Roman"/>
          <w:bCs/>
          <w:iCs/>
          <w:sz w:val="24"/>
          <w:szCs w:val="24"/>
          <w:lang w:val="de-DE"/>
        </w:rPr>
        <w:t xml:space="preserve"> </w:t>
      </w:r>
      <w:r w:rsidRPr="00186106">
        <w:rPr>
          <w:rFonts w:ascii="Times New Roman" w:hAnsi="Times New Roman" w:cs="Times New Roman"/>
          <w:sz w:val="24"/>
          <w:szCs w:val="24"/>
          <w:lang w:val="de-DE"/>
        </w:rPr>
        <w:t>Absenz von Rom war es nicht</w:t>
      </w:r>
      <w:r w:rsidR="00665E68">
        <w:rPr>
          <w:rFonts w:ascii="Times New Roman" w:hAnsi="Times New Roman" w:cs="Times New Roman"/>
          <w:sz w:val="24"/>
          <w:szCs w:val="24"/>
          <w:lang w:val="de-DE"/>
        </w:rPr>
        <w:t>, weder in der späten Republik noch in der frühen Kaiserzeit.</w:t>
      </w:r>
    </w:p>
    <w:p w:rsidR="00ED29EA" w:rsidRDefault="00D72B41" w:rsidP="007937AA">
      <w:pPr>
        <w:pStyle w:val="Textkrper-Zeileneinzug"/>
        <w:spacing w:after="120"/>
        <w:ind w:firstLine="540"/>
        <w:rPr>
          <w:szCs w:val="24"/>
        </w:rPr>
      </w:pPr>
      <w:r w:rsidRPr="00186106">
        <w:rPr>
          <w:szCs w:val="24"/>
        </w:rPr>
        <w:t>Nun berichten die Quellen aber doch von völlig gesunden und keineswegs alten Senatoren, die sich permanent und manchmal äußerst demonstrativ aus der Politik zurückzogen</w:t>
      </w:r>
      <w:r w:rsidR="00B564B0">
        <w:rPr>
          <w:szCs w:val="24"/>
        </w:rPr>
        <w:t xml:space="preserve"> und zu diesem Zweck Rom verließen</w:t>
      </w:r>
      <w:r w:rsidRPr="00186106">
        <w:rPr>
          <w:szCs w:val="24"/>
        </w:rPr>
        <w:t xml:space="preserve">. </w:t>
      </w:r>
      <w:r w:rsidR="00665E68">
        <w:rPr>
          <w:szCs w:val="24"/>
        </w:rPr>
        <w:t xml:space="preserve">Und ganz gleich, </w:t>
      </w:r>
      <w:r w:rsidRPr="00186106">
        <w:rPr>
          <w:szCs w:val="24"/>
        </w:rPr>
        <w:t xml:space="preserve">wohin </w:t>
      </w:r>
      <w:r w:rsidR="00665E68">
        <w:rPr>
          <w:szCs w:val="24"/>
        </w:rPr>
        <w:t xml:space="preserve">sie </w:t>
      </w:r>
      <w:r w:rsidRPr="00186106">
        <w:rPr>
          <w:szCs w:val="24"/>
        </w:rPr>
        <w:t>sich letztlich begab</w:t>
      </w:r>
      <w:r w:rsidR="008933C3">
        <w:rPr>
          <w:szCs w:val="24"/>
        </w:rPr>
        <w:t>en</w:t>
      </w:r>
      <w:r w:rsidRPr="00186106">
        <w:rPr>
          <w:szCs w:val="24"/>
        </w:rPr>
        <w:t xml:space="preserve">: Sowohl die Zeitgenossen als auch spätere Generationen </w:t>
      </w:r>
      <w:r w:rsidR="00665E68">
        <w:rPr>
          <w:szCs w:val="24"/>
        </w:rPr>
        <w:t xml:space="preserve">erachteten </w:t>
      </w:r>
      <w:r w:rsidR="0068344F">
        <w:rPr>
          <w:szCs w:val="24"/>
        </w:rPr>
        <w:t xml:space="preserve">dieses </w:t>
      </w:r>
      <w:r w:rsidRPr="00186106">
        <w:rPr>
          <w:szCs w:val="24"/>
        </w:rPr>
        <w:t xml:space="preserve">Verhalten </w:t>
      </w:r>
      <w:r w:rsidR="00665E68">
        <w:rPr>
          <w:szCs w:val="24"/>
        </w:rPr>
        <w:t xml:space="preserve">in jedem Fall </w:t>
      </w:r>
      <w:r w:rsidRPr="00186106">
        <w:rPr>
          <w:szCs w:val="24"/>
        </w:rPr>
        <w:t>als bemerkenswert</w:t>
      </w:r>
      <w:r w:rsidR="000608E3">
        <w:rPr>
          <w:szCs w:val="24"/>
        </w:rPr>
        <w:t xml:space="preserve">, seine Rechtfertigung und Beurteilung konnte Gegenstand lebhafter Diskussionen und auch der politischen Auseinandersetzung sein. </w:t>
      </w:r>
      <w:r w:rsidRPr="00186106">
        <w:rPr>
          <w:szCs w:val="24"/>
        </w:rPr>
        <w:t>Auffällig ist</w:t>
      </w:r>
      <w:r w:rsidR="000608E3">
        <w:rPr>
          <w:szCs w:val="24"/>
        </w:rPr>
        <w:t xml:space="preserve"> in diesem Zusammenhang</w:t>
      </w:r>
      <w:r w:rsidRPr="00186106">
        <w:rPr>
          <w:szCs w:val="24"/>
        </w:rPr>
        <w:t xml:space="preserve">, dass die </w:t>
      </w:r>
      <w:r w:rsidR="000608E3">
        <w:rPr>
          <w:szCs w:val="24"/>
        </w:rPr>
        <w:t>Frage</w:t>
      </w:r>
      <w:r w:rsidR="00665E68">
        <w:rPr>
          <w:szCs w:val="24"/>
        </w:rPr>
        <w:t>, wie der Rückzug eines Senators aus Rom zu bewerten sei,</w:t>
      </w:r>
      <w:r w:rsidRPr="00186106">
        <w:rPr>
          <w:szCs w:val="24"/>
        </w:rPr>
        <w:t xml:space="preserve"> in der Regel im Zuge einer Konfliktsituation </w:t>
      </w:r>
      <w:r w:rsidR="000608E3">
        <w:rPr>
          <w:szCs w:val="24"/>
        </w:rPr>
        <w:t xml:space="preserve">innerhalb der Senatsaristokratie </w:t>
      </w:r>
      <w:r w:rsidRPr="00186106">
        <w:rPr>
          <w:szCs w:val="24"/>
        </w:rPr>
        <w:t>auf</w:t>
      </w:r>
      <w:r w:rsidR="00665E68">
        <w:rPr>
          <w:szCs w:val="24"/>
        </w:rPr>
        <w:t>kam</w:t>
      </w:r>
      <w:r w:rsidRPr="00186106">
        <w:rPr>
          <w:szCs w:val="24"/>
        </w:rPr>
        <w:t>, häufig im Kontext des Diskurses um Verbannung und Exil</w:t>
      </w:r>
      <w:r w:rsidR="00BA787B">
        <w:rPr>
          <w:szCs w:val="24"/>
        </w:rPr>
        <w:t>. Dies ist</w:t>
      </w:r>
      <w:r w:rsidR="000608E3">
        <w:rPr>
          <w:szCs w:val="24"/>
        </w:rPr>
        <w:t xml:space="preserve"> auf d</w:t>
      </w:r>
      <w:r w:rsidR="003B08D1">
        <w:rPr>
          <w:szCs w:val="24"/>
        </w:rPr>
        <w:t>ie</w:t>
      </w:r>
      <w:r w:rsidR="000608E3">
        <w:rPr>
          <w:szCs w:val="24"/>
        </w:rPr>
        <w:t xml:space="preserve"> besondere Ausprägung und </w:t>
      </w:r>
      <w:r w:rsidR="000608E3">
        <w:rPr>
          <w:szCs w:val="24"/>
        </w:rPr>
        <w:lastRenderedPageBreak/>
        <w:t xml:space="preserve">Entwicklung zurückzuführen ist, welche dieses Phänomen </w:t>
      </w:r>
      <w:r w:rsidR="005F3C19">
        <w:rPr>
          <w:szCs w:val="24"/>
        </w:rPr>
        <w:t>in Rom seit republikanischer Zeit genommen hat</w:t>
      </w:r>
      <w:r w:rsidR="0089027B">
        <w:rPr>
          <w:szCs w:val="24"/>
        </w:rPr>
        <w:t>.</w:t>
      </w:r>
      <w:r w:rsidR="005F3C19">
        <w:rPr>
          <w:rStyle w:val="Funotenzeichen"/>
          <w:szCs w:val="24"/>
        </w:rPr>
        <w:footnoteReference w:id="1"/>
      </w:r>
    </w:p>
    <w:p w:rsidR="005F3C19" w:rsidRPr="00B77CC8" w:rsidRDefault="00C61B7B" w:rsidP="007937AA">
      <w:pPr>
        <w:pStyle w:val="Textkrper-Zeileneinzug"/>
        <w:spacing w:after="120"/>
        <w:ind w:firstLine="540"/>
        <w:rPr>
          <w:szCs w:val="24"/>
          <w:lang w:val="en-US"/>
        </w:rPr>
      </w:pPr>
      <w:r w:rsidRPr="0089027B">
        <w:rPr>
          <w:smallCaps/>
          <w:szCs w:val="24"/>
        </w:rPr>
        <w:t>Gordon P. Kelly</w:t>
      </w:r>
      <w:r>
        <w:rPr>
          <w:szCs w:val="24"/>
        </w:rPr>
        <w:t xml:space="preserve"> </w:t>
      </w:r>
      <w:r w:rsidR="00ED29EA">
        <w:rPr>
          <w:szCs w:val="24"/>
        </w:rPr>
        <w:t>hat darauf hingewiesen, dass die Möglichkeit, in</w:t>
      </w:r>
      <w:r w:rsidR="00815BF3">
        <w:rPr>
          <w:szCs w:val="24"/>
        </w:rPr>
        <w:t xml:space="preserve">s Exil </w:t>
      </w:r>
      <w:r w:rsidR="00ED29EA">
        <w:rPr>
          <w:szCs w:val="24"/>
        </w:rPr>
        <w:t xml:space="preserve">zu gehen, </w:t>
      </w:r>
      <w:r w:rsidR="00815BF3">
        <w:rPr>
          <w:szCs w:val="24"/>
        </w:rPr>
        <w:t xml:space="preserve">bis in die Mitte </w:t>
      </w:r>
      <w:r w:rsidR="00BD161D">
        <w:rPr>
          <w:szCs w:val="24"/>
        </w:rPr>
        <w:t xml:space="preserve">des </w:t>
      </w:r>
      <w:r w:rsidR="00E96892">
        <w:rPr>
          <w:szCs w:val="24"/>
        </w:rPr>
        <w:t>2. </w:t>
      </w:r>
      <w:proofErr w:type="spellStart"/>
      <w:r w:rsidR="00BD161D" w:rsidRPr="005814E7">
        <w:rPr>
          <w:szCs w:val="24"/>
          <w:lang w:val="en-US"/>
        </w:rPr>
        <w:t>Jahrhunderts</w:t>
      </w:r>
      <w:proofErr w:type="spellEnd"/>
      <w:r w:rsidR="00BD161D" w:rsidRPr="005814E7">
        <w:rPr>
          <w:szCs w:val="24"/>
          <w:lang w:val="en-US"/>
        </w:rPr>
        <w:t xml:space="preserve"> </w:t>
      </w:r>
      <w:r w:rsidR="00E96892" w:rsidRPr="005814E7">
        <w:rPr>
          <w:szCs w:val="24"/>
          <w:lang w:val="en-US"/>
        </w:rPr>
        <w:t>v.</w:t>
      </w:r>
      <w:r w:rsidR="001C6554" w:rsidRPr="005814E7">
        <w:rPr>
          <w:szCs w:val="24"/>
          <w:lang w:val="en-US"/>
        </w:rPr>
        <w:t> </w:t>
      </w:r>
      <w:r w:rsidR="00E96892" w:rsidRPr="005814E7">
        <w:rPr>
          <w:szCs w:val="24"/>
          <w:lang w:val="en-US"/>
        </w:rPr>
        <w:t>Chr.</w:t>
      </w:r>
      <w:r w:rsidR="00BD161D" w:rsidRPr="005814E7">
        <w:rPr>
          <w:szCs w:val="24"/>
          <w:lang w:val="en-US"/>
        </w:rPr>
        <w:t xml:space="preserve"> „a stabilizing force in the conduct of Roman politics</w:t>
      </w:r>
      <w:r w:rsidR="0089027B" w:rsidRPr="005814E7">
        <w:rPr>
          <w:szCs w:val="24"/>
          <w:lang w:val="en-US"/>
        </w:rPr>
        <w:t>“</w:t>
      </w:r>
      <w:r w:rsidR="0089027B" w:rsidRPr="005814E7">
        <w:rPr>
          <w:i/>
          <w:szCs w:val="24"/>
          <w:lang w:val="en-US"/>
        </w:rPr>
        <w:t xml:space="preserve"> </w:t>
      </w:r>
      <w:r w:rsidR="0089027B" w:rsidRPr="005814E7">
        <w:rPr>
          <w:szCs w:val="24"/>
          <w:lang w:val="en-US"/>
        </w:rPr>
        <w:t>w</w:t>
      </w:r>
      <w:r w:rsidR="00ED29EA" w:rsidRPr="005814E7">
        <w:rPr>
          <w:szCs w:val="24"/>
          <w:lang w:val="en-US"/>
        </w:rPr>
        <w:t>ar</w:t>
      </w:r>
      <w:r w:rsidR="0089027B" w:rsidRPr="005814E7">
        <w:rPr>
          <w:szCs w:val="24"/>
          <w:lang w:val="en-US"/>
        </w:rPr>
        <w:t>: „</w:t>
      </w:r>
      <w:r w:rsidR="00BD161D" w:rsidRPr="005814E7">
        <w:rPr>
          <w:szCs w:val="24"/>
          <w:lang w:val="en-US"/>
        </w:rPr>
        <w:t>Capital convictions resulting from political wrangling were final (the offender went into exile), but not fatal.“</w:t>
      </w:r>
      <w:r w:rsidR="00D72006">
        <w:rPr>
          <w:rStyle w:val="Funotenzeichen"/>
          <w:szCs w:val="24"/>
        </w:rPr>
        <w:footnoteReference w:id="2"/>
      </w:r>
      <w:r w:rsidR="00BD161D" w:rsidRPr="005814E7">
        <w:rPr>
          <w:szCs w:val="24"/>
          <w:lang w:val="en-US"/>
        </w:rPr>
        <w:t xml:space="preserve"> </w:t>
      </w:r>
      <w:r w:rsidR="00BD161D">
        <w:rPr>
          <w:szCs w:val="24"/>
        </w:rPr>
        <w:t>V</w:t>
      </w:r>
      <w:r w:rsidR="00815BF3">
        <w:rPr>
          <w:szCs w:val="24"/>
        </w:rPr>
        <w:t xml:space="preserve">om </w:t>
      </w:r>
      <w:r w:rsidR="00BD161D">
        <w:rPr>
          <w:szCs w:val="24"/>
        </w:rPr>
        <w:t xml:space="preserve">juristischen bzw. </w:t>
      </w:r>
      <w:r w:rsidR="00815BF3">
        <w:rPr>
          <w:szCs w:val="24"/>
        </w:rPr>
        <w:t>verfahrens</w:t>
      </w:r>
      <w:r w:rsidR="00BD161D">
        <w:rPr>
          <w:szCs w:val="24"/>
        </w:rPr>
        <w:t xml:space="preserve">technischen </w:t>
      </w:r>
      <w:r w:rsidR="00815BF3">
        <w:rPr>
          <w:szCs w:val="24"/>
        </w:rPr>
        <w:t xml:space="preserve">Standpunkt aus betrachtet </w:t>
      </w:r>
      <w:r w:rsidR="00BD161D">
        <w:rPr>
          <w:szCs w:val="24"/>
        </w:rPr>
        <w:t xml:space="preserve">stellte das </w:t>
      </w:r>
      <w:r w:rsidR="00BD161D" w:rsidRPr="00BD161D">
        <w:rPr>
          <w:i/>
          <w:szCs w:val="24"/>
          <w:lang w:val="la-Latn"/>
        </w:rPr>
        <w:t>exsilium</w:t>
      </w:r>
      <w:r w:rsidR="00BD161D">
        <w:rPr>
          <w:szCs w:val="24"/>
        </w:rPr>
        <w:t xml:space="preserve"> entsprechend lange Zeit </w:t>
      </w:r>
      <w:r w:rsidR="00815BF3">
        <w:rPr>
          <w:szCs w:val="24"/>
        </w:rPr>
        <w:t xml:space="preserve">eine </w:t>
      </w:r>
      <w:r w:rsidR="0033745B">
        <w:rPr>
          <w:szCs w:val="24"/>
        </w:rPr>
        <w:t xml:space="preserve">relativ </w:t>
      </w:r>
      <w:r w:rsidR="008933C3">
        <w:rPr>
          <w:szCs w:val="24"/>
        </w:rPr>
        <w:t>formlose</w:t>
      </w:r>
      <w:r w:rsidR="00815BF3">
        <w:rPr>
          <w:szCs w:val="24"/>
        </w:rPr>
        <w:t xml:space="preserve"> Angelegenheit</w:t>
      </w:r>
      <w:r w:rsidR="00BD161D">
        <w:rPr>
          <w:szCs w:val="24"/>
        </w:rPr>
        <w:t xml:space="preserve"> dar</w:t>
      </w:r>
      <w:r w:rsidR="00800592">
        <w:rPr>
          <w:szCs w:val="24"/>
        </w:rPr>
        <w:t>.</w:t>
      </w:r>
      <w:r w:rsidR="00C46CEC">
        <w:rPr>
          <w:szCs w:val="24"/>
        </w:rPr>
        <w:t xml:space="preserve"> </w:t>
      </w:r>
      <w:r w:rsidR="00800592">
        <w:rPr>
          <w:szCs w:val="24"/>
        </w:rPr>
        <w:t>A</w:t>
      </w:r>
      <w:r w:rsidR="00C46CEC">
        <w:rPr>
          <w:szCs w:val="24"/>
        </w:rPr>
        <w:t xml:space="preserve">uch handelte es sich eher um </w:t>
      </w:r>
      <w:r w:rsidR="0033745B">
        <w:rPr>
          <w:szCs w:val="24"/>
        </w:rPr>
        <w:t>ein römischen Bürgern zustehendes Recht</w:t>
      </w:r>
      <w:r w:rsidR="00C46CEC">
        <w:rPr>
          <w:szCs w:val="24"/>
        </w:rPr>
        <w:t xml:space="preserve">, nicht um eine </w:t>
      </w:r>
      <w:r w:rsidR="0033745B">
        <w:rPr>
          <w:szCs w:val="24"/>
        </w:rPr>
        <w:t>Strafe im eigentlichen Sinne</w:t>
      </w:r>
      <w:r w:rsidR="008E4C91">
        <w:rPr>
          <w:szCs w:val="24"/>
        </w:rPr>
        <w:t>, an d</w:t>
      </w:r>
      <w:r w:rsidR="00C46CEC">
        <w:rPr>
          <w:szCs w:val="24"/>
        </w:rPr>
        <w:t xml:space="preserve">essen Wahrnehmung </w:t>
      </w:r>
      <w:r w:rsidR="008E4C91">
        <w:rPr>
          <w:szCs w:val="24"/>
        </w:rPr>
        <w:t xml:space="preserve">sich jedoch </w:t>
      </w:r>
      <w:r w:rsidR="0045455A">
        <w:rPr>
          <w:szCs w:val="24"/>
        </w:rPr>
        <w:t xml:space="preserve">die </w:t>
      </w:r>
      <w:r w:rsidR="008E4C91" w:rsidRPr="00C46CEC">
        <w:rPr>
          <w:i/>
          <w:szCs w:val="24"/>
          <w:lang w:val="la-Latn"/>
        </w:rPr>
        <w:t>aquae et ignis interdictio</w:t>
      </w:r>
      <w:r w:rsidR="008E4C91">
        <w:rPr>
          <w:szCs w:val="24"/>
        </w:rPr>
        <w:t xml:space="preserve"> anschließen konnte, </w:t>
      </w:r>
      <w:r w:rsidR="00C46CEC">
        <w:rPr>
          <w:szCs w:val="24"/>
        </w:rPr>
        <w:t xml:space="preserve">um den </w:t>
      </w:r>
      <w:r w:rsidR="00C46CEC" w:rsidRPr="00C46CEC">
        <w:rPr>
          <w:i/>
          <w:szCs w:val="24"/>
          <w:lang w:val="la-Latn"/>
        </w:rPr>
        <w:t>exsul</w:t>
      </w:r>
      <w:r w:rsidR="00C46CEC">
        <w:rPr>
          <w:szCs w:val="24"/>
        </w:rPr>
        <w:t xml:space="preserve"> an einer Rückkehr zu hindern. Z</w:t>
      </w:r>
      <w:r w:rsidR="0033745B">
        <w:rPr>
          <w:szCs w:val="24"/>
        </w:rPr>
        <w:t xml:space="preserve">u </w:t>
      </w:r>
      <w:r w:rsidR="00D72006">
        <w:rPr>
          <w:szCs w:val="24"/>
        </w:rPr>
        <w:t>eine</w:t>
      </w:r>
      <w:r w:rsidR="0033745B">
        <w:rPr>
          <w:szCs w:val="24"/>
        </w:rPr>
        <w:t>r verstärkt</w:t>
      </w:r>
      <w:r w:rsidR="00D72006">
        <w:rPr>
          <w:szCs w:val="24"/>
        </w:rPr>
        <w:t xml:space="preserve"> rechtliche</w:t>
      </w:r>
      <w:r w:rsidR="0033745B">
        <w:rPr>
          <w:szCs w:val="24"/>
        </w:rPr>
        <w:t>n</w:t>
      </w:r>
      <w:r w:rsidR="00D72006">
        <w:rPr>
          <w:szCs w:val="24"/>
        </w:rPr>
        <w:t xml:space="preserve"> Fixierung </w:t>
      </w:r>
      <w:r w:rsidR="0033745B">
        <w:rPr>
          <w:szCs w:val="24"/>
        </w:rPr>
        <w:t>kam es l</w:t>
      </w:r>
      <w:r w:rsidR="00D72006">
        <w:rPr>
          <w:szCs w:val="24"/>
        </w:rPr>
        <w:t xml:space="preserve">etztlich erst im </w:t>
      </w:r>
      <w:r w:rsidR="0033745B">
        <w:rPr>
          <w:szCs w:val="24"/>
        </w:rPr>
        <w:t xml:space="preserve">frühen </w:t>
      </w:r>
      <w:r w:rsidR="00D72006">
        <w:rPr>
          <w:szCs w:val="24"/>
        </w:rPr>
        <w:t>Prinzipat</w:t>
      </w:r>
      <w:r w:rsidR="0033745B">
        <w:rPr>
          <w:szCs w:val="24"/>
        </w:rPr>
        <w:t xml:space="preserve">, als mit </w:t>
      </w:r>
      <w:r w:rsidR="0033745B" w:rsidRPr="0033745B">
        <w:rPr>
          <w:i/>
          <w:szCs w:val="24"/>
          <w:lang w:val="la-Latn"/>
        </w:rPr>
        <w:t>relegatio</w:t>
      </w:r>
      <w:r w:rsidR="0033745B">
        <w:rPr>
          <w:szCs w:val="24"/>
        </w:rPr>
        <w:t xml:space="preserve"> und </w:t>
      </w:r>
      <w:r w:rsidR="0033745B" w:rsidRPr="0033745B">
        <w:rPr>
          <w:i/>
          <w:szCs w:val="24"/>
          <w:lang w:val="la-Latn"/>
        </w:rPr>
        <w:t>deportatio</w:t>
      </w:r>
      <w:r w:rsidR="0033745B">
        <w:rPr>
          <w:szCs w:val="24"/>
        </w:rPr>
        <w:t xml:space="preserve"> Formen der Verbannung Eingang in das Strafrecht fanden</w:t>
      </w:r>
      <w:r w:rsidR="00D72006">
        <w:rPr>
          <w:szCs w:val="24"/>
        </w:rPr>
        <w:t>.</w:t>
      </w:r>
      <w:r w:rsidR="00D72006">
        <w:rPr>
          <w:rStyle w:val="Funotenzeichen"/>
          <w:szCs w:val="24"/>
        </w:rPr>
        <w:footnoteReference w:id="3"/>
      </w:r>
      <w:r w:rsidR="00BD161D">
        <w:rPr>
          <w:szCs w:val="24"/>
        </w:rPr>
        <w:t xml:space="preserve"> </w:t>
      </w:r>
      <w:r w:rsidR="0045455A">
        <w:rPr>
          <w:szCs w:val="24"/>
        </w:rPr>
        <w:t xml:space="preserve">Die Anfänge </w:t>
      </w:r>
      <w:r w:rsidR="00ED29EA">
        <w:rPr>
          <w:szCs w:val="24"/>
        </w:rPr>
        <w:lastRenderedPageBreak/>
        <w:t xml:space="preserve">dieser Entwicklung lassen sich allerdings bereits in den letzten Jahrzehnten der Republik </w:t>
      </w:r>
      <w:r w:rsidR="0045455A">
        <w:rPr>
          <w:szCs w:val="24"/>
        </w:rPr>
        <w:t>fas</w:t>
      </w:r>
      <w:r w:rsidR="009F6ADC">
        <w:rPr>
          <w:szCs w:val="24"/>
        </w:rPr>
        <w:t>sen: bei</w:t>
      </w:r>
      <w:r w:rsidR="0045455A">
        <w:rPr>
          <w:szCs w:val="24"/>
        </w:rPr>
        <w:t xml:space="preserve"> den </w:t>
      </w:r>
      <w:r w:rsidR="00ED29EA">
        <w:rPr>
          <w:szCs w:val="24"/>
        </w:rPr>
        <w:t>Volkstribune</w:t>
      </w:r>
      <w:r w:rsidR="0045455A">
        <w:rPr>
          <w:szCs w:val="24"/>
        </w:rPr>
        <w:t>n</w:t>
      </w:r>
      <w:r w:rsidR="00ED29EA">
        <w:rPr>
          <w:szCs w:val="24"/>
        </w:rPr>
        <w:t xml:space="preserve">, </w:t>
      </w:r>
      <w:r w:rsidR="0045455A">
        <w:rPr>
          <w:szCs w:val="24"/>
        </w:rPr>
        <w:t xml:space="preserve">die in der Volksversammlung </w:t>
      </w:r>
      <w:r w:rsidR="00ED29EA">
        <w:rPr>
          <w:szCs w:val="24"/>
        </w:rPr>
        <w:t xml:space="preserve">die </w:t>
      </w:r>
      <w:r w:rsidR="00BD161D">
        <w:rPr>
          <w:szCs w:val="24"/>
        </w:rPr>
        <w:t>Exilierung</w:t>
      </w:r>
      <w:r w:rsidR="00ED29EA">
        <w:rPr>
          <w:szCs w:val="24"/>
        </w:rPr>
        <w:t xml:space="preserve"> </w:t>
      </w:r>
      <w:r w:rsidR="00BD161D">
        <w:rPr>
          <w:szCs w:val="24"/>
        </w:rPr>
        <w:t>des politischen Gegners</w:t>
      </w:r>
      <w:r w:rsidR="00ED29EA">
        <w:rPr>
          <w:szCs w:val="24"/>
        </w:rPr>
        <w:t xml:space="preserve"> durchsetzten, </w:t>
      </w:r>
      <w:r w:rsidR="0089027B">
        <w:rPr>
          <w:szCs w:val="24"/>
        </w:rPr>
        <w:t xml:space="preserve">oder </w:t>
      </w:r>
      <w:r w:rsidR="000B202F">
        <w:rPr>
          <w:szCs w:val="24"/>
        </w:rPr>
        <w:t xml:space="preserve">in </w:t>
      </w:r>
      <w:r w:rsidR="0045455A">
        <w:rPr>
          <w:szCs w:val="24"/>
        </w:rPr>
        <w:t xml:space="preserve">der Agitation </w:t>
      </w:r>
      <w:r w:rsidR="000B202F">
        <w:rPr>
          <w:szCs w:val="24"/>
        </w:rPr>
        <w:t>von</w:t>
      </w:r>
      <w:r w:rsidR="0045455A">
        <w:rPr>
          <w:szCs w:val="24"/>
        </w:rPr>
        <w:t xml:space="preserve"> Freunde</w:t>
      </w:r>
      <w:r w:rsidR="000B202F">
        <w:rPr>
          <w:szCs w:val="24"/>
        </w:rPr>
        <w:t>n</w:t>
      </w:r>
      <w:r w:rsidR="0045455A">
        <w:rPr>
          <w:szCs w:val="24"/>
        </w:rPr>
        <w:t xml:space="preserve"> und Verwandten eines </w:t>
      </w:r>
      <w:r w:rsidR="0089027B">
        <w:rPr>
          <w:szCs w:val="24"/>
        </w:rPr>
        <w:t>Verbannten</w:t>
      </w:r>
      <w:r w:rsidR="0045455A">
        <w:rPr>
          <w:szCs w:val="24"/>
        </w:rPr>
        <w:t xml:space="preserve">, die seine Rückberufung mittels eines Beschlusses derselben Institution durchzusetzen suchten. Beides führte dazu, dass das Exil nicht länger ein </w:t>
      </w:r>
      <w:r w:rsidR="005E4A8B">
        <w:rPr>
          <w:szCs w:val="24"/>
        </w:rPr>
        <w:t xml:space="preserve">vergleichsweise gewaltfreies, wenn auch für die Betroffenen sicherlich nicht schmerzloses </w:t>
      </w:r>
      <w:r w:rsidR="0045455A">
        <w:rPr>
          <w:szCs w:val="24"/>
        </w:rPr>
        <w:t>Mittel zur Be</w:t>
      </w:r>
      <w:r w:rsidR="005E4A8B">
        <w:rPr>
          <w:szCs w:val="24"/>
        </w:rPr>
        <w:t xml:space="preserve">ilegung </w:t>
      </w:r>
      <w:r w:rsidR="0045455A">
        <w:rPr>
          <w:szCs w:val="24"/>
        </w:rPr>
        <w:t xml:space="preserve">innerer Konflikte war, sondern </w:t>
      </w:r>
      <w:r w:rsidR="005E4A8B">
        <w:rPr>
          <w:szCs w:val="24"/>
        </w:rPr>
        <w:t xml:space="preserve">selbst Gegenstand heftigster Auseinandersetzungen wurde. </w:t>
      </w:r>
      <w:r w:rsidR="00B1402E" w:rsidRPr="00B77CC8">
        <w:rPr>
          <w:szCs w:val="24"/>
          <w:lang w:val="en-US"/>
        </w:rPr>
        <w:t>„</w:t>
      </w:r>
      <w:r w:rsidR="0089027B" w:rsidRPr="0020774C">
        <w:rPr>
          <w:szCs w:val="24"/>
          <w:lang w:val="en-GB"/>
        </w:rPr>
        <w:t>Henceforth</w:t>
      </w:r>
      <w:r w:rsidR="00B1402E" w:rsidRPr="00B77CC8">
        <w:rPr>
          <w:szCs w:val="24"/>
          <w:lang w:val="en-US"/>
        </w:rPr>
        <w:t xml:space="preserve">“, so </w:t>
      </w:r>
      <w:r w:rsidR="00B1402E" w:rsidRPr="00B77CC8">
        <w:rPr>
          <w:smallCaps/>
          <w:szCs w:val="24"/>
          <w:lang w:val="en-US"/>
        </w:rPr>
        <w:t>Kelly</w:t>
      </w:r>
      <w:r w:rsidR="00B1402E" w:rsidRPr="00B77CC8">
        <w:rPr>
          <w:szCs w:val="24"/>
          <w:lang w:val="en-US"/>
        </w:rPr>
        <w:t>, „</w:t>
      </w:r>
      <w:r w:rsidR="0089027B" w:rsidRPr="0020774C">
        <w:rPr>
          <w:szCs w:val="24"/>
          <w:lang w:val="en-GB"/>
        </w:rPr>
        <w:t>exiles were no longer permanently removed from the political scene but</w:t>
      </w:r>
      <w:r w:rsidR="00B1402E" w:rsidRPr="0020774C">
        <w:rPr>
          <w:szCs w:val="24"/>
          <w:lang w:val="en-GB"/>
        </w:rPr>
        <w:t xml:space="preserve"> </w:t>
      </w:r>
      <w:r w:rsidR="0089027B" w:rsidRPr="0020774C">
        <w:rPr>
          <w:szCs w:val="24"/>
          <w:lang w:val="en-GB"/>
        </w:rPr>
        <w:t>rather remained partisan figures</w:t>
      </w:r>
      <w:proofErr w:type="gramStart"/>
      <w:r w:rsidR="0089027B" w:rsidRPr="00B77CC8">
        <w:rPr>
          <w:szCs w:val="24"/>
          <w:lang w:val="en-US"/>
        </w:rPr>
        <w:t>.“</w:t>
      </w:r>
      <w:proofErr w:type="gramEnd"/>
      <w:r w:rsidR="0089027B">
        <w:rPr>
          <w:rStyle w:val="Funotenzeichen"/>
          <w:szCs w:val="24"/>
        </w:rPr>
        <w:footnoteReference w:id="4"/>
      </w:r>
    </w:p>
    <w:p w:rsidR="00F7056A" w:rsidRDefault="00D72B41" w:rsidP="002C5B4C">
      <w:pPr>
        <w:pStyle w:val="Textkrper-Zeileneinzug"/>
        <w:spacing w:after="120"/>
        <w:ind w:firstLine="540"/>
        <w:rPr>
          <w:szCs w:val="24"/>
        </w:rPr>
      </w:pPr>
      <w:r w:rsidRPr="00186106">
        <w:rPr>
          <w:szCs w:val="24"/>
        </w:rPr>
        <w:t>Die</w:t>
      </w:r>
      <w:r w:rsidR="00C8579D">
        <w:rPr>
          <w:szCs w:val="24"/>
        </w:rPr>
        <w:t xml:space="preserve"> Flexibilität, welche </w:t>
      </w:r>
      <w:r w:rsidR="00CB7A47">
        <w:rPr>
          <w:szCs w:val="24"/>
        </w:rPr>
        <w:t>die</w:t>
      </w:r>
      <w:r w:rsidR="00C8579D">
        <w:rPr>
          <w:szCs w:val="24"/>
        </w:rPr>
        <w:t xml:space="preserve"> </w:t>
      </w:r>
      <w:r w:rsidR="00CB7A47">
        <w:rPr>
          <w:szCs w:val="24"/>
        </w:rPr>
        <w:t xml:space="preserve">rechtliche </w:t>
      </w:r>
      <w:r w:rsidR="00C8579D">
        <w:rPr>
          <w:szCs w:val="24"/>
        </w:rPr>
        <w:t>Unbestimmtheit</w:t>
      </w:r>
      <w:r w:rsidR="00CB7A47">
        <w:rPr>
          <w:szCs w:val="24"/>
        </w:rPr>
        <w:t xml:space="preserve"> erlaubte</w:t>
      </w:r>
      <w:r w:rsidR="00C8579D">
        <w:rPr>
          <w:szCs w:val="24"/>
        </w:rPr>
        <w:t xml:space="preserve">, die lange Zeit charakteristisch für die römische Konzeption von Exil und Verbannung war, </w:t>
      </w:r>
      <w:r w:rsidR="005E4A8B">
        <w:rPr>
          <w:szCs w:val="24"/>
        </w:rPr>
        <w:t xml:space="preserve">und die </w:t>
      </w:r>
      <w:r w:rsidR="00CB7A47">
        <w:rPr>
          <w:szCs w:val="24"/>
        </w:rPr>
        <w:t>Art und Weise</w:t>
      </w:r>
      <w:r w:rsidR="005E4A8B">
        <w:rPr>
          <w:szCs w:val="24"/>
        </w:rPr>
        <w:t xml:space="preserve">, wie </w:t>
      </w:r>
      <w:r w:rsidRPr="00186106">
        <w:rPr>
          <w:szCs w:val="24"/>
        </w:rPr>
        <w:t>in Rom politische Konflikte geführt und zum Ausdruck gebracht wurden</w:t>
      </w:r>
      <w:r w:rsidR="005E4A8B">
        <w:rPr>
          <w:szCs w:val="24"/>
        </w:rPr>
        <w:t>, hingen also eng miteinander zusammen und beeinflussten sich wechselseitig</w:t>
      </w:r>
      <w:r w:rsidRPr="00186106">
        <w:rPr>
          <w:szCs w:val="24"/>
        </w:rPr>
        <w:t>. Dies ist eng verknüpft mit den Ausprägungen der politischen Kultur i</w:t>
      </w:r>
      <w:r w:rsidR="00CB7A47">
        <w:rPr>
          <w:szCs w:val="24"/>
        </w:rPr>
        <w:t>n der s</w:t>
      </w:r>
      <w:r w:rsidRPr="00186106">
        <w:rPr>
          <w:szCs w:val="24"/>
        </w:rPr>
        <w:t>pät</w:t>
      </w:r>
      <w:r w:rsidR="00CB7A47">
        <w:rPr>
          <w:szCs w:val="24"/>
        </w:rPr>
        <w:t>en Republik und im frühen Prinzipat,</w:t>
      </w:r>
      <w:r w:rsidRPr="00186106">
        <w:rPr>
          <w:szCs w:val="24"/>
        </w:rPr>
        <w:t xml:space="preserve"> ihren komplexen Mechanismen, Symbolen, Zeichen und Ritualen. </w:t>
      </w:r>
      <w:r w:rsidR="00CB7A47">
        <w:rPr>
          <w:szCs w:val="24"/>
        </w:rPr>
        <w:t xml:space="preserve">In diesen Kontext </w:t>
      </w:r>
      <w:r w:rsidR="00CE3EA2">
        <w:rPr>
          <w:szCs w:val="24"/>
        </w:rPr>
        <w:t xml:space="preserve">sind auch der </w:t>
      </w:r>
      <w:r w:rsidRPr="00186106">
        <w:rPr>
          <w:szCs w:val="24"/>
        </w:rPr>
        <w:t>aristokratische Rückzug</w:t>
      </w:r>
      <w:r w:rsidR="00CE3EA2">
        <w:rPr>
          <w:szCs w:val="24"/>
        </w:rPr>
        <w:t xml:space="preserve"> und die</w:t>
      </w:r>
      <w:r w:rsidR="0068344F">
        <w:rPr>
          <w:szCs w:val="24"/>
        </w:rPr>
        <w:t xml:space="preserve"> </w:t>
      </w:r>
      <w:r w:rsidR="00CB7A47">
        <w:rPr>
          <w:szCs w:val="24"/>
        </w:rPr>
        <w:t xml:space="preserve">damit </w:t>
      </w:r>
      <w:r w:rsidR="00B22457">
        <w:rPr>
          <w:szCs w:val="24"/>
        </w:rPr>
        <w:t>verbundene</w:t>
      </w:r>
      <w:r w:rsidR="00CE3EA2">
        <w:rPr>
          <w:szCs w:val="24"/>
        </w:rPr>
        <w:t xml:space="preserve"> </w:t>
      </w:r>
      <w:r w:rsidR="0068344F">
        <w:rPr>
          <w:szCs w:val="24"/>
        </w:rPr>
        <w:t>Abwesenheit von Rom</w:t>
      </w:r>
      <w:r w:rsidR="00CE3EA2">
        <w:rPr>
          <w:szCs w:val="24"/>
        </w:rPr>
        <w:t xml:space="preserve"> einzuordnen</w:t>
      </w:r>
      <w:r w:rsidR="00AE140A">
        <w:rPr>
          <w:szCs w:val="24"/>
        </w:rPr>
        <w:t>.</w:t>
      </w:r>
      <w:r w:rsidRPr="00186106">
        <w:rPr>
          <w:szCs w:val="24"/>
        </w:rPr>
        <w:t xml:space="preserve"> Diese</w:t>
      </w:r>
      <w:r w:rsidR="00CB7A47">
        <w:rPr>
          <w:szCs w:val="24"/>
        </w:rPr>
        <w:t>n</w:t>
      </w:r>
      <w:r w:rsidR="002C5B4C">
        <w:rPr>
          <w:szCs w:val="24"/>
        </w:rPr>
        <w:t xml:space="preserve"> </w:t>
      </w:r>
      <w:r w:rsidR="00CB7A47">
        <w:rPr>
          <w:szCs w:val="24"/>
        </w:rPr>
        <w:t>Gesichtspunkten wird</w:t>
      </w:r>
      <w:r w:rsidR="0068344F">
        <w:rPr>
          <w:szCs w:val="24"/>
        </w:rPr>
        <w:t xml:space="preserve"> im Folgenden </w:t>
      </w:r>
      <w:r w:rsidR="002C5B4C">
        <w:rPr>
          <w:szCs w:val="24"/>
        </w:rPr>
        <w:t>in zw</w:t>
      </w:r>
      <w:r w:rsidRPr="00186106">
        <w:rPr>
          <w:szCs w:val="24"/>
        </w:rPr>
        <w:t xml:space="preserve">ei Schritten </w:t>
      </w:r>
      <w:r w:rsidR="002C5B4C">
        <w:rPr>
          <w:szCs w:val="24"/>
        </w:rPr>
        <w:t>nachgegangen</w:t>
      </w:r>
      <w:r w:rsidR="00CB7A47">
        <w:rPr>
          <w:szCs w:val="24"/>
        </w:rPr>
        <w:t>:</w:t>
      </w:r>
      <w:r w:rsidR="00F7056A">
        <w:rPr>
          <w:szCs w:val="24"/>
        </w:rPr>
        <w:t xml:space="preserve"> </w:t>
      </w:r>
    </w:p>
    <w:p w:rsidR="000F7A04" w:rsidRDefault="005E4A8B" w:rsidP="002C5B4C">
      <w:pPr>
        <w:pStyle w:val="Textkrper-Zeileneinzug"/>
        <w:spacing w:after="120"/>
        <w:ind w:firstLine="540"/>
        <w:rPr>
          <w:szCs w:val="24"/>
        </w:rPr>
      </w:pPr>
      <w:r>
        <w:rPr>
          <w:szCs w:val="24"/>
        </w:rPr>
        <w:t>I</w:t>
      </w:r>
      <w:r w:rsidR="00CE3EA2">
        <w:rPr>
          <w:szCs w:val="24"/>
        </w:rPr>
        <w:t xml:space="preserve">n </w:t>
      </w:r>
      <w:r w:rsidR="00D72B41" w:rsidRPr="00186106">
        <w:rPr>
          <w:szCs w:val="24"/>
        </w:rPr>
        <w:t xml:space="preserve">einem </w:t>
      </w:r>
      <w:r w:rsidR="00D72B41" w:rsidRPr="005C5ECF">
        <w:rPr>
          <w:szCs w:val="24"/>
        </w:rPr>
        <w:t xml:space="preserve">ersten </w:t>
      </w:r>
      <w:r w:rsidR="00D72B41" w:rsidRPr="001933AC">
        <w:rPr>
          <w:szCs w:val="24"/>
        </w:rPr>
        <w:t>Abschnitt</w:t>
      </w:r>
      <w:r w:rsidR="00D72B41" w:rsidRPr="00186106">
        <w:rPr>
          <w:szCs w:val="24"/>
        </w:rPr>
        <w:t xml:space="preserve"> </w:t>
      </w:r>
      <w:r w:rsidR="001933AC">
        <w:rPr>
          <w:szCs w:val="24"/>
        </w:rPr>
        <w:t>(</w:t>
      </w:r>
      <w:r w:rsidR="001933AC" w:rsidRPr="00B55ECB">
        <w:rPr>
          <w:szCs w:val="24"/>
        </w:rPr>
        <w:t>Kap</w:t>
      </w:r>
      <w:r w:rsidR="001C6554">
        <w:rPr>
          <w:szCs w:val="24"/>
        </w:rPr>
        <w:t>itel </w:t>
      </w:r>
      <w:r w:rsidR="00B55ECB" w:rsidRPr="00B55ECB">
        <w:rPr>
          <w:szCs w:val="24"/>
        </w:rPr>
        <w:t>3</w:t>
      </w:r>
      <w:r w:rsidR="001933AC" w:rsidRPr="00B55ECB">
        <w:rPr>
          <w:szCs w:val="24"/>
        </w:rPr>
        <w:t>.1</w:t>
      </w:r>
      <w:r w:rsidR="001933AC">
        <w:rPr>
          <w:szCs w:val="24"/>
        </w:rPr>
        <w:t xml:space="preserve">) </w:t>
      </w:r>
      <w:r w:rsidR="00F7056A">
        <w:rPr>
          <w:szCs w:val="24"/>
        </w:rPr>
        <w:t xml:space="preserve">ist </w:t>
      </w:r>
      <w:r w:rsidR="00CE3EA2">
        <w:rPr>
          <w:szCs w:val="24"/>
        </w:rPr>
        <w:t>zu</w:t>
      </w:r>
      <w:r w:rsidR="00D72B41" w:rsidRPr="00186106">
        <w:rPr>
          <w:szCs w:val="24"/>
        </w:rPr>
        <w:t xml:space="preserve"> erörtern, wie römische Senatoren, die weder alt noch krank waren, ihre</w:t>
      </w:r>
      <w:r w:rsidR="00CE3EA2">
        <w:rPr>
          <w:szCs w:val="24"/>
        </w:rPr>
        <w:t xml:space="preserve"> Abwesenheit von der </w:t>
      </w:r>
      <w:r w:rsidR="00CE3EA2" w:rsidRPr="00CE3EA2">
        <w:rPr>
          <w:i/>
          <w:szCs w:val="24"/>
          <w:lang w:val="la-Latn"/>
        </w:rPr>
        <w:t>urbs</w:t>
      </w:r>
      <w:r w:rsidR="00D72B41" w:rsidRPr="00186106">
        <w:rPr>
          <w:szCs w:val="24"/>
        </w:rPr>
        <w:t xml:space="preserve"> </w:t>
      </w:r>
      <w:r w:rsidR="00CE3EA2">
        <w:rPr>
          <w:szCs w:val="24"/>
        </w:rPr>
        <w:t>als</w:t>
      </w:r>
      <w:r w:rsidR="000B202F">
        <w:rPr>
          <w:szCs w:val="24"/>
        </w:rPr>
        <w:t xml:space="preserve"> ‒</w:t>
      </w:r>
      <w:r w:rsidR="00CE3EA2">
        <w:rPr>
          <w:szCs w:val="24"/>
        </w:rPr>
        <w:t xml:space="preserve"> selbstver</w:t>
      </w:r>
      <w:r w:rsidR="008933C3">
        <w:rPr>
          <w:szCs w:val="24"/>
        </w:rPr>
        <w:t>ständlich freiwilligen</w:t>
      </w:r>
      <w:r w:rsidR="000B202F">
        <w:rPr>
          <w:szCs w:val="24"/>
        </w:rPr>
        <w:t xml:space="preserve"> ‒ </w:t>
      </w:r>
      <w:r w:rsidR="00CE3EA2">
        <w:rPr>
          <w:szCs w:val="24"/>
        </w:rPr>
        <w:t>Rückzug aus Politik und Gesellschaft Roms</w:t>
      </w:r>
      <w:r w:rsidR="00CE3EA2" w:rsidRPr="00186106">
        <w:rPr>
          <w:szCs w:val="24"/>
        </w:rPr>
        <w:t xml:space="preserve"> </w:t>
      </w:r>
      <w:r w:rsidR="00D72B41" w:rsidRPr="00186106">
        <w:rPr>
          <w:szCs w:val="24"/>
        </w:rPr>
        <w:t xml:space="preserve">begründeten und rechtfertigten. </w:t>
      </w:r>
      <w:r w:rsidR="00CE3EA2">
        <w:rPr>
          <w:szCs w:val="24"/>
        </w:rPr>
        <w:t xml:space="preserve">Viele </w:t>
      </w:r>
      <w:r w:rsidR="00D72B41" w:rsidRPr="00186106">
        <w:rPr>
          <w:szCs w:val="24"/>
        </w:rPr>
        <w:t xml:space="preserve">Senatoren gaben hierbei vor, Enttäuschung und Ekel über die </w:t>
      </w:r>
      <w:r w:rsidR="00800592">
        <w:rPr>
          <w:szCs w:val="24"/>
        </w:rPr>
        <w:t xml:space="preserve">angeblich </w:t>
      </w:r>
      <w:r w:rsidR="00D72B41" w:rsidRPr="00186106">
        <w:rPr>
          <w:szCs w:val="24"/>
        </w:rPr>
        <w:t xml:space="preserve">verdorbenen Zustände </w:t>
      </w:r>
      <w:r w:rsidR="00CE3EA2">
        <w:rPr>
          <w:szCs w:val="24"/>
        </w:rPr>
        <w:t xml:space="preserve">im Gemeinwesen seien der Anlass für ihre </w:t>
      </w:r>
      <w:r w:rsidR="00E101F4">
        <w:rPr>
          <w:szCs w:val="24"/>
        </w:rPr>
        <w:t>Entscheidung</w:t>
      </w:r>
      <w:r w:rsidR="0067379D">
        <w:rPr>
          <w:szCs w:val="24"/>
        </w:rPr>
        <w:t xml:space="preserve"> gewesen</w:t>
      </w:r>
      <w:r w:rsidR="00E101F4">
        <w:rPr>
          <w:szCs w:val="24"/>
        </w:rPr>
        <w:t xml:space="preserve">, die Stadt zu verlassen, obwohl dauerhafte Absenz von Rom römischen Aristokraten doch eigentlich nicht angemessen war. </w:t>
      </w:r>
      <w:r w:rsidR="004A7B01">
        <w:rPr>
          <w:szCs w:val="24"/>
        </w:rPr>
        <w:t>Allerdings kan</w:t>
      </w:r>
      <w:r w:rsidR="00E101F4">
        <w:rPr>
          <w:szCs w:val="24"/>
        </w:rPr>
        <w:t xml:space="preserve">n </w:t>
      </w:r>
      <w:r w:rsidR="00D72B41" w:rsidRPr="00186106">
        <w:rPr>
          <w:szCs w:val="24"/>
        </w:rPr>
        <w:t xml:space="preserve">in den meisten Fällen </w:t>
      </w:r>
      <w:r w:rsidR="00E101F4">
        <w:rPr>
          <w:szCs w:val="24"/>
        </w:rPr>
        <w:t>g</w:t>
      </w:r>
      <w:r w:rsidR="00D72B41" w:rsidRPr="00186106">
        <w:rPr>
          <w:szCs w:val="24"/>
        </w:rPr>
        <w:t xml:space="preserve">ezeigt werden, dass es sich keineswegs um einen freiwilligen </w:t>
      </w:r>
      <w:r w:rsidR="00CE3EA2">
        <w:rPr>
          <w:szCs w:val="24"/>
        </w:rPr>
        <w:t xml:space="preserve">Verzicht </w:t>
      </w:r>
      <w:r w:rsidR="00D72B41" w:rsidRPr="00186106">
        <w:rPr>
          <w:szCs w:val="24"/>
        </w:rPr>
        <w:t>mit</w:t>
      </w:r>
      <w:r w:rsidR="00907672">
        <w:rPr>
          <w:szCs w:val="24"/>
        </w:rPr>
        <w:t xml:space="preserve"> der Intention, nicht zurückzu</w:t>
      </w:r>
      <w:r w:rsidR="00D72B41" w:rsidRPr="00186106">
        <w:rPr>
          <w:szCs w:val="24"/>
        </w:rPr>
        <w:t xml:space="preserve">kehren, gehandelt hat; vielmehr waren die Betroffenen </w:t>
      </w:r>
      <w:r w:rsidR="00E101F4">
        <w:rPr>
          <w:szCs w:val="24"/>
        </w:rPr>
        <w:t xml:space="preserve">fast immer </w:t>
      </w:r>
      <w:r w:rsidR="00D72B41" w:rsidRPr="00186106">
        <w:rPr>
          <w:szCs w:val="24"/>
        </w:rPr>
        <w:t xml:space="preserve">zu </w:t>
      </w:r>
      <w:r w:rsidR="00E02214">
        <w:rPr>
          <w:szCs w:val="24"/>
        </w:rPr>
        <w:t xml:space="preserve">ihrem </w:t>
      </w:r>
      <w:r w:rsidR="00D72B41" w:rsidRPr="00186106">
        <w:rPr>
          <w:szCs w:val="24"/>
        </w:rPr>
        <w:t xml:space="preserve">Rückzug gezwungen, </w:t>
      </w:r>
      <w:r w:rsidR="00E101F4">
        <w:rPr>
          <w:szCs w:val="24"/>
        </w:rPr>
        <w:t>mit dem sie einer formell</w:t>
      </w:r>
      <w:r w:rsidR="008933C3">
        <w:rPr>
          <w:szCs w:val="24"/>
        </w:rPr>
        <w:t xml:space="preserve">en </w:t>
      </w:r>
      <w:r w:rsidR="008933C3">
        <w:rPr>
          <w:szCs w:val="24"/>
        </w:rPr>
        <w:lastRenderedPageBreak/>
        <w:t>Verbannung oft genug nur um w</w:t>
      </w:r>
      <w:r w:rsidR="00E101F4">
        <w:rPr>
          <w:szCs w:val="24"/>
        </w:rPr>
        <w:t xml:space="preserve">eniges zuvor kamen und </w:t>
      </w:r>
      <w:r w:rsidR="00D72B41" w:rsidRPr="00186106">
        <w:rPr>
          <w:szCs w:val="24"/>
        </w:rPr>
        <w:t xml:space="preserve">der somit von politischen Konflikten und </w:t>
      </w:r>
      <w:r w:rsidR="00E02214">
        <w:rPr>
          <w:szCs w:val="24"/>
        </w:rPr>
        <w:t xml:space="preserve">Kalkül </w:t>
      </w:r>
      <w:r w:rsidR="00D72B41" w:rsidRPr="00186106">
        <w:rPr>
          <w:szCs w:val="24"/>
        </w:rPr>
        <w:t>bestimmt und verur</w:t>
      </w:r>
      <w:r w:rsidR="00F7056A">
        <w:rPr>
          <w:szCs w:val="24"/>
        </w:rPr>
        <w:t>sacht war.</w:t>
      </w:r>
    </w:p>
    <w:p w:rsidR="00E02214" w:rsidRDefault="00E101F4" w:rsidP="002C5B4C">
      <w:pPr>
        <w:pStyle w:val="Textkrper-Zeileneinzug"/>
        <w:spacing w:after="120"/>
        <w:ind w:firstLine="540"/>
        <w:rPr>
          <w:szCs w:val="24"/>
        </w:rPr>
      </w:pPr>
      <w:r>
        <w:rPr>
          <w:szCs w:val="24"/>
        </w:rPr>
        <w:t>Vor dem Hintergrund der Rechtfertigungsstrategien</w:t>
      </w:r>
      <w:r w:rsidR="00E02214">
        <w:rPr>
          <w:szCs w:val="24"/>
        </w:rPr>
        <w:t>,</w:t>
      </w:r>
      <w:r>
        <w:rPr>
          <w:szCs w:val="24"/>
        </w:rPr>
        <w:t xml:space="preserve"> die sich </w:t>
      </w:r>
      <w:r w:rsidR="00E02214">
        <w:rPr>
          <w:szCs w:val="24"/>
        </w:rPr>
        <w:t>hierbei entwickelten, wird a</w:t>
      </w:r>
      <w:r w:rsidR="00D72B41" w:rsidRPr="00186106">
        <w:rPr>
          <w:szCs w:val="24"/>
        </w:rPr>
        <w:t xml:space="preserve">nschließend </w:t>
      </w:r>
      <w:r w:rsidR="00E02214">
        <w:rPr>
          <w:szCs w:val="24"/>
        </w:rPr>
        <w:t xml:space="preserve">in einem </w:t>
      </w:r>
      <w:r w:rsidR="00E02214" w:rsidRPr="005C5ECF">
        <w:rPr>
          <w:szCs w:val="24"/>
        </w:rPr>
        <w:t>zweiten</w:t>
      </w:r>
      <w:r w:rsidR="00E02214">
        <w:rPr>
          <w:szCs w:val="24"/>
        </w:rPr>
        <w:t xml:space="preserve"> Schritt</w:t>
      </w:r>
      <w:r w:rsidR="00D72B41" w:rsidRPr="00186106">
        <w:rPr>
          <w:szCs w:val="24"/>
        </w:rPr>
        <w:t xml:space="preserve"> </w:t>
      </w:r>
      <w:r w:rsidR="001933AC" w:rsidRPr="00B55ECB">
        <w:rPr>
          <w:szCs w:val="24"/>
        </w:rPr>
        <w:t>(</w:t>
      </w:r>
      <w:r w:rsidR="001C6554">
        <w:rPr>
          <w:szCs w:val="24"/>
        </w:rPr>
        <w:t>Kapitel </w:t>
      </w:r>
      <w:r w:rsidR="00B55ECB" w:rsidRPr="00B55ECB">
        <w:rPr>
          <w:szCs w:val="24"/>
        </w:rPr>
        <w:t>3</w:t>
      </w:r>
      <w:r w:rsidR="001933AC" w:rsidRPr="00B55ECB">
        <w:rPr>
          <w:szCs w:val="24"/>
        </w:rPr>
        <w:t>.2)</w:t>
      </w:r>
      <w:r w:rsidR="001933AC">
        <w:rPr>
          <w:szCs w:val="24"/>
        </w:rPr>
        <w:t xml:space="preserve"> </w:t>
      </w:r>
      <w:r w:rsidR="00D72B41" w:rsidRPr="00186106">
        <w:rPr>
          <w:szCs w:val="24"/>
        </w:rPr>
        <w:t>die Absenz oder Präsenz von Senato</w:t>
      </w:r>
      <w:r w:rsidR="00E02214">
        <w:rPr>
          <w:szCs w:val="24"/>
        </w:rPr>
        <w:t>ren</w:t>
      </w:r>
      <w:r w:rsidR="00D72B41" w:rsidRPr="00186106">
        <w:rPr>
          <w:szCs w:val="24"/>
        </w:rPr>
        <w:t xml:space="preserve"> oder auch des ganzen Senates betrachtet und als </w:t>
      </w:r>
      <w:r w:rsidR="00E02214">
        <w:rPr>
          <w:szCs w:val="24"/>
        </w:rPr>
        <w:t xml:space="preserve">politische Praktik und Teil symbolischer Interaktion interpretiert, die der </w:t>
      </w:r>
      <w:r w:rsidR="00D72B41" w:rsidRPr="00186106">
        <w:rPr>
          <w:szCs w:val="24"/>
        </w:rPr>
        <w:t xml:space="preserve">(De-)Legitimierung </w:t>
      </w:r>
      <w:r w:rsidR="00E02214">
        <w:rPr>
          <w:szCs w:val="24"/>
        </w:rPr>
        <w:t xml:space="preserve">von Führungspersönlichkeiten, </w:t>
      </w:r>
      <w:r w:rsidR="00B109F0">
        <w:rPr>
          <w:szCs w:val="24"/>
        </w:rPr>
        <w:t xml:space="preserve">Gruppierungen </w:t>
      </w:r>
      <w:r w:rsidR="00D72B41" w:rsidRPr="00186106">
        <w:rPr>
          <w:szCs w:val="24"/>
        </w:rPr>
        <w:t xml:space="preserve">oder einzelner politischer Positionen </w:t>
      </w:r>
      <w:r w:rsidR="00E02214">
        <w:rPr>
          <w:szCs w:val="24"/>
        </w:rPr>
        <w:t>dienen konnte</w:t>
      </w:r>
      <w:r w:rsidR="00D72B41" w:rsidRPr="00186106">
        <w:rPr>
          <w:szCs w:val="24"/>
        </w:rPr>
        <w:t>. In diesem Zusammenhang gilt es auch</w:t>
      </w:r>
      <w:r w:rsidR="000B202F">
        <w:rPr>
          <w:szCs w:val="24"/>
        </w:rPr>
        <w:t>,</w:t>
      </w:r>
      <w:r w:rsidR="00D72B41" w:rsidRPr="00186106">
        <w:rPr>
          <w:szCs w:val="24"/>
        </w:rPr>
        <w:t xml:space="preserve"> die Reaktionen der so </w:t>
      </w:r>
      <w:r w:rsidR="000B202F">
        <w:rPr>
          <w:szCs w:val="24"/>
        </w:rPr>
        <w:t>infrage</w:t>
      </w:r>
      <w:r w:rsidR="00D72B41" w:rsidRPr="00186106">
        <w:rPr>
          <w:szCs w:val="24"/>
        </w:rPr>
        <w:t xml:space="preserve"> gestellten Personen </w:t>
      </w:r>
      <w:r w:rsidR="00E02214">
        <w:rPr>
          <w:szCs w:val="24"/>
        </w:rPr>
        <w:t xml:space="preserve">bzw. Gruppen </w:t>
      </w:r>
      <w:r w:rsidR="00D72B41" w:rsidRPr="00186106">
        <w:rPr>
          <w:szCs w:val="24"/>
        </w:rPr>
        <w:t xml:space="preserve">und </w:t>
      </w:r>
      <w:r w:rsidR="00B109F0">
        <w:rPr>
          <w:szCs w:val="24"/>
        </w:rPr>
        <w:t xml:space="preserve">schließlich </w:t>
      </w:r>
      <w:r w:rsidR="00D72B41" w:rsidRPr="00186106">
        <w:rPr>
          <w:szCs w:val="24"/>
        </w:rPr>
        <w:t xml:space="preserve">die Vorsichtsmaßnahmen zu thematisieren, welche insbesondere die </w:t>
      </w:r>
      <w:r w:rsidR="00D72B41" w:rsidRPr="00CE3EA2">
        <w:rPr>
          <w:i/>
          <w:iCs/>
          <w:szCs w:val="24"/>
          <w:lang w:val="la-Latn"/>
        </w:rPr>
        <w:t>principes</w:t>
      </w:r>
      <w:r w:rsidR="00D72B41" w:rsidRPr="00186106">
        <w:rPr>
          <w:szCs w:val="24"/>
        </w:rPr>
        <w:t xml:space="preserve"> getroffen haben, um solche demonstrativen </w:t>
      </w:r>
      <w:r w:rsidR="00B02291">
        <w:rPr>
          <w:szCs w:val="24"/>
        </w:rPr>
        <w:t xml:space="preserve">Bekundungen </w:t>
      </w:r>
      <w:r w:rsidR="00D72B41" w:rsidRPr="00186106">
        <w:rPr>
          <w:szCs w:val="24"/>
        </w:rPr>
        <w:t xml:space="preserve">zu verhindern, über deren </w:t>
      </w:r>
      <w:r w:rsidR="00BA0364">
        <w:rPr>
          <w:szCs w:val="24"/>
        </w:rPr>
        <w:t xml:space="preserve">(potenzielle) </w:t>
      </w:r>
      <w:r w:rsidR="00D72B41" w:rsidRPr="00186106">
        <w:rPr>
          <w:szCs w:val="24"/>
        </w:rPr>
        <w:t xml:space="preserve">Bedeutung </w:t>
      </w:r>
      <w:r w:rsidR="00E02214">
        <w:rPr>
          <w:szCs w:val="24"/>
        </w:rPr>
        <w:t xml:space="preserve">sich </w:t>
      </w:r>
      <w:r w:rsidR="00BA0364">
        <w:rPr>
          <w:szCs w:val="24"/>
        </w:rPr>
        <w:t xml:space="preserve">alle Beteiligten durchaus </w:t>
      </w:r>
      <w:r w:rsidR="00E02214">
        <w:rPr>
          <w:szCs w:val="24"/>
        </w:rPr>
        <w:t>im Klaren waren.</w:t>
      </w:r>
    </w:p>
    <w:p w:rsidR="00E02214" w:rsidRDefault="00E02214" w:rsidP="002C5B4C">
      <w:pPr>
        <w:pStyle w:val="Textkrper-Zeileneinzug"/>
        <w:spacing w:after="120"/>
        <w:ind w:firstLine="540"/>
        <w:rPr>
          <w:szCs w:val="24"/>
        </w:rPr>
      </w:pPr>
    </w:p>
    <w:p w:rsidR="004D465D" w:rsidRPr="00AD043F" w:rsidRDefault="007937AA" w:rsidP="00C51743">
      <w:pPr>
        <w:pStyle w:val="berschrift2"/>
        <w:rPr>
          <w:u w:val="single"/>
        </w:rPr>
      </w:pPr>
      <w:r w:rsidRPr="00186106">
        <w:rPr>
          <w:szCs w:val="24"/>
        </w:rPr>
        <w:br w:type="page"/>
      </w:r>
      <w:r w:rsidR="0019528E" w:rsidRPr="00C51743">
        <w:rPr>
          <w:szCs w:val="28"/>
        </w:rPr>
        <w:lastRenderedPageBreak/>
        <w:t>3</w:t>
      </w:r>
      <w:r w:rsidR="000A0BDE" w:rsidRPr="00C51743">
        <w:rPr>
          <w:szCs w:val="28"/>
        </w:rPr>
        <w:t>.1</w:t>
      </w:r>
      <w:r w:rsidR="005814E7">
        <w:t xml:space="preserve"> </w:t>
      </w:r>
      <w:r w:rsidR="0015348F" w:rsidRPr="00AD043F">
        <w:t>‚</w:t>
      </w:r>
      <w:r w:rsidR="0015348F" w:rsidRPr="00C51743">
        <w:rPr>
          <w:szCs w:val="28"/>
        </w:rPr>
        <w:t>Patr</w:t>
      </w:r>
      <w:r w:rsidR="00294163" w:rsidRPr="00C51743">
        <w:rPr>
          <w:szCs w:val="28"/>
        </w:rPr>
        <w:t>ioten</w:t>
      </w:r>
      <w:r w:rsidR="00294163" w:rsidRPr="00AD043F">
        <w:t>‘ und ‚Philosophen‘</w:t>
      </w:r>
    </w:p>
    <w:p w:rsidR="00D72B41" w:rsidRDefault="00D72B41" w:rsidP="007937AA">
      <w:pPr>
        <w:spacing w:after="120" w:line="360" w:lineRule="auto"/>
        <w:jc w:val="both"/>
        <w:rPr>
          <w:rFonts w:ascii="Times New Roman" w:hAnsi="Times New Roman" w:cs="Times New Roman"/>
          <w:sz w:val="24"/>
          <w:szCs w:val="24"/>
          <w:lang w:val="de-DE"/>
        </w:rPr>
      </w:pPr>
      <w:r w:rsidRPr="003A2D42">
        <w:rPr>
          <w:rFonts w:ascii="Times New Roman" w:hAnsi="Times New Roman" w:cs="Times New Roman"/>
          <w:sz w:val="24"/>
          <w:szCs w:val="24"/>
          <w:lang w:val="de-DE"/>
        </w:rPr>
        <w:t>Wenn sich ein römi</w:t>
      </w:r>
      <w:r>
        <w:rPr>
          <w:rFonts w:ascii="Times New Roman" w:hAnsi="Times New Roman" w:cs="Times New Roman"/>
          <w:sz w:val="24"/>
          <w:szCs w:val="24"/>
          <w:lang w:val="de-DE"/>
        </w:rPr>
        <w:t>s</w:t>
      </w:r>
      <w:r w:rsidRPr="003A2D42">
        <w:rPr>
          <w:rFonts w:ascii="Times New Roman" w:hAnsi="Times New Roman" w:cs="Times New Roman"/>
          <w:sz w:val="24"/>
          <w:szCs w:val="24"/>
          <w:lang w:val="de-DE"/>
        </w:rPr>
        <w:t>cher Senator permanent vom politischen Ge</w:t>
      </w:r>
      <w:r w:rsidR="000F7A04">
        <w:rPr>
          <w:rFonts w:ascii="Times New Roman" w:hAnsi="Times New Roman" w:cs="Times New Roman"/>
          <w:sz w:val="24"/>
          <w:szCs w:val="24"/>
          <w:lang w:val="de-DE"/>
        </w:rPr>
        <w:t>schehen in der Stadt Rom zurück</w:t>
      </w:r>
      <w:r w:rsidRPr="003A2D42">
        <w:rPr>
          <w:rFonts w:ascii="Times New Roman" w:hAnsi="Times New Roman" w:cs="Times New Roman"/>
          <w:sz w:val="24"/>
          <w:szCs w:val="24"/>
          <w:lang w:val="de-DE"/>
        </w:rPr>
        <w:t xml:space="preserve">zog, so war dies begründungsbedürftig. </w:t>
      </w:r>
      <w:r>
        <w:rPr>
          <w:rFonts w:ascii="Times New Roman" w:hAnsi="Times New Roman" w:cs="Times New Roman"/>
          <w:sz w:val="24"/>
          <w:szCs w:val="24"/>
          <w:lang w:val="de-DE"/>
        </w:rPr>
        <w:t>Ein wichtiges Er</w:t>
      </w:r>
      <w:r w:rsidRPr="003A2D42">
        <w:rPr>
          <w:rFonts w:ascii="Times New Roman" w:hAnsi="Times New Roman" w:cs="Times New Roman"/>
          <w:sz w:val="24"/>
          <w:szCs w:val="24"/>
          <w:lang w:val="de-DE"/>
        </w:rPr>
        <w:t>klärungsmodell war hierbei die Figur des verdienstvollen und ungerecht verfolgten Patrioten: Die undank</w:t>
      </w:r>
      <w:r>
        <w:rPr>
          <w:rFonts w:ascii="Times New Roman" w:hAnsi="Times New Roman" w:cs="Times New Roman"/>
          <w:sz w:val="24"/>
          <w:szCs w:val="24"/>
          <w:lang w:val="de-DE"/>
        </w:rPr>
        <w:t>bare Vaterstadt, oft angestif</w:t>
      </w:r>
      <w:r w:rsidRPr="003A2D42">
        <w:rPr>
          <w:rFonts w:ascii="Times New Roman" w:hAnsi="Times New Roman" w:cs="Times New Roman"/>
          <w:sz w:val="24"/>
          <w:szCs w:val="24"/>
          <w:lang w:val="de-DE"/>
        </w:rPr>
        <w:t>tet von neidischen Gegnern, zwingt den Helden</w:t>
      </w:r>
      <w:r>
        <w:rPr>
          <w:rFonts w:ascii="Times New Roman" w:hAnsi="Times New Roman" w:cs="Times New Roman"/>
          <w:sz w:val="24"/>
          <w:szCs w:val="24"/>
          <w:lang w:val="de-DE"/>
        </w:rPr>
        <w:t>, sich aus dem</w:t>
      </w:r>
      <w:r w:rsidRPr="003A2D42">
        <w:rPr>
          <w:rFonts w:ascii="Times New Roman" w:hAnsi="Times New Roman" w:cs="Times New Roman"/>
          <w:sz w:val="24"/>
          <w:szCs w:val="24"/>
          <w:lang w:val="de-DE"/>
        </w:rPr>
        <w:t xml:space="preserve"> politischen Gesch</w:t>
      </w:r>
      <w:r>
        <w:rPr>
          <w:rFonts w:ascii="Times New Roman" w:hAnsi="Times New Roman" w:cs="Times New Roman"/>
          <w:sz w:val="24"/>
          <w:szCs w:val="24"/>
          <w:lang w:val="de-DE"/>
        </w:rPr>
        <w:t xml:space="preserve">ehen </w:t>
      </w:r>
      <w:r w:rsidRPr="003A2D42">
        <w:rPr>
          <w:rFonts w:ascii="Times New Roman" w:hAnsi="Times New Roman" w:cs="Times New Roman"/>
          <w:sz w:val="24"/>
          <w:szCs w:val="24"/>
          <w:lang w:val="de-DE"/>
        </w:rPr>
        <w:t>zurückzuziehen und Rom zu verlassen – entweder im Interesse des Gemeinwohls, auf</w:t>
      </w:r>
      <w:r>
        <w:rPr>
          <w:rFonts w:ascii="Times New Roman" w:hAnsi="Times New Roman" w:cs="Times New Roman"/>
          <w:sz w:val="24"/>
          <w:szCs w:val="24"/>
          <w:lang w:val="de-DE"/>
        </w:rPr>
        <w:t>g</w:t>
      </w:r>
      <w:r w:rsidRPr="003A2D42">
        <w:rPr>
          <w:rFonts w:ascii="Times New Roman" w:hAnsi="Times New Roman" w:cs="Times New Roman"/>
          <w:sz w:val="24"/>
          <w:szCs w:val="24"/>
          <w:lang w:val="de-DE"/>
        </w:rPr>
        <w:t xml:space="preserve">rund widerwärtiger politischer Zustände oder der Notwendigkeit, der Verfolgung durch </w:t>
      </w:r>
      <w:r>
        <w:rPr>
          <w:rFonts w:ascii="Times New Roman" w:hAnsi="Times New Roman" w:cs="Times New Roman"/>
          <w:sz w:val="24"/>
          <w:szCs w:val="24"/>
          <w:lang w:val="de-DE"/>
        </w:rPr>
        <w:t xml:space="preserve">die </w:t>
      </w:r>
      <w:r w:rsidRPr="003A2D42">
        <w:rPr>
          <w:rFonts w:ascii="Times New Roman" w:hAnsi="Times New Roman" w:cs="Times New Roman"/>
          <w:sz w:val="24"/>
          <w:szCs w:val="24"/>
          <w:lang w:val="de-DE"/>
        </w:rPr>
        <w:t xml:space="preserve">Feinde zu entfliehen. Manchmal </w:t>
      </w:r>
      <w:r>
        <w:rPr>
          <w:rFonts w:ascii="Times New Roman" w:hAnsi="Times New Roman" w:cs="Times New Roman"/>
          <w:sz w:val="24"/>
          <w:szCs w:val="24"/>
          <w:lang w:val="de-DE"/>
        </w:rPr>
        <w:t xml:space="preserve">erinnert sich das Gemeinwesen </w:t>
      </w:r>
      <w:r w:rsidRPr="003A2D42">
        <w:rPr>
          <w:rFonts w:ascii="Times New Roman" w:hAnsi="Times New Roman" w:cs="Times New Roman"/>
          <w:sz w:val="24"/>
          <w:szCs w:val="24"/>
          <w:lang w:val="de-DE"/>
        </w:rPr>
        <w:t>diese</w:t>
      </w:r>
      <w:r>
        <w:rPr>
          <w:rFonts w:ascii="Times New Roman" w:hAnsi="Times New Roman" w:cs="Times New Roman"/>
          <w:sz w:val="24"/>
          <w:szCs w:val="24"/>
          <w:lang w:val="de-DE"/>
        </w:rPr>
        <w:t>r</w:t>
      </w:r>
      <w:r w:rsidRPr="003A2D42">
        <w:rPr>
          <w:rFonts w:ascii="Times New Roman" w:hAnsi="Times New Roman" w:cs="Times New Roman"/>
          <w:sz w:val="24"/>
          <w:szCs w:val="24"/>
          <w:lang w:val="de-DE"/>
        </w:rPr>
        <w:t xml:space="preserve"> Helden in der S</w:t>
      </w:r>
      <w:r>
        <w:rPr>
          <w:rFonts w:ascii="Times New Roman" w:hAnsi="Times New Roman" w:cs="Times New Roman"/>
          <w:sz w:val="24"/>
          <w:szCs w:val="24"/>
          <w:lang w:val="de-DE"/>
        </w:rPr>
        <w:t>t</w:t>
      </w:r>
      <w:r w:rsidRPr="003A2D42">
        <w:rPr>
          <w:rFonts w:ascii="Times New Roman" w:hAnsi="Times New Roman" w:cs="Times New Roman"/>
          <w:sz w:val="24"/>
          <w:szCs w:val="24"/>
          <w:lang w:val="de-DE"/>
        </w:rPr>
        <w:t>unde der größten Not</w:t>
      </w:r>
      <w:r>
        <w:rPr>
          <w:rFonts w:ascii="Times New Roman" w:hAnsi="Times New Roman" w:cs="Times New Roman"/>
          <w:sz w:val="24"/>
          <w:szCs w:val="24"/>
          <w:lang w:val="de-DE"/>
        </w:rPr>
        <w:t xml:space="preserve">, etwa </w:t>
      </w:r>
      <w:r w:rsidR="00BA787B">
        <w:rPr>
          <w:rFonts w:ascii="Times New Roman" w:hAnsi="Times New Roman" w:cs="Times New Roman"/>
          <w:sz w:val="24"/>
          <w:szCs w:val="24"/>
          <w:lang w:val="de-DE"/>
        </w:rPr>
        <w:t>durch eine</w:t>
      </w:r>
      <w:r>
        <w:rPr>
          <w:rFonts w:ascii="Times New Roman" w:hAnsi="Times New Roman" w:cs="Times New Roman"/>
          <w:sz w:val="24"/>
          <w:szCs w:val="24"/>
          <w:lang w:val="de-DE"/>
        </w:rPr>
        <w:t xml:space="preserve"> äußere Bedrohung, und ruft sie zurück; der Held überwindet seinen Stolz, eilt der Vaterstadt – selbstverständlich siegreich – zu Hilfe und feiert schließlich ein</w:t>
      </w:r>
      <w:r w:rsidRPr="003A2D42">
        <w:rPr>
          <w:rFonts w:ascii="Times New Roman" w:hAnsi="Times New Roman" w:cs="Times New Roman"/>
          <w:sz w:val="24"/>
          <w:szCs w:val="24"/>
          <w:lang w:val="de-DE"/>
        </w:rPr>
        <w:t xml:space="preserve"> triumphales </w:t>
      </w:r>
      <w:r w:rsidR="00B02291" w:rsidRPr="00B02291">
        <w:rPr>
          <w:rFonts w:ascii="Times New Roman" w:hAnsi="Times New Roman" w:cs="Times New Roman"/>
          <w:sz w:val="24"/>
          <w:szCs w:val="24"/>
          <w:lang w:val="de-DE"/>
        </w:rPr>
        <w:t>C</w:t>
      </w:r>
      <w:r w:rsidRPr="00B02291">
        <w:rPr>
          <w:rFonts w:ascii="Times New Roman" w:hAnsi="Times New Roman" w:cs="Times New Roman"/>
          <w:sz w:val="24"/>
          <w:szCs w:val="24"/>
          <w:lang w:val="de-DE"/>
        </w:rPr>
        <w:t>omeback</w:t>
      </w:r>
      <w:r w:rsidRPr="003A2D42">
        <w:rPr>
          <w:rFonts w:ascii="Times New Roman" w:hAnsi="Times New Roman" w:cs="Times New Roman"/>
          <w:sz w:val="24"/>
          <w:szCs w:val="24"/>
          <w:lang w:val="de-DE"/>
        </w:rPr>
        <w:t>.</w:t>
      </w:r>
    </w:p>
    <w:p w:rsidR="003C3042" w:rsidRDefault="00C06E5A" w:rsidP="006A105C">
      <w:pPr>
        <w:spacing w:after="120" w:line="360" w:lineRule="auto"/>
        <w:ind w:firstLine="567"/>
        <w:jc w:val="both"/>
        <w:rPr>
          <w:rFonts w:ascii="Times New Roman" w:eastAsia="Calibri" w:hAnsi="Times New Roman" w:cs="Times New Roman"/>
          <w:sz w:val="24"/>
          <w:lang w:val="de-DE"/>
        </w:rPr>
      </w:pPr>
      <w:r w:rsidRPr="006A105C">
        <w:rPr>
          <w:rFonts w:ascii="Times New Roman" w:hAnsi="Times New Roman" w:cs="Times New Roman"/>
          <w:sz w:val="24"/>
          <w:szCs w:val="24"/>
          <w:lang w:val="de-DE"/>
        </w:rPr>
        <w:t>Dieses Motiv wurde auf eine ganze Reihe mehr oder weniger historische</w:t>
      </w:r>
      <w:r w:rsidR="00B23180">
        <w:rPr>
          <w:rFonts w:ascii="Times New Roman" w:hAnsi="Times New Roman" w:cs="Times New Roman"/>
          <w:sz w:val="24"/>
          <w:szCs w:val="24"/>
          <w:lang w:val="de-DE"/>
        </w:rPr>
        <w:t>r</w:t>
      </w:r>
      <w:r w:rsidRPr="006A105C">
        <w:rPr>
          <w:rFonts w:ascii="Times New Roman" w:hAnsi="Times New Roman" w:cs="Times New Roman"/>
          <w:sz w:val="24"/>
          <w:szCs w:val="24"/>
          <w:lang w:val="de-DE"/>
        </w:rPr>
        <w:t xml:space="preserve"> Figuren der römischen Geschichte angewendet, sodass </w:t>
      </w:r>
      <w:r w:rsidR="009F6ADC">
        <w:rPr>
          <w:rFonts w:ascii="Times New Roman" w:hAnsi="Times New Roman" w:cs="Times New Roman"/>
          <w:sz w:val="24"/>
          <w:szCs w:val="24"/>
          <w:lang w:val="de-DE"/>
        </w:rPr>
        <w:t>man</w:t>
      </w:r>
      <w:r w:rsidRPr="006A105C">
        <w:rPr>
          <w:rFonts w:ascii="Times New Roman" w:hAnsi="Times New Roman" w:cs="Times New Roman"/>
          <w:sz w:val="24"/>
          <w:szCs w:val="24"/>
          <w:lang w:val="de-DE"/>
        </w:rPr>
        <w:t xml:space="preserve"> auf zahlreiche </w:t>
      </w:r>
      <w:r w:rsidRPr="006A105C">
        <w:rPr>
          <w:rFonts w:ascii="Times New Roman" w:hAnsi="Times New Roman" w:cs="Times New Roman"/>
          <w:i/>
          <w:sz w:val="24"/>
          <w:szCs w:val="24"/>
          <w:lang w:val="la-Latn"/>
        </w:rPr>
        <w:t>exempla</w:t>
      </w:r>
      <w:r w:rsidRPr="006A105C">
        <w:rPr>
          <w:rFonts w:ascii="Times New Roman" w:hAnsi="Times New Roman" w:cs="Times New Roman"/>
          <w:sz w:val="24"/>
          <w:szCs w:val="24"/>
          <w:lang w:val="de-DE"/>
        </w:rPr>
        <w:t>, gute wie schlechte, einer glorreichen Vergangenheit zurückgreifen konnte.</w:t>
      </w:r>
      <w:r w:rsidR="006A105C" w:rsidRPr="006A105C">
        <w:rPr>
          <w:rStyle w:val="Funotenzeichen"/>
          <w:rFonts w:ascii="Times New Roman" w:eastAsia="Calibri" w:hAnsi="Times New Roman" w:cs="Times New Roman"/>
          <w:sz w:val="24"/>
          <w:lang w:val="de-DE"/>
        </w:rPr>
        <w:footnoteReference w:id="5"/>
      </w:r>
      <w:r w:rsidR="006A105C" w:rsidRPr="006A105C">
        <w:rPr>
          <w:rFonts w:ascii="Times New Roman" w:eastAsia="Calibri" w:hAnsi="Times New Roman" w:cs="Times New Roman"/>
          <w:sz w:val="24"/>
          <w:lang w:val="de-DE"/>
        </w:rPr>
        <w:t xml:space="preserve"> Die </w:t>
      </w:r>
      <w:r w:rsidR="006A105C" w:rsidRPr="006A105C">
        <w:rPr>
          <w:rFonts w:ascii="Times New Roman" w:eastAsia="Calibri" w:hAnsi="Times New Roman" w:cs="Times New Roman"/>
          <w:i/>
          <w:sz w:val="24"/>
          <w:lang w:val="la-Latn"/>
        </w:rPr>
        <w:t>maiores</w:t>
      </w:r>
      <w:r w:rsidR="006A105C" w:rsidRPr="006A105C">
        <w:rPr>
          <w:rFonts w:ascii="Times New Roman" w:eastAsia="Calibri" w:hAnsi="Times New Roman" w:cs="Times New Roman"/>
          <w:sz w:val="24"/>
          <w:lang w:val="de-DE"/>
        </w:rPr>
        <w:t xml:space="preserve"> galten als die Stifter jener verbindlichen Rechtsbräuche, Konventionen und Sitten, die konkrete Bestimmungen für das Verhalten der Bürger – insbesondere der Angehörigen der Senatsaristokratie –</w:t>
      </w:r>
      <w:r w:rsidR="006A105C" w:rsidRPr="006A105C">
        <w:rPr>
          <w:rStyle w:val="Funotenzeichen"/>
          <w:rFonts w:ascii="Times New Roman" w:eastAsia="Calibri" w:hAnsi="Times New Roman" w:cs="Times New Roman"/>
          <w:sz w:val="24"/>
          <w:lang w:val="de-DE"/>
        </w:rPr>
        <w:footnoteReference w:id="6"/>
      </w:r>
      <w:r w:rsidR="006A105C" w:rsidRPr="006A105C">
        <w:rPr>
          <w:rFonts w:ascii="Times New Roman" w:eastAsia="Calibri" w:hAnsi="Times New Roman" w:cs="Times New Roman"/>
          <w:sz w:val="24"/>
          <w:lang w:val="de-DE"/>
        </w:rPr>
        <w:t xml:space="preserve"> wie auch für die gesellschaftliche und politische Ordnung, das Recht und das Militärwesen </w:t>
      </w:r>
      <w:r w:rsidR="009F6ADC">
        <w:rPr>
          <w:rFonts w:ascii="Times New Roman" w:eastAsia="Calibri" w:hAnsi="Times New Roman" w:cs="Times New Roman"/>
          <w:sz w:val="24"/>
          <w:lang w:val="de-DE"/>
        </w:rPr>
        <w:t>erließ</w:t>
      </w:r>
      <w:r w:rsidR="006A105C" w:rsidRPr="006A105C">
        <w:rPr>
          <w:rFonts w:ascii="Times New Roman" w:eastAsia="Calibri" w:hAnsi="Times New Roman" w:cs="Times New Roman"/>
          <w:sz w:val="24"/>
          <w:lang w:val="de-DE"/>
        </w:rPr>
        <w:t>en.</w:t>
      </w:r>
      <w:r w:rsidR="006A105C" w:rsidRPr="006A105C">
        <w:rPr>
          <w:rStyle w:val="Funotenzeichen"/>
          <w:rFonts w:ascii="Times New Roman" w:eastAsia="Calibri" w:hAnsi="Times New Roman" w:cs="Times New Roman"/>
          <w:sz w:val="24"/>
          <w:lang w:val="de-DE"/>
        </w:rPr>
        <w:footnoteReference w:id="7"/>
      </w:r>
      <w:r w:rsidR="006A105C" w:rsidRPr="006A105C">
        <w:rPr>
          <w:rFonts w:ascii="Times New Roman" w:eastAsia="Calibri" w:hAnsi="Times New Roman" w:cs="Times New Roman"/>
          <w:sz w:val="24"/>
          <w:lang w:val="de-DE"/>
        </w:rPr>
        <w:t xml:space="preserve"> Dabei leitete sich der Anspruch des </w:t>
      </w:r>
      <w:r w:rsidR="006A105C" w:rsidRPr="006A105C">
        <w:rPr>
          <w:rFonts w:ascii="Times New Roman" w:eastAsia="Calibri" w:hAnsi="Times New Roman" w:cs="Times New Roman"/>
          <w:i/>
          <w:sz w:val="24"/>
          <w:lang w:val="la-Latn"/>
        </w:rPr>
        <w:t>mos</w:t>
      </w:r>
      <w:r w:rsidR="006A105C" w:rsidRPr="006A105C">
        <w:rPr>
          <w:rFonts w:ascii="Times New Roman" w:eastAsia="Calibri" w:hAnsi="Times New Roman" w:cs="Times New Roman"/>
          <w:sz w:val="24"/>
          <w:lang w:val="la-Latn"/>
        </w:rPr>
        <w:t xml:space="preserve"> </w:t>
      </w:r>
      <w:r w:rsidR="006A105C" w:rsidRPr="006A105C">
        <w:rPr>
          <w:rFonts w:ascii="Times New Roman" w:eastAsia="Calibri" w:hAnsi="Times New Roman" w:cs="Times New Roman"/>
          <w:i/>
          <w:sz w:val="24"/>
          <w:lang w:val="la-Latn"/>
        </w:rPr>
        <w:t>maiorum</w:t>
      </w:r>
      <w:r w:rsidR="006A105C" w:rsidRPr="006A105C">
        <w:rPr>
          <w:rFonts w:ascii="Times New Roman" w:eastAsia="Calibri" w:hAnsi="Times New Roman" w:cs="Times New Roman"/>
          <w:sz w:val="24"/>
          <w:lang w:val="de-DE"/>
        </w:rPr>
        <w:t xml:space="preserve"> auf Befolgung aus der Vorstellung ab, dass schon die </w:t>
      </w:r>
      <w:r w:rsidR="006A105C" w:rsidRPr="006A105C">
        <w:rPr>
          <w:rFonts w:ascii="Times New Roman" w:eastAsia="Calibri" w:hAnsi="Times New Roman" w:cs="Times New Roman"/>
          <w:sz w:val="24"/>
          <w:lang w:val="de-DE"/>
        </w:rPr>
        <w:lastRenderedPageBreak/>
        <w:t>Vorfahren in der betreffenden Art und Weise zu handeln gewohnt gewesen seien.</w:t>
      </w:r>
      <w:r w:rsidR="006A105C" w:rsidRPr="006A105C">
        <w:rPr>
          <w:rStyle w:val="Funotenzeichen"/>
          <w:rFonts w:ascii="Times New Roman" w:eastAsia="Calibri" w:hAnsi="Times New Roman" w:cs="Times New Roman"/>
          <w:sz w:val="24"/>
          <w:lang w:val="de-DE"/>
        </w:rPr>
        <w:footnoteReference w:id="8"/>
      </w:r>
      <w:r w:rsidR="006A105C" w:rsidRPr="006A105C">
        <w:rPr>
          <w:rFonts w:ascii="Times New Roman" w:eastAsia="Calibri" w:hAnsi="Times New Roman" w:cs="Times New Roman"/>
          <w:sz w:val="24"/>
          <w:lang w:val="de-DE"/>
        </w:rPr>
        <w:t xml:space="preserve"> Die Quelle der Autorität der </w:t>
      </w:r>
      <w:r w:rsidR="006A105C" w:rsidRPr="006A105C">
        <w:rPr>
          <w:rFonts w:ascii="Times New Roman" w:eastAsia="Calibri" w:hAnsi="Times New Roman" w:cs="Times New Roman"/>
          <w:i/>
          <w:sz w:val="24"/>
          <w:lang w:val="la-Latn"/>
        </w:rPr>
        <w:t>maiores</w:t>
      </w:r>
      <w:r w:rsidR="006A105C" w:rsidRPr="006A105C">
        <w:rPr>
          <w:rFonts w:ascii="Times New Roman" w:eastAsia="Calibri" w:hAnsi="Times New Roman" w:cs="Times New Roman"/>
          <w:sz w:val="24"/>
          <w:lang w:val="de-DE"/>
        </w:rPr>
        <w:t xml:space="preserve"> wiederum stellte die Geschichte Roms dar, denn die Ahnen galten als die Begründer und Mehrer der Größe des Gemeinwesens: Der erfolgreiche innere Ausbau und die Festigung der </w:t>
      </w:r>
      <w:r w:rsidR="006A105C" w:rsidRPr="006A105C">
        <w:rPr>
          <w:rFonts w:ascii="Times New Roman" w:eastAsia="Calibri" w:hAnsi="Times New Roman" w:cs="Times New Roman"/>
          <w:i/>
          <w:sz w:val="24"/>
          <w:lang w:val="la-Latn"/>
        </w:rPr>
        <w:t>res publica</w:t>
      </w:r>
      <w:r w:rsidR="006A105C" w:rsidRPr="006A105C">
        <w:rPr>
          <w:rFonts w:ascii="Times New Roman" w:eastAsia="Calibri" w:hAnsi="Times New Roman" w:cs="Times New Roman"/>
          <w:sz w:val="24"/>
          <w:lang w:val="de-DE"/>
        </w:rPr>
        <w:t xml:space="preserve"> sowie die Expansion des Imperiums und der Aufstieg Roms zur hegemonialen Macht im Mittelmeerraum </w:t>
      </w:r>
      <w:r w:rsidR="00E13BEC">
        <w:rPr>
          <w:rFonts w:ascii="Times New Roman" w:eastAsia="Calibri" w:hAnsi="Times New Roman" w:cs="Times New Roman"/>
          <w:sz w:val="24"/>
          <w:lang w:val="de-DE"/>
        </w:rPr>
        <w:t xml:space="preserve">seit dem </w:t>
      </w:r>
      <w:r w:rsidR="00E96892">
        <w:rPr>
          <w:rFonts w:ascii="Times New Roman" w:eastAsia="Calibri" w:hAnsi="Times New Roman" w:cs="Times New Roman"/>
          <w:sz w:val="24"/>
          <w:lang w:val="de-DE"/>
        </w:rPr>
        <w:t>3. </w:t>
      </w:r>
      <w:r w:rsidR="001C6554">
        <w:rPr>
          <w:rFonts w:ascii="Times New Roman" w:eastAsia="Calibri" w:hAnsi="Times New Roman" w:cs="Times New Roman"/>
          <w:sz w:val="24"/>
          <w:lang w:val="de-DE"/>
        </w:rPr>
        <w:t>Jahrhundert v. </w:t>
      </w:r>
      <w:r w:rsidR="00E96892">
        <w:rPr>
          <w:rFonts w:ascii="Times New Roman" w:eastAsia="Calibri" w:hAnsi="Times New Roman" w:cs="Times New Roman"/>
          <w:sz w:val="24"/>
          <w:lang w:val="de-DE"/>
        </w:rPr>
        <w:t>Chr.</w:t>
      </w:r>
      <w:r w:rsidR="006A105C" w:rsidRPr="006A105C">
        <w:rPr>
          <w:rFonts w:ascii="Times New Roman" w:eastAsia="Calibri" w:hAnsi="Times New Roman" w:cs="Times New Roman"/>
          <w:sz w:val="24"/>
          <w:lang w:val="de-DE"/>
        </w:rPr>
        <w:t xml:space="preserve"> schienen die Richtigkeit der Vorgehensweisen der </w:t>
      </w:r>
      <w:r w:rsidR="006A105C" w:rsidRPr="006A105C">
        <w:rPr>
          <w:rFonts w:ascii="Times New Roman" w:eastAsia="Calibri" w:hAnsi="Times New Roman" w:cs="Times New Roman"/>
          <w:i/>
          <w:sz w:val="24"/>
          <w:lang w:val="la-Latn"/>
        </w:rPr>
        <w:t>maiores</w:t>
      </w:r>
      <w:r w:rsidR="006A105C" w:rsidRPr="006A105C">
        <w:rPr>
          <w:rFonts w:ascii="Times New Roman" w:eastAsia="Calibri" w:hAnsi="Times New Roman" w:cs="Times New Roman"/>
          <w:sz w:val="24"/>
          <w:lang w:val="de-DE"/>
        </w:rPr>
        <w:t xml:space="preserve"> zu dokumentieren. Deren Handlungen sowie die sie leitenden Prinzipien waren damit legitimiert. Sich das in der Praxis bewährte Verhalten der Ahnen zum Vorbild zu nehmen, </w:t>
      </w:r>
      <w:r w:rsidR="008D3E9D">
        <w:rPr>
          <w:rFonts w:ascii="Times New Roman" w:eastAsia="Calibri" w:hAnsi="Times New Roman" w:cs="Times New Roman"/>
          <w:sz w:val="24"/>
          <w:lang w:val="de-DE"/>
        </w:rPr>
        <w:t>konnte</w:t>
      </w:r>
      <w:r w:rsidR="006A105C" w:rsidRPr="006A105C">
        <w:rPr>
          <w:rFonts w:ascii="Times New Roman" w:eastAsia="Calibri" w:hAnsi="Times New Roman" w:cs="Times New Roman"/>
          <w:sz w:val="24"/>
          <w:lang w:val="de-DE"/>
        </w:rPr>
        <w:t xml:space="preserve"> so zur Verpflichtung für die Nachgeborenen</w:t>
      </w:r>
      <w:r w:rsidR="008D3E9D">
        <w:rPr>
          <w:rFonts w:ascii="Times New Roman" w:eastAsia="Calibri" w:hAnsi="Times New Roman" w:cs="Times New Roman"/>
          <w:sz w:val="24"/>
          <w:lang w:val="de-DE"/>
        </w:rPr>
        <w:t xml:space="preserve"> stilisiert werde</w:t>
      </w:r>
      <w:r w:rsidR="00B44775">
        <w:rPr>
          <w:rFonts w:ascii="Times New Roman" w:eastAsia="Calibri" w:hAnsi="Times New Roman" w:cs="Times New Roman"/>
          <w:sz w:val="24"/>
          <w:lang w:val="de-DE"/>
        </w:rPr>
        <w:t>n</w:t>
      </w:r>
      <w:r w:rsidR="006A105C" w:rsidRPr="006A105C">
        <w:rPr>
          <w:rFonts w:ascii="Times New Roman" w:eastAsia="Calibri" w:hAnsi="Times New Roman" w:cs="Times New Roman"/>
          <w:sz w:val="24"/>
          <w:lang w:val="de-DE"/>
        </w:rPr>
        <w:t xml:space="preserve">. Entsprechend </w:t>
      </w:r>
      <w:r w:rsidR="008D3E9D">
        <w:rPr>
          <w:rFonts w:ascii="Times New Roman" w:eastAsia="Calibri" w:hAnsi="Times New Roman" w:cs="Times New Roman"/>
          <w:sz w:val="24"/>
          <w:lang w:val="de-DE"/>
        </w:rPr>
        <w:t>ließ sich mittels</w:t>
      </w:r>
      <w:r w:rsidR="00C45345">
        <w:rPr>
          <w:rFonts w:ascii="Times New Roman" w:eastAsia="Calibri" w:hAnsi="Times New Roman" w:cs="Times New Roman"/>
          <w:sz w:val="24"/>
          <w:lang w:val="de-DE"/>
        </w:rPr>
        <w:t xml:space="preserve"> </w:t>
      </w:r>
      <w:r w:rsidR="006A105C" w:rsidRPr="006A105C">
        <w:rPr>
          <w:rFonts w:ascii="Times New Roman" w:eastAsia="Calibri" w:hAnsi="Times New Roman" w:cs="Times New Roman"/>
          <w:sz w:val="24"/>
          <w:lang w:val="de-DE"/>
        </w:rPr>
        <w:t>Geschicht</w:t>
      </w:r>
      <w:r w:rsidR="006A105C">
        <w:rPr>
          <w:rFonts w:ascii="Times New Roman" w:hAnsi="Times New Roman" w:cs="Times New Roman"/>
          <w:sz w:val="24"/>
          <w:lang w:val="de-DE"/>
        </w:rPr>
        <w:t>e die Verbindlichkeit von Normen</w:t>
      </w:r>
      <w:r w:rsidR="006A105C" w:rsidRPr="006A105C">
        <w:rPr>
          <w:rFonts w:ascii="Times New Roman" w:eastAsia="Calibri" w:hAnsi="Times New Roman" w:cs="Times New Roman"/>
          <w:sz w:val="24"/>
          <w:lang w:val="de-DE"/>
        </w:rPr>
        <w:t xml:space="preserve"> unterschiedlichster Qualität rechtfertigen</w:t>
      </w:r>
      <w:r w:rsidR="00BB0BBD">
        <w:rPr>
          <w:rFonts w:ascii="Times New Roman" w:eastAsia="Calibri" w:hAnsi="Times New Roman" w:cs="Times New Roman"/>
          <w:sz w:val="24"/>
          <w:lang w:val="de-DE"/>
        </w:rPr>
        <w:t xml:space="preserve"> –</w:t>
      </w:r>
      <w:r w:rsidR="006A105C" w:rsidRPr="006A105C">
        <w:rPr>
          <w:rStyle w:val="Funotenzeichen"/>
          <w:rFonts w:ascii="Times New Roman" w:eastAsia="Calibri" w:hAnsi="Times New Roman" w:cs="Times New Roman"/>
          <w:sz w:val="24"/>
          <w:lang w:val="de-DE"/>
        </w:rPr>
        <w:footnoteReference w:id="9"/>
      </w:r>
      <w:r w:rsidR="006A105C" w:rsidRPr="006A105C">
        <w:rPr>
          <w:rFonts w:ascii="Times New Roman" w:eastAsia="Calibri" w:hAnsi="Times New Roman" w:cs="Times New Roman"/>
          <w:sz w:val="24"/>
          <w:lang w:val="de-DE"/>
        </w:rPr>
        <w:t xml:space="preserve"> </w:t>
      </w:r>
      <w:r w:rsidR="00BB0BBD">
        <w:rPr>
          <w:rFonts w:ascii="Times New Roman" w:eastAsia="Calibri" w:hAnsi="Times New Roman" w:cs="Times New Roman"/>
          <w:sz w:val="24"/>
          <w:lang w:val="de-DE"/>
        </w:rPr>
        <w:t>wenn auch nicht zwangsläufig durchsetzen.</w:t>
      </w:r>
      <w:r w:rsidR="002B125F">
        <w:rPr>
          <w:rFonts w:ascii="Times New Roman" w:eastAsia="Calibri" w:hAnsi="Times New Roman" w:cs="Times New Roman"/>
          <w:sz w:val="24"/>
          <w:lang w:val="de-DE"/>
        </w:rPr>
        <w:t xml:space="preserve"> </w:t>
      </w:r>
    </w:p>
    <w:p w:rsidR="006A105C" w:rsidRPr="006A105C" w:rsidRDefault="002B125F" w:rsidP="006A105C">
      <w:pPr>
        <w:spacing w:after="120" w:line="360" w:lineRule="auto"/>
        <w:ind w:firstLine="567"/>
        <w:jc w:val="both"/>
        <w:rPr>
          <w:rFonts w:ascii="Times New Roman" w:eastAsia="Calibri" w:hAnsi="Times New Roman" w:cs="Times New Roman"/>
          <w:sz w:val="24"/>
          <w:lang w:val="de-DE"/>
        </w:rPr>
      </w:pPr>
      <w:r>
        <w:rPr>
          <w:rFonts w:ascii="Times New Roman" w:eastAsia="Calibri" w:hAnsi="Times New Roman" w:cs="Times New Roman"/>
          <w:sz w:val="24"/>
          <w:lang w:val="de-DE"/>
        </w:rPr>
        <w:t>Von besonderer Bedeutung war</w:t>
      </w:r>
      <w:r w:rsidR="008E1362">
        <w:rPr>
          <w:rFonts w:ascii="Times New Roman" w:eastAsia="Calibri" w:hAnsi="Times New Roman" w:cs="Times New Roman"/>
          <w:sz w:val="24"/>
          <w:lang w:val="de-DE"/>
        </w:rPr>
        <w:t>en</w:t>
      </w:r>
      <w:r>
        <w:rPr>
          <w:rFonts w:ascii="Times New Roman" w:eastAsia="Calibri" w:hAnsi="Times New Roman" w:cs="Times New Roman"/>
          <w:sz w:val="24"/>
          <w:lang w:val="de-DE"/>
        </w:rPr>
        <w:t xml:space="preserve"> i</w:t>
      </w:r>
      <w:r w:rsidR="006A105C" w:rsidRPr="006A105C">
        <w:rPr>
          <w:rFonts w:ascii="Times New Roman" w:eastAsia="Calibri" w:hAnsi="Times New Roman" w:cs="Times New Roman"/>
          <w:sz w:val="24"/>
          <w:lang w:val="de-DE"/>
        </w:rPr>
        <w:t xml:space="preserve">n </w:t>
      </w:r>
      <w:r>
        <w:rPr>
          <w:rFonts w:ascii="Times New Roman" w:eastAsia="Calibri" w:hAnsi="Times New Roman" w:cs="Times New Roman"/>
          <w:sz w:val="24"/>
          <w:lang w:val="de-DE"/>
        </w:rPr>
        <w:t xml:space="preserve">diesem </w:t>
      </w:r>
      <w:r w:rsidR="006A105C" w:rsidRPr="006A105C">
        <w:rPr>
          <w:rFonts w:ascii="Times New Roman" w:eastAsia="Calibri" w:hAnsi="Times New Roman" w:cs="Times New Roman"/>
          <w:sz w:val="24"/>
          <w:lang w:val="de-DE"/>
        </w:rPr>
        <w:t>Zusammenhang d</w:t>
      </w:r>
      <w:r w:rsidR="008E1362">
        <w:rPr>
          <w:rFonts w:ascii="Times New Roman" w:eastAsia="Calibri" w:hAnsi="Times New Roman" w:cs="Times New Roman"/>
          <w:sz w:val="24"/>
          <w:lang w:val="de-DE"/>
        </w:rPr>
        <w:t xml:space="preserve">ie </w:t>
      </w:r>
      <w:r w:rsidR="008E1362">
        <w:rPr>
          <w:rFonts w:ascii="Times New Roman" w:eastAsia="Calibri" w:hAnsi="Times New Roman" w:cs="Times New Roman"/>
          <w:i/>
          <w:sz w:val="24"/>
        </w:rPr>
        <w:t>ex</w:t>
      </w:r>
      <w:r w:rsidR="006A105C" w:rsidRPr="006A105C">
        <w:rPr>
          <w:rFonts w:ascii="Times New Roman" w:eastAsia="Calibri" w:hAnsi="Times New Roman" w:cs="Times New Roman"/>
          <w:i/>
          <w:sz w:val="24"/>
          <w:lang w:val="la-Latn"/>
        </w:rPr>
        <w:t>empla</w:t>
      </w:r>
      <w:r w:rsidR="008E1362">
        <w:rPr>
          <w:rFonts w:ascii="Times New Roman" w:eastAsia="Calibri" w:hAnsi="Times New Roman" w:cs="Times New Roman"/>
          <w:sz w:val="24"/>
          <w:lang w:val="de-DE"/>
        </w:rPr>
        <w:t xml:space="preserve">, jene </w:t>
      </w:r>
      <w:r w:rsidR="006A105C" w:rsidRPr="006A105C">
        <w:rPr>
          <w:rFonts w:ascii="Times New Roman" w:eastAsia="Calibri" w:hAnsi="Times New Roman" w:cs="Times New Roman"/>
          <w:sz w:val="24"/>
          <w:lang w:val="de-DE"/>
        </w:rPr>
        <w:t>kurze</w:t>
      </w:r>
      <w:r w:rsidR="00B02291">
        <w:rPr>
          <w:rFonts w:ascii="Times New Roman" w:eastAsia="Calibri" w:hAnsi="Times New Roman" w:cs="Times New Roman"/>
          <w:sz w:val="24"/>
          <w:lang w:val="de-DE"/>
        </w:rPr>
        <w:t>n</w:t>
      </w:r>
      <w:r w:rsidR="006A105C" w:rsidRPr="006A105C">
        <w:rPr>
          <w:rFonts w:ascii="Times New Roman" w:eastAsia="Calibri" w:hAnsi="Times New Roman" w:cs="Times New Roman"/>
          <w:sz w:val="24"/>
          <w:lang w:val="de-DE"/>
        </w:rPr>
        <w:t xml:space="preserve"> Erzählungen, die das moralisch vorbildliche Handeln einer bestimmten Person in meist </w:t>
      </w:r>
      <w:r w:rsidR="00B22457">
        <w:rPr>
          <w:rFonts w:ascii="Times New Roman" w:eastAsia="Calibri" w:hAnsi="Times New Roman" w:cs="Times New Roman"/>
          <w:sz w:val="24"/>
          <w:lang w:val="de-DE"/>
        </w:rPr>
        <w:t>kritischen Situationen schildern</w:t>
      </w:r>
      <w:r w:rsidR="006A105C" w:rsidRPr="006A105C">
        <w:rPr>
          <w:rFonts w:ascii="Times New Roman" w:eastAsia="Calibri" w:hAnsi="Times New Roman" w:cs="Times New Roman"/>
          <w:sz w:val="24"/>
          <w:lang w:val="de-DE"/>
        </w:rPr>
        <w:t>, das dem Wohl der Gemeinschaft dient und oft mit persönlichen Opfern verbunden ist. Mit</w:t>
      </w:r>
      <w:r w:rsidR="001225C7">
        <w:rPr>
          <w:rFonts w:ascii="Times New Roman" w:eastAsia="Calibri" w:hAnsi="Times New Roman" w:cs="Times New Roman"/>
          <w:sz w:val="24"/>
          <w:lang w:val="de-DE"/>
        </w:rPr>
        <w:t>h</w:t>
      </w:r>
      <w:r w:rsidR="006A105C" w:rsidRPr="006A105C">
        <w:rPr>
          <w:rFonts w:ascii="Times New Roman" w:eastAsia="Calibri" w:hAnsi="Times New Roman" w:cs="Times New Roman"/>
          <w:sz w:val="24"/>
          <w:lang w:val="de-DE"/>
        </w:rPr>
        <w:t xml:space="preserve">ilfe von </w:t>
      </w:r>
      <w:r w:rsidR="006A105C" w:rsidRPr="006A105C">
        <w:rPr>
          <w:rFonts w:ascii="Times New Roman" w:eastAsia="Calibri" w:hAnsi="Times New Roman" w:cs="Times New Roman"/>
          <w:i/>
          <w:sz w:val="24"/>
          <w:lang w:val="la-Latn"/>
        </w:rPr>
        <w:t>exempla</w:t>
      </w:r>
      <w:r w:rsidR="006A105C" w:rsidRPr="006A105C">
        <w:rPr>
          <w:rFonts w:ascii="Times New Roman" w:eastAsia="Calibri" w:hAnsi="Times New Roman" w:cs="Times New Roman"/>
          <w:sz w:val="24"/>
          <w:lang w:val="de-DE"/>
        </w:rPr>
        <w:t xml:space="preserve"> sollte am Beispiel</w:t>
      </w:r>
      <w:r w:rsidR="008E1362">
        <w:rPr>
          <w:rFonts w:ascii="Times New Roman" w:eastAsia="Calibri" w:hAnsi="Times New Roman" w:cs="Times New Roman"/>
          <w:sz w:val="24"/>
          <w:lang w:val="de-DE"/>
        </w:rPr>
        <w:t xml:space="preserve"> von konkretem Handeln einer allerdings nicht notwendigerweise historischen Persönlichkeit der römischen Geschichte</w:t>
      </w:r>
      <w:r w:rsidR="006A105C" w:rsidRPr="006A105C">
        <w:rPr>
          <w:rFonts w:ascii="Times New Roman" w:eastAsia="Calibri" w:hAnsi="Times New Roman" w:cs="Times New Roman"/>
          <w:sz w:val="24"/>
          <w:lang w:val="de-DE"/>
        </w:rPr>
        <w:t xml:space="preserve"> die praktische Umsetzung zentraler römischer Wertvorstellungen, der </w:t>
      </w:r>
      <w:r w:rsidR="006A105C" w:rsidRPr="006A105C">
        <w:rPr>
          <w:rFonts w:ascii="Times New Roman" w:eastAsia="Calibri" w:hAnsi="Times New Roman" w:cs="Times New Roman"/>
          <w:i/>
          <w:sz w:val="24"/>
          <w:lang w:val="la-Latn"/>
        </w:rPr>
        <w:t>virtutes</w:t>
      </w:r>
      <w:r w:rsidR="006A105C" w:rsidRPr="006A105C">
        <w:rPr>
          <w:rFonts w:ascii="Times New Roman" w:eastAsia="Calibri" w:hAnsi="Times New Roman" w:cs="Times New Roman"/>
          <w:sz w:val="24"/>
          <w:lang w:val="de-DE"/>
        </w:rPr>
        <w:t>, belegt werden</w:t>
      </w:r>
      <w:r w:rsidR="008E1362">
        <w:rPr>
          <w:rFonts w:ascii="Times New Roman" w:eastAsia="Calibri" w:hAnsi="Times New Roman" w:cs="Times New Roman"/>
          <w:sz w:val="24"/>
          <w:lang w:val="de-DE"/>
        </w:rPr>
        <w:t xml:space="preserve">; </w:t>
      </w:r>
      <w:r w:rsidR="006A105C" w:rsidRPr="006A105C">
        <w:rPr>
          <w:rFonts w:ascii="Times New Roman" w:eastAsia="Calibri" w:hAnsi="Times New Roman" w:cs="Times New Roman"/>
          <w:sz w:val="24"/>
          <w:lang w:val="de-DE"/>
        </w:rPr>
        <w:t xml:space="preserve">die Verwirklichbarkeit wie auch die tatsächliche Verwirklichtheit jener Normen </w:t>
      </w:r>
      <w:r w:rsidR="008E1362">
        <w:rPr>
          <w:rFonts w:ascii="Times New Roman" w:eastAsia="Calibri" w:hAnsi="Times New Roman" w:cs="Times New Roman"/>
          <w:sz w:val="24"/>
          <w:lang w:val="de-DE"/>
        </w:rPr>
        <w:t xml:space="preserve">konnte so </w:t>
      </w:r>
      <w:r w:rsidR="00B23180">
        <w:rPr>
          <w:rFonts w:ascii="Times New Roman" w:eastAsia="Calibri" w:hAnsi="Times New Roman" w:cs="Times New Roman"/>
          <w:sz w:val="24"/>
          <w:lang w:val="de-DE"/>
        </w:rPr>
        <w:t xml:space="preserve">als </w:t>
      </w:r>
      <w:r w:rsidR="006A105C" w:rsidRPr="006A105C">
        <w:rPr>
          <w:rFonts w:ascii="Times New Roman" w:eastAsia="Calibri" w:hAnsi="Times New Roman" w:cs="Times New Roman"/>
          <w:sz w:val="24"/>
          <w:lang w:val="de-DE"/>
        </w:rPr>
        <w:t xml:space="preserve">bewiesen </w:t>
      </w:r>
      <w:r w:rsidR="008E1362">
        <w:rPr>
          <w:rFonts w:ascii="Times New Roman" w:eastAsia="Calibri" w:hAnsi="Times New Roman" w:cs="Times New Roman"/>
          <w:sz w:val="24"/>
          <w:lang w:val="de-DE"/>
        </w:rPr>
        <w:t>er</w:t>
      </w:r>
      <w:r w:rsidR="006A105C" w:rsidRPr="006A105C">
        <w:rPr>
          <w:rFonts w:ascii="Times New Roman" w:eastAsia="Calibri" w:hAnsi="Times New Roman" w:cs="Times New Roman"/>
          <w:sz w:val="24"/>
          <w:lang w:val="de-DE"/>
        </w:rPr>
        <w:t>sche</w:t>
      </w:r>
      <w:r w:rsidR="008E1362">
        <w:rPr>
          <w:rFonts w:ascii="Times New Roman" w:eastAsia="Calibri" w:hAnsi="Times New Roman" w:cs="Times New Roman"/>
          <w:sz w:val="24"/>
          <w:lang w:val="de-DE"/>
        </w:rPr>
        <w:t>ine</w:t>
      </w:r>
      <w:r w:rsidR="006A105C" w:rsidRPr="006A105C">
        <w:rPr>
          <w:rFonts w:ascii="Times New Roman" w:eastAsia="Calibri" w:hAnsi="Times New Roman" w:cs="Times New Roman"/>
          <w:sz w:val="24"/>
          <w:lang w:val="de-DE"/>
        </w:rPr>
        <w:t>n</w:t>
      </w:r>
      <w:r w:rsidR="008E1362">
        <w:rPr>
          <w:rFonts w:ascii="Times New Roman" w:eastAsia="Calibri" w:hAnsi="Times New Roman" w:cs="Times New Roman"/>
          <w:sz w:val="24"/>
          <w:lang w:val="de-DE"/>
        </w:rPr>
        <w:t xml:space="preserve"> – </w:t>
      </w:r>
      <w:r w:rsidR="00F425DE">
        <w:rPr>
          <w:rFonts w:ascii="Times New Roman" w:eastAsia="Calibri" w:hAnsi="Times New Roman" w:cs="Times New Roman"/>
          <w:sz w:val="24"/>
          <w:lang w:val="de-DE"/>
        </w:rPr>
        <w:t xml:space="preserve">wie auch </w:t>
      </w:r>
      <w:r w:rsidR="008E1362">
        <w:rPr>
          <w:rFonts w:ascii="Times New Roman" w:eastAsia="Calibri" w:hAnsi="Times New Roman" w:cs="Times New Roman"/>
          <w:sz w:val="24"/>
          <w:lang w:val="de-DE"/>
        </w:rPr>
        <w:t xml:space="preserve">die Folgen, wenn diese </w:t>
      </w:r>
      <w:r w:rsidR="00F425DE">
        <w:rPr>
          <w:rFonts w:ascii="Times New Roman" w:eastAsia="Calibri" w:hAnsi="Times New Roman" w:cs="Times New Roman"/>
          <w:sz w:val="24"/>
          <w:lang w:val="de-DE"/>
        </w:rPr>
        <w:t xml:space="preserve">Prinzipien </w:t>
      </w:r>
      <w:r w:rsidR="008E1362">
        <w:rPr>
          <w:rFonts w:ascii="Times New Roman" w:eastAsia="Calibri" w:hAnsi="Times New Roman" w:cs="Times New Roman"/>
          <w:sz w:val="24"/>
          <w:lang w:val="de-DE"/>
        </w:rPr>
        <w:t>nicht befolgt wu</w:t>
      </w:r>
      <w:r w:rsidR="00B02291">
        <w:rPr>
          <w:rFonts w:ascii="Times New Roman" w:eastAsia="Calibri" w:hAnsi="Times New Roman" w:cs="Times New Roman"/>
          <w:sz w:val="24"/>
          <w:lang w:val="de-DE"/>
        </w:rPr>
        <w:t>rden, wie ambivalente oder gar</w:t>
      </w:r>
      <w:r w:rsidR="008E1362">
        <w:rPr>
          <w:rFonts w:ascii="Times New Roman" w:eastAsia="Calibri" w:hAnsi="Times New Roman" w:cs="Times New Roman"/>
          <w:sz w:val="24"/>
          <w:lang w:val="de-DE"/>
        </w:rPr>
        <w:t xml:space="preserve"> </w:t>
      </w:r>
      <w:r w:rsidR="008E1362" w:rsidRPr="00B02291">
        <w:rPr>
          <w:rFonts w:ascii="Times New Roman" w:eastAsia="Calibri" w:hAnsi="Times New Roman" w:cs="Times New Roman"/>
          <w:i/>
          <w:sz w:val="24"/>
          <w:lang w:val="la-Latn"/>
        </w:rPr>
        <w:t>exempl</w:t>
      </w:r>
      <w:r w:rsidR="00B02291" w:rsidRPr="00B02291">
        <w:rPr>
          <w:rFonts w:ascii="Times New Roman" w:eastAsia="Calibri" w:hAnsi="Times New Roman" w:cs="Times New Roman"/>
          <w:i/>
          <w:sz w:val="24"/>
          <w:lang w:val="la-Latn"/>
        </w:rPr>
        <w:t>a mala</w:t>
      </w:r>
      <w:r w:rsidR="008E1362">
        <w:rPr>
          <w:rFonts w:ascii="Times New Roman" w:eastAsia="Calibri" w:hAnsi="Times New Roman" w:cs="Times New Roman"/>
          <w:sz w:val="24"/>
          <w:lang w:val="de-DE"/>
        </w:rPr>
        <w:t xml:space="preserve">, die ebenfalls </w:t>
      </w:r>
      <w:r w:rsidR="00F425DE">
        <w:rPr>
          <w:rFonts w:ascii="Times New Roman" w:eastAsia="Calibri" w:hAnsi="Times New Roman" w:cs="Times New Roman"/>
          <w:sz w:val="24"/>
          <w:lang w:val="de-DE"/>
        </w:rPr>
        <w:t xml:space="preserve">zum Kanon gehörten, </w:t>
      </w:r>
      <w:r w:rsidR="008E1362">
        <w:rPr>
          <w:rFonts w:ascii="Times New Roman" w:eastAsia="Calibri" w:hAnsi="Times New Roman" w:cs="Times New Roman"/>
          <w:sz w:val="24"/>
          <w:lang w:val="de-DE"/>
        </w:rPr>
        <w:t>verdeutlich</w:t>
      </w:r>
      <w:r w:rsidR="00F425DE">
        <w:rPr>
          <w:rFonts w:ascii="Times New Roman" w:eastAsia="Calibri" w:hAnsi="Times New Roman" w:cs="Times New Roman"/>
          <w:sz w:val="24"/>
          <w:lang w:val="de-DE"/>
        </w:rPr>
        <w:t>t</w:t>
      </w:r>
      <w:r w:rsidR="008E1362">
        <w:rPr>
          <w:rFonts w:ascii="Times New Roman" w:eastAsia="Calibri" w:hAnsi="Times New Roman" w:cs="Times New Roman"/>
          <w:sz w:val="24"/>
          <w:lang w:val="de-DE"/>
        </w:rPr>
        <w:t>en</w:t>
      </w:r>
      <w:r w:rsidR="006A105C" w:rsidRPr="006A105C">
        <w:rPr>
          <w:rFonts w:ascii="Times New Roman" w:eastAsia="Calibri" w:hAnsi="Times New Roman" w:cs="Times New Roman"/>
          <w:sz w:val="24"/>
          <w:lang w:val="de-DE"/>
        </w:rPr>
        <w:t>.</w:t>
      </w:r>
      <w:r w:rsidR="006A105C" w:rsidRPr="006A105C">
        <w:rPr>
          <w:rStyle w:val="Funotenzeichen"/>
          <w:rFonts w:ascii="Times New Roman" w:eastAsia="Calibri" w:hAnsi="Times New Roman" w:cs="Times New Roman"/>
          <w:sz w:val="24"/>
          <w:lang w:val="de-DE"/>
        </w:rPr>
        <w:footnoteReference w:id="10"/>
      </w:r>
    </w:p>
    <w:p w:rsidR="00C06E5A" w:rsidRPr="00882056" w:rsidRDefault="00C06E5A" w:rsidP="007937AA">
      <w:pPr>
        <w:spacing w:after="120" w:line="360" w:lineRule="auto"/>
        <w:ind w:firstLine="567"/>
        <w:jc w:val="both"/>
        <w:rPr>
          <w:rFonts w:ascii="Times New Roman" w:hAnsi="Times New Roman" w:cs="Times New Roman"/>
          <w:sz w:val="24"/>
          <w:szCs w:val="24"/>
          <w:lang w:val="de-DE"/>
        </w:rPr>
      </w:pPr>
      <w:r w:rsidRPr="00283C3F">
        <w:rPr>
          <w:rFonts w:ascii="Times New Roman" w:hAnsi="Times New Roman" w:cs="Times New Roman"/>
          <w:sz w:val="24"/>
          <w:szCs w:val="24"/>
          <w:lang w:val="de-DE"/>
        </w:rPr>
        <w:lastRenderedPageBreak/>
        <w:t>D</w:t>
      </w:r>
      <w:r>
        <w:rPr>
          <w:rFonts w:ascii="Times New Roman" w:hAnsi="Times New Roman" w:cs="Times New Roman"/>
          <w:sz w:val="24"/>
          <w:szCs w:val="24"/>
          <w:lang w:val="de-DE"/>
        </w:rPr>
        <w:t>as f</w:t>
      </w:r>
      <w:r w:rsidRPr="00283C3F">
        <w:rPr>
          <w:rFonts w:ascii="Times New Roman" w:hAnsi="Times New Roman" w:cs="Times New Roman"/>
          <w:sz w:val="24"/>
          <w:szCs w:val="24"/>
          <w:lang w:val="de-DE"/>
        </w:rPr>
        <w:t>rüheste</w:t>
      </w:r>
      <w:r>
        <w:rPr>
          <w:rFonts w:ascii="Times New Roman" w:hAnsi="Times New Roman" w:cs="Times New Roman"/>
          <w:sz w:val="24"/>
          <w:szCs w:val="24"/>
          <w:lang w:val="de-DE"/>
        </w:rPr>
        <w:t xml:space="preserve"> Beispiel</w:t>
      </w:r>
      <w:r w:rsidR="002B125F">
        <w:rPr>
          <w:rFonts w:ascii="Times New Roman" w:hAnsi="Times New Roman" w:cs="Times New Roman"/>
          <w:sz w:val="24"/>
          <w:szCs w:val="24"/>
          <w:lang w:val="de-DE"/>
        </w:rPr>
        <w:t xml:space="preserve">, das in Verbindung mit der Figur des ungerecht verfolgten Patrioten, der zum Wohle der </w:t>
      </w:r>
      <w:r w:rsidR="002B125F" w:rsidRPr="002B125F">
        <w:rPr>
          <w:rFonts w:ascii="Times New Roman" w:hAnsi="Times New Roman" w:cs="Times New Roman"/>
          <w:i/>
          <w:sz w:val="24"/>
          <w:szCs w:val="24"/>
          <w:lang w:val="la-Latn"/>
        </w:rPr>
        <w:t>res publica</w:t>
      </w:r>
      <w:r w:rsidR="002B125F">
        <w:rPr>
          <w:rFonts w:ascii="Times New Roman" w:hAnsi="Times New Roman" w:cs="Times New Roman"/>
          <w:sz w:val="24"/>
          <w:szCs w:val="24"/>
          <w:lang w:val="de-DE"/>
        </w:rPr>
        <w:t xml:space="preserve"> die Stadt verlässt, zitiert werden konnte, </w:t>
      </w:r>
      <w:r w:rsidRPr="00283C3F">
        <w:rPr>
          <w:rFonts w:ascii="Times New Roman" w:hAnsi="Times New Roman" w:cs="Times New Roman"/>
          <w:sz w:val="24"/>
          <w:szCs w:val="24"/>
          <w:lang w:val="de-DE"/>
        </w:rPr>
        <w:t>ist L</w:t>
      </w:r>
      <w:r w:rsidR="00133706">
        <w:rPr>
          <w:rFonts w:ascii="Times New Roman" w:hAnsi="Times New Roman" w:cs="Times New Roman"/>
          <w:sz w:val="24"/>
          <w:szCs w:val="24"/>
          <w:lang w:val="de-DE"/>
        </w:rPr>
        <w:t>ucius</w:t>
      </w:r>
      <w:r w:rsidRPr="00283C3F">
        <w:rPr>
          <w:rFonts w:ascii="Times New Roman" w:hAnsi="Times New Roman" w:cs="Times New Roman"/>
          <w:sz w:val="24"/>
          <w:szCs w:val="24"/>
          <w:lang w:val="de-DE"/>
        </w:rPr>
        <w:t xml:space="preserve"> Tarquinius Collatinus</w:t>
      </w:r>
      <w:r>
        <w:rPr>
          <w:rFonts w:ascii="Times New Roman" w:hAnsi="Times New Roman" w:cs="Times New Roman"/>
          <w:sz w:val="24"/>
          <w:szCs w:val="24"/>
          <w:lang w:val="de-DE"/>
        </w:rPr>
        <w:t>, der Ehemann der berühmten Lucretia</w:t>
      </w:r>
      <w:r w:rsidR="00B564B0">
        <w:rPr>
          <w:rFonts w:ascii="Times New Roman" w:hAnsi="Times New Roman" w:cs="Times New Roman"/>
          <w:sz w:val="24"/>
          <w:szCs w:val="24"/>
          <w:lang w:val="de-DE"/>
        </w:rPr>
        <w:t xml:space="preserve">. Bereits </w:t>
      </w:r>
      <w:r w:rsidR="00D42DB3">
        <w:rPr>
          <w:rFonts w:ascii="Times New Roman" w:hAnsi="Times New Roman" w:cs="Times New Roman"/>
          <w:sz w:val="24"/>
          <w:szCs w:val="24"/>
          <w:lang w:val="de-DE"/>
        </w:rPr>
        <w:t>der erste</w:t>
      </w:r>
      <w:r>
        <w:rPr>
          <w:rFonts w:ascii="Times New Roman" w:hAnsi="Times New Roman" w:cs="Times New Roman"/>
          <w:sz w:val="24"/>
          <w:szCs w:val="24"/>
          <w:lang w:val="de-DE"/>
        </w:rPr>
        <w:t xml:space="preserve">, wenn auch nur fragmentarisch erhaltene römische Historiker Fabius Pictor </w:t>
      </w:r>
      <w:r w:rsidR="003076EC">
        <w:rPr>
          <w:rFonts w:ascii="Times New Roman" w:hAnsi="Times New Roman" w:cs="Times New Roman"/>
          <w:sz w:val="24"/>
          <w:szCs w:val="24"/>
          <w:lang w:val="de-DE"/>
        </w:rPr>
        <w:t>ka</w:t>
      </w:r>
      <w:r w:rsidR="00B564B0">
        <w:rPr>
          <w:rFonts w:ascii="Times New Roman" w:hAnsi="Times New Roman" w:cs="Times New Roman"/>
          <w:sz w:val="24"/>
          <w:szCs w:val="24"/>
          <w:lang w:val="de-DE"/>
        </w:rPr>
        <w:t>nnt</w:t>
      </w:r>
      <w:r w:rsidR="003076EC">
        <w:rPr>
          <w:rFonts w:ascii="Times New Roman" w:hAnsi="Times New Roman" w:cs="Times New Roman"/>
          <w:sz w:val="24"/>
          <w:szCs w:val="24"/>
          <w:lang w:val="de-DE"/>
        </w:rPr>
        <w:t>e</w:t>
      </w:r>
      <w:r w:rsidR="00B564B0">
        <w:rPr>
          <w:rFonts w:ascii="Times New Roman" w:hAnsi="Times New Roman" w:cs="Times New Roman"/>
          <w:sz w:val="24"/>
          <w:szCs w:val="24"/>
          <w:lang w:val="de-DE"/>
        </w:rPr>
        <w:t xml:space="preserve"> ihn </w:t>
      </w:r>
      <w:r w:rsidR="003076EC">
        <w:rPr>
          <w:rFonts w:ascii="Times New Roman" w:hAnsi="Times New Roman" w:cs="Times New Roman"/>
          <w:sz w:val="24"/>
          <w:szCs w:val="24"/>
          <w:lang w:val="de-DE"/>
        </w:rPr>
        <w:t xml:space="preserve">wahrscheinlich schon </w:t>
      </w:r>
      <w:r w:rsidR="00D42DB3">
        <w:rPr>
          <w:rFonts w:ascii="Times New Roman" w:hAnsi="Times New Roman" w:cs="Times New Roman"/>
          <w:sz w:val="24"/>
          <w:szCs w:val="24"/>
          <w:lang w:val="de-DE"/>
        </w:rPr>
        <w:t>in dieser Funktion</w:t>
      </w:r>
      <w:r>
        <w:rPr>
          <w:rFonts w:ascii="Times New Roman" w:hAnsi="Times New Roman" w:cs="Times New Roman"/>
          <w:sz w:val="24"/>
          <w:szCs w:val="24"/>
          <w:lang w:val="de-DE"/>
        </w:rPr>
        <w:t xml:space="preserve">: Die Vergewaltigung von Collatinus’ Gattin durch </w:t>
      </w:r>
      <w:r w:rsidRPr="00283C3F">
        <w:rPr>
          <w:rFonts w:ascii="Times New Roman" w:hAnsi="Times New Roman" w:cs="Times New Roman"/>
          <w:sz w:val="24"/>
          <w:szCs w:val="24"/>
          <w:lang w:val="de-DE"/>
        </w:rPr>
        <w:t>Sextus Tarquinius, de</w:t>
      </w:r>
      <w:r>
        <w:rPr>
          <w:rFonts w:ascii="Times New Roman" w:hAnsi="Times New Roman" w:cs="Times New Roman"/>
          <w:sz w:val="24"/>
          <w:szCs w:val="24"/>
          <w:lang w:val="de-DE"/>
        </w:rPr>
        <w:t>n</w:t>
      </w:r>
      <w:r w:rsidRPr="00283C3F">
        <w:rPr>
          <w:rFonts w:ascii="Times New Roman" w:hAnsi="Times New Roman" w:cs="Times New Roman"/>
          <w:sz w:val="24"/>
          <w:szCs w:val="24"/>
          <w:lang w:val="de-DE"/>
        </w:rPr>
        <w:t xml:space="preserve"> Sohn des Königs</w:t>
      </w:r>
      <w:r>
        <w:rPr>
          <w:rFonts w:ascii="Times New Roman" w:hAnsi="Times New Roman" w:cs="Times New Roman"/>
          <w:sz w:val="24"/>
          <w:szCs w:val="24"/>
          <w:lang w:val="de-DE"/>
        </w:rPr>
        <w:t xml:space="preserve"> Tarquinius Superbus</w:t>
      </w:r>
      <w:r w:rsidRPr="00283C3F">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und ihr anschließender </w:t>
      </w:r>
      <w:r w:rsidRPr="00283C3F">
        <w:rPr>
          <w:rFonts w:ascii="Times New Roman" w:hAnsi="Times New Roman" w:cs="Times New Roman"/>
          <w:sz w:val="24"/>
          <w:szCs w:val="24"/>
          <w:lang w:val="de-DE"/>
        </w:rPr>
        <w:t xml:space="preserve">Selbstmord </w:t>
      </w:r>
      <w:r>
        <w:rPr>
          <w:rFonts w:ascii="Times New Roman" w:hAnsi="Times New Roman" w:cs="Times New Roman"/>
          <w:sz w:val="24"/>
          <w:szCs w:val="24"/>
          <w:lang w:val="de-DE"/>
        </w:rPr>
        <w:t>soll</w:t>
      </w:r>
      <w:r w:rsidR="00D42DB3">
        <w:rPr>
          <w:rFonts w:ascii="Times New Roman" w:hAnsi="Times New Roman" w:cs="Times New Roman"/>
          <w:sz w:val="24"/>
          <w:szCs w:val="24"/>
          <w:lang w:val="de-DE"/>
        </w:rPr>
        <w:t>en</w:t>
      </w:r>
      <w:r>
        <w:rPr>
          <w:rFonts w:ascii="Times New Roman" w:hAnsi="Times New Roman" w:cs="Times New Roman"/>
          <w:sz w:val="24"/>
          <w:szCs w:val="24"/>
          <w:lang w:val="de-DE"/>
        </w:rPr>
        <w:t xml:space="preserve"> zur </w:t>
      </w:r>
      <w:r w:rsidRPr="00283C3F">
        <w:rPr>
          <w:rFonts w:ascii="Times New Roman" w:hAnsi="Times New Roman" w:cs="Times New Roman"/>
          <w:sz w:val="24"/>
          <w:szCs w:val="24"/>
          <w:lang w:val="de-DE"/>
        </w:rPr>
        <w:t xml:space="preserve">Vertreibung der Könige </w:t>
      </w:r>
      <w:r>
        <w:rPr>
          <w:rFonts w:ascii="Times New Roman" w:hAnsi="Times New Roman" w:cs="Times New Roman"/>
          <w:sz w:val="24"/>
          <w:szCs w:val="24"/>
          <w:lang w:val="de-DE"/>
        </w:rPr>
        <w:t xml:space="preserve">aus Rom </w:t>
      </w:r>
      <w:r w:rsidRPr="00283C3F">
        <w:rPr>
          <w:rFonts w:ascii="Times New Roman" w:hAnsi="Times New Roman" w:cs="Times New Roman"/>
          <w:sz w:val="24"/>
          <w:szCs w:val="24"/>
          <w:lang w:val="de-DE"/>
        </w:rPr>
        <w:t>und der Gründung der Republik</w:t>
      </w:r>
      <w:r>
        <w:rPr>
          <w:rFonts w:ascii="Times New Roman" w:hAnsi="Times New Roman" w:cs="Times New Roman"/>
          <w:sz w:val="24"/>
          <w:szCs w:val="24"/>
          <w:lang w:val="de-DE"/>
        </w:rPr>
        <w:t xml:space="preserve"> geführt haben</w:t>
      </w:r>
      <w:r w:rsidRPr="00283C3F">
        <w:rPr>
          <w:rFonts w:ascii="Times New Roman" w:hAnsi="Times New Roman" w:cs="Times New Roman"/>
          <w:sz w:val="24"/>
          <w:szCs w:val="24"/>
          <w:lang w:val="de-DE"/>
        </w:rPr>
        <w:t>.</w:t>
      </w:r>
      <w:r>
        <w:rPr>
          <w:rStyle w:val="Funotenzeichen"/>
          <w:rFonts w:ascii="Times New Roman" w:hAnsi="Times New Roman" w:cs="Times New Roman"/>
          <w:sz w:val="24"/>
          <w:szCs w:val="24"/>
          <w:lang w:val="de-DE"/>
        </w:rPr>
        <w:footnoteReference w:id="11"/>
      </w:r>
      <w:r>
        <w:rPr>
          <w:rFonts w:ascii="Times New Roman" w:hAnsi="Times New Roman" w:cs="Times New Roman"/>
          <w:sz w:val="24"/>
          <w:szCs w:val="24"/>
          <w:lang w:val="de-DE"/>
        </w:rPr>
        <w:t xml:space="preserve"> Gemeinsam mit L</w:t>
      </w:r>
      <w:r w:rsidR="00133706">
        <w:rPr>
          <w:rFonts w:ascii="Times New Roman" w:hAnsi="Times New Roman" w:cs="Times New Roman"/>
          <w:sz w:val="24"/>
          <w:szCs w:val="24"/>
          <w:lang w:val="de-DE"/>
        </w:rPr>
        <w:t>ucius</w:t>
      </w:r>
      <w:r>
        <w:rPr>
          <w:rFonts w:ascii="Times New Roman" w:hAnsi="Times New Roman" w:cs="Times New Roman"/>
          <w:sz w:val="24"/>
          <w:szCs w:val="24"/>
          <w:lang w:val="de-DE"/>
        </w:rPr>
        <w:t xml:space="preserve"> Iunius </w:t>
      </w:r>
      <w:r w:rsidRPr="00283C3F">
        <w:rPr>
          <w:rFonts w:ascii="Times New Roman" w:hAnsi="Times New Roman" w:cs="Times New Roman"/>
          <w:sz w:val="24"/>
          <w:szCs w:val="24"/>
          <w:lang w:val="de-DE"/>
        </w:rPr>
        <w:t>Brutus</w:t>
      </w:r>
      <w:r>
        <w:rPr>
          <w:rFonts w:ascii="Times New Roman" w:hAnsi="Times New Roman" w:cs="Times New Roman"/>
          <w:sz w:val="24"/>
          <w:szCs w:val="24"/>
          <w:lang w:val="de-DE"/>
        </w:rPr>
        <w:t xml:space="preserve">, dem maßgeblichen Anführer der Revolte, </w:t>
      </w:r>
      <w:r w:rsidRPr="00283C3F">
        <w:rPr>
          <w:rFonts w:ascii="Times New Roman" w:hAnsi="Times New Roman" w:cs="Times New Roman"/>
          <w:sz w:val="24"/>
          <w:szCs w:val="24"/>
          <w:lang w:val="de-DE"/>
        </w:rPr>
        <w:t xml:space="preserve">wurde Collatinus </w:t>
      </w:r>
      <w:r>
        <w:rPr>
          <w:rFonts w:ascii="Times New Roman" w:hAnsi="Times New Roman" w:cs="Times New Roman"/>
          <w:sz w:val="24"/>
          <w:szCs w:val="24"/>
          <w:lang w:val="de-DE"/>
        </w:rPr>
        <w:t xml:space="preserve">Teil des ersten </w:t>
      </w:r>
      <w:r w:rsidRPr="00283C3F">
        <w:rPr>
          <w:rFonts w:ascii="Times New Roman" w:hAnsi="Times New Roman" w:cs="Times New Roman"/>
          <w:sz w:val="24"/>
          <w:szCs w:val="24"/>
          <w:lang w:val="de-DE"/>
        </w:rPr>
        <w:t>Konsul</w:t>
      </w:r>
      <w:r>
        <w:rPr>
          <w:rFonts w:ascii="Times New Roman" w:hAnsi="Times New Roman" w:cs="Times New Roman"/>
          <w:sz w:val="24"/>
          <w:szCs w:val="24"/>
          <w:lang w:val="de-DE"/>
        </w:rPr>
        <w:t>paares der römischen Republik</w:t>
      </w:r>
      <w:r w:rsidR="00D42DB3">
        <w:rPr>
          <w:rFonts w:ascii="Times New Roman" w:hAnsi="Times New Roman" w:cs="Times New Roman"/>
          <w:sz w:val="24"/>
          <w:szCs w:val="24"/>
          <w:lang w:val="de-DE"/>
        </w:rPr>
        <w:t>, so die Überlieferung</w:t>
      </w:r>
      <w:r>
        <w:rPr>
          <w:rFonts w:ascii="Times New Roman" w:hAnsi="Times New Roman" w:cs="Times New Roman"/>
          <w:sz w:val="24"/>
          <w:szCs w:val="24"/>
          <w:lang w:val="de-DE"/>
        </w:rPr>
        <w:t>. D</w:t>
      </w:r>
      <w:r w:rsidRPr="00283C3F">
        <w:rPr>
          <w:rFonts w:ascii="Times New Roman" w:hAnsi="Times New Roman" w:cs="Times New Roman"/>
          <w:sz w:val="24"/>
          <w:szCs w:val="24"/>
          <w:lang w:val="de-DE"/>
        </w:rPr>
        <w:t xml:space="preserve">och </w:t>
      </w:r>
      <w:r>
        <w:rPr>
          <w:rFonts w:ascii="Times New Roman" w:hAnsi="Times New Roman" w:cs="Times New Roman"/>
          <w:sz w:val="24"/>
          <w:szCs w:val="24"/>
          <w:lang w:val="de-DE"/>
        </w:rPr>
        <w:t xml:space="preserve">sei </w:t>
      </w:r>
      <w:r w:rsidRPr="00283C3F">
        <w:rPr>
          <w:rFonts w:ascii="Times New Roman" w:hAnsi="Times New Roman" w:cs="Times New Roman"/>
          <w:sz w:val="24"/>
          <w:szCs w:val="24"/>
          <w:lang w:val="de-DE"/>
        </w:rPr>
        <w:t xml:space="preserve">sein Konsulat </w:t>
      </w:r>
      <w:r>
        <w:rPr>
          <w:rFonts w:ascii="Times New Roman" w:hAnsi="Times New Roman" w:cs="Times New Roman"/>
          <w:sz w:val="24"/>
          <w:szCs w:val="24"/>
          <w:lang w:val="de-DE"/>
        </w:rPr>
        <w:t xml:space="preserve">nur </w:t>
      </w:r>
      <w:r w:rsidRPr="00283C3F">
        <w:rPr>
          <w:rFonts w:ascii="Times New Roman" w:hAnsi="Times New Roman" w:cs="Times New Roman"/>
          <w:sz w:val="24"/>
          <w:szCs w:val="24"/>
          <w:lang w:val="de-DE"/>
        </w:rPr>
        <w:t>von kurzer Dauer</w:t>
      </w:r>
      <w:r>
        <w:rPr>
          <w:rFonts w:ascii="Times New Roman" w:hAnsi="Times New Roman" w:cs="Times New Roman"/>
          <w:sz w:val="24"/>
          <w:szCs w:val="24"/>
          <w:lang w:val="de-DE"/>
        </w:rPr>
        <w:t xml:space="preserve"> gewesen, wie </w:t>
      </w:r>
      <w:r w:rsidRPr="00283C3F">
        <w:rPr>
          <w:rFonts w:ascii="Times New Roman" w:hAnsi="Times New Roman" w:cs="Times New Roman"/>
          <w:sz w:val="24"/>
          <w:szCs w:val="24"/>
          <w:lang w:val="de-DE"/>
        </w:rPr>
        <w:t xml:space="preserve">Livius </w:t>
      </w:r>
      <w:r w:rsidR="009F6ADC">
        <w:rPr>
          <w:rFonts w:ascii="Times New Roman" w:hAnsi="Times New Roman" w:cs="Times New Roman"/>
          <w:sz w:val="24"/>
          <w:szCs w:val="24"/>
          <w:lang w:val="de-DE"/>
        </w:rPr>
        <w:t>unter Rückgriff auf</w:t>
      </w:r>
      <w:r>
        <w:rPr>
          <w:rFonts w:ascii="Times New Roman" w:hAnsi="Times New Roman" w:cs="Times New Roman"/>
          <w:sz w:val="24"/>
          <w:szCs w:val="24"/>
          <w:lang w:val="de-DE"/>
        </w:rPr>
        <w:t xml:space="preserve"> eine Tradition </w:t>
      </w:r>
      <w:r w:rsidRPr="00283C3F">
        <w:rPr>
          <w:rFonts w:ascii="Times New Roman" w:hAnsi="Times New Roman" w:cs="Times New Roman"/>
          <w:sz w:val="24"/>
          <w:szCs w:val="24"/>
          <w:lang w:val="de-DE"/>
        </w:rPr>
        <w:t>berichtet</w:t>
      </w:r>
      <w:r>
        <w:rPr>
          <w:rFonts w:ascii="Times New Roman" w:hAnsi="Times New Roman" w:cs="Times New Roman"/>
          <w:sz w:val="24"/>
          <w:szCs w:val="24"/>
          <w:lang w:val="de-DE"/>
        </w:rPr>
        <w:t xml:space="preserve">, die erstmals Ende des </w:t>
      </w:r>
      <w:r w:rsidR="00E96892">
        <w:rPr>
          <w:rFonts w:ascii="Times New Roman" w:hAnsi="Times New Roman" w:cs="Times New Roman"/>
          <w:sz w:val="24"/>
          <w:szCs w:val="24"/>
          <w:lang w:val="de-DE"/>
        </w:rPr>
        <w:t>2. </w:t>
      </w:r>
      <w:r>
        <w:rPr>
          <w:rFonts w:ascii="Times New Roman" w:hAnsi="Times New Roman" w:cs="Times New Roman"/>
          <w:sz w:val="24"/>
          <w:szCs w:val="24"/>
          <w:lang w:val="de-DE"/>
        </w:rPr>
        <w:t xml:space="preserve">Jahrhunderts </w:t>
      </w:r>
      <w:r w:rsidR="00E96892">
        <w:rPr>
          <w:rFonts w:ascii="Times New Roman" w:hAnsi="Times New Roman" w:cs="Times New Roman"/>
          <w:sz w:val="24"/>
          <w:szCs w:val="24"/>
          <w:lang w:val="de-DE"/>
        </w:rPr>
        <w:t>v. Chr.</w:t>
      </w:r>
      <w:r>
        <w:rPr>
          <w:rFonts w:ascii="Times New Roman" w:hAnsi="Times New Roman" w:cs="Times New Roman"/>
          <w:sz w:val="24"/>
          <w:szCs w:val="24"/>
          <w:lang w:val="de-DE"/>
        </w:rPr>
        <w:t xml:space="preserve"> bei dem nur fragmentarisch erhaltenen römischen Historiker</w:t>
      </w:r>
      <w:r w:rsidR="00B564B0">
        <w:rPr>
          <w:rFonts w:ascii="Times New Roman" w:hAnsi="Times New Roman" w:cs="Times New Roman"/>
          <w:sz w:val="24"/>
          <w:szCs w:val="24"/>
          <w:lang w:val="de-DE"/>
        </w:rPr>
        <w:t xml:space="preserve"> Calpurnius Piso Frugi</w:t>
      </w:r>
      <w:r>
        <w:rPr>
          <w:rFonts w:ascii="Times New Roman" w:hAnsi="Times New Roman" w:cs="Times New Roman"/>
          <w:sz w:val="24"/>
          <w:szCs w:val="24"/>
          <w:lang w:val="de-DE"/>
        </w:rPr>
        <w:t xml:space="preserve"> zu fassen ist: D</w:t>
      </w:r>
      <w:r w:rsidRPr="00283C3F">
        <w:rPr>
          <w:rFonts w:ascii="Times New Roman" w:hAnsi="Times New Roman" w:cs="Times New Roman"/>
          <w:sz w:val="24"/>
          <w:szCs w:val="24"/>
          <w:lang w:val="de-DE"/>
        </w:rPr>
        <w:t xml:space="preserve">ie Gegner </w:t>
      </w:r>
      <w:r w:rsidR="00E644A2">
        <w:rPr>
          <w:rFonts w:ascii="Times New Roman" w:hAnsi="Times New Roman" w:cs="Times New Roman"/>
          <w:sz w:val="24"/>
          <w:szCs w:val="24"/>
          <w:lang w:val="de-DE"/>
        </w:rPr>
        <w:t xml:space="preserve">des </w:t>
      </w:r>
      <w:r w:rsidRPr="00283C3F">
        <w:rPr>
          <w:rFonts w:ascii="Times New Roman" w:hAnsi="Times New Roman" w:cs="Times New Roman"/>
          <w:color w:val="000000"/>
          <w:sz w:val="24"/>
          <w:szCs w:val="24"/>
          <w:lang w:val="de-DE"/>
        </w:rPr>
        <w:t>Collati</w:t>
      </w:r>
      <w:r w:rsidR="00E644A2">
        <w:rPr>
          <w:rFonts w:ascii="Times New Roman" w:hAnsi="Times New Roman" w:cs="Times New Roman"/>
          <w:color w:val="000000"/>
          <w:sz w:val="24"/>
          <w:szCs w:val="24"/>
          <w:lang w:val="de-DE"/>
        </w:rPr>
        <w:t>nus</w:t>
      </w:r>
      <w:r w:rsidRPr="00283C3F">
        <w:rPr>
          <w:rFonts w:ascii="Times New Roman" w:hAnsi="Times New Roman" w:cs="Times New Roman"/>
          <w:color w:val="000000"/>
          <w:sz w:val="24"/>
          <w:szCs w:val="24"/>
          <w:lang w:val="de-DE"/>
        </w:rPr>
        <w:t xml:space="preserve">, der selbst </w:t>
      </w:r>
      <w:r>
        <w:rPr>
          <w:rFonts w:ascii="Times New Roman" w:hAnsi="Times New Roman" w:cs="Times New Roman"/>
          <w:color w:val="000000"/>
          <w:sz w:val="24"/>
          <w:szCs w:val="24"/>
          <w:lang w:val="de-DE"/>
        </w:rPr>
        <w:t>mit den Tarquiniern verwandt gewesen sei</w:t>
      </w:r>
      <w:r w:rsidRPr="00283C3F">
        <w:rPr>
          <w:rFonts w:ascii="Times New Roman" w:hAnsi="Times New Roman" w:cs="Times New Roman"/>
          <w:color w:val="000000"/>
          <w:sz w:val="24"/>
          <w:szCs w:val="24"/>
          <w:lang w:val="de-DE"/>
        </w:rPr>
        <w:t xml:space="preserve">, </w:t>
      </w:r>
      <w:r>
        <w:rPr>
          <w:rFonts w:ascii="Times New Roman" w:hAnsi="Times New Roman" w:cs="Times New Roman"/>
          <w:color w:val="000000"/>
          <w:sz w:val="24"/>
          <w:szCs w:val="24"/>
          <w:lang w:val="de-DE"/>
        </w:rPr>
        <w:t xml:space="preserve">hätten </w:t>
      </w:r>
      <w:r w:rsidRPr="00283C3F">
        <w:rPr>
          <w:rFonts w:ascii="Times New Roman" w:hAnsi="Times New Roman" w:cs="Times New Roman"/>
          <w:color w:val="000000"/>
          <w:sz w:val="24"/>
          <w:szCs w:val="24"/>
          <w:lang w:val="de-DE"/>
        </w:rPr>
        <w:t>erklärt, die Tarquini</w:t>
      </w:r>
      <w:r>
        <w:rPr>
          <w:rFonts w:ascii="Times New Roman" w:hAnsi="Times New Roman" w:cs="Times New Roman"/>
          <w:color w:val="000000"/>
          <w:sz w:val="24"/>
          <w:szCs w:val="24"/>
          <w:lang w:val="de-DE"/>
        </w:rPr>
        <w:t>er</w:t>
      </w:r>
      <w:r w:rsidRPr="00283C3F">
        <w:rPr>
          <w:rFonts w:ascii="Times New Roman" w:hAnsi="Times New Roman" w:cs="Times New Roman"/>
          <w:color w:val="000000"/>
          <w:sz w:val="24"/>
          <w:szCs w:val="24"/>
          <w:lang w:val="de-DE"/>
        </w:rPr>
        <w:t xml:space="preserve"> seien nich</w:t>
      </w:r>
      <w:r>
        <w:rPr>
          <w:rFonts w:ascii="Times New Roman" w:hAnsi="Times New Roman" w:cs="Times New Roman"/>
          <w:color w:val="000000"/>
          <w:sz w:val="24"/>
          <w:szCs w:val="24"/>
          <w:lang w:val="de-DE"/>
        </w:rPr>
        <w:t>t</w:t>
      </w:r>
      <w:r w:rsidRPr="00283C3F">
        <w:rPr>
          <w:rFonts w:ascii="Times New Roman" w:hAnsi="Times New Roman" w:cs="Times New Roman"/>
          <w:color w:val="000000"/>
          <w:sz w:val="24"/>
          <w:szCs w:val="24"/>
          <w:lang w:val="de-DE"/>
        </w:rPr>
        <w:t xml:space="preserve"> in der Lage</w:t>
      </w:r>
      <w:r>
        <w:rPr>
          <w:rFonts w:ascii="Times New Roman" w:hAnsi="Times New Roman" w:cs="Times New Roman"/>
          <w:color w:val="000000"/>
          <w:sz w:val="24"/>
          <w:szCs w:val="24"/>
          <w:lang w:val="de-DE"/>
        </w:rPr>
        <w:t>,</w:t>
      </w:r>
      <w:r w:rsidRPr="00283C3F">
        <w:rPr>
          <w:rFonts w:ascii="Times New Roman" w:hAnsi="Times New Roman" w:cs="Times New Roman"/>
          <w:color w:val="000000"/>
          <w:sz w:val="24"/>
          <w:szCs w:val="24"/>
          <w:lang w:val="de-DE"/>
        </w:rPr>
        <w:t xml:space="preserve"> als </w:t>
      </w:r>
      <w:r w:rsidRPr="00D42DB3">
        <w:rPr>
          <w:rFonts w:ascii="Times New Roman" w:hAnsi="Times New Roman" w:cs="Times New Roman"/>
          <w:i/>
          <w:color w:val="000000"/>
          <w:sz w:val="24"/>
          <w:szCs w:val="24"/>
          <w:lang w:val="la-Latn"/>
        </w:rPr>
        <w:t>privati</w:t>
      </w:r>
      <w:r w:rsidRPr="00283C3F">
        <w:rPr>
          <w:rFonts w:ascii="Times New Roman" w:hAnsi="Times New Roman" w:cs="Times New Roman"/>
          <w:color w:val="000000"/>
          <w:sz w:val="24"/>
          <w:szCs w:val="24"/>
          <w:lang w:val="de-DE"/>
        </w:rPr>
        <w:t xml:space="preserve"> zu leben</w:t>
      </w:r>
      <w:r w:rsidR="00B23180">
        <w:rPr>
          <w:rFonts w:ascii="Times New Roman" w:hAnsi="Times New Roman" w:cs="Times New Roman"/>
          <w:color w:val="000000"/>
          <w:sz w:val="24"/>
          <w:szCs w:val="24"/>
          <w:lang w:val="de-DE"/>
        </w:rPr>
        <w:t>,</w:t>
      </w:r>
      <w:r w:rsidRPr="00283C3F">
        <w:rPr>
          <w:rFonts w:ascii="Times New Roman" w:hAnsi="Times New Roman" w:cs="Times New Roman"/>
          <w:color w:val="000000"/>
          <w:sz w:val="24"/>
          <w:szCs w:val="24"/>
          <w:lang w:val="de-DE"/>
        </w:rPr>
        <w:t xml:space="preserve"> und eine Gefahr für die Freiheit. Schließlich </w:t>
      </w:r>
      <w:r>
        <w:rPr>
          <w:rFonts w:ascii="Times New Roman" w:hAnsi="Times New Roman" w:cs="Times New Roman"/>
          <w:color w:val="000000"/>
          <w:sz w:val="24"/>
          <w:szCs w:val="24"/>
          <w:lang w:val="de-DE"/>
        </w:rPr>
        <w:t xml:space="preserve">habe man </w:t>
      </w:r>
      <w:r w:rsidRPr="00283C3F">
        <w:rPr>
          <w:rFonts w:ascii="Times New Roman" w:hAnsi="Times New Roman" w:cs="Times New Roman"/>
          <w:color w:val="000000"/>
          <w:sz w:val="24"/>
          <w:szCs w:val="24"/>
          <w:lang w:val="de-DE"/>
        </w:rPr>
        <w:t xml:space="preserve">Collatinus </w:t>
      </w:r>
      <w:r>
        <w:rPr>
          <w:rFonts w:ascii="Times New Roman" w:hAnsi="Times New Roman" w:cs="Times New Roman"/>
          <w:color w:val="000000"/>
          <w:sz w:val="24"/>
          <w:szCs w:val="24"/>
          <w:lang w:val="de-DE"/>
        </w:rPr>
        <w:t xml:space="preserve">davon </w:t>
      </w:r>
      <w:r w:rsidRPr="00283C3F">
        <w:rPr>
          <w:rFonts w:ascii="Times New Roman" w:hAnsi="Times New Roman" w:cs="Times New Roman"/>
          <w:color w:val="000000"/>
          <w:sz w:val="24"/>
          <w:szCs w:val="24"/>
          <w:lang w:val="de-DE"/>
        </w:rPr>
        <w:t>ü</w:t>
      </w:r>
      <w:r w:rsidR="00B02291">
        <w:rPr>
          <w:rFonts w:ascii="Times New Roman" w:hAnsi="Times New Roman" w:cs="Times New Roman"/>
          <w:color w:val="000000"/>
          <w:sz w:val="24"/>
          <w:szCs w:val="24"/>
          <w:lang w:val="de-DE"/>
        </w:rPr>
        <w:t>berzeugt, von seinem Amt zurück</w:t>
      </w:r>
      <w:r w:rsidRPr="00283C3F">
        <w:rPr>
          <w:rFonts w:ascii="Times New Roman" w:hAnsi="Times New Roman" w:cs="Times New Roman"/>
          <w:color w:val="000000"/>
          <w:sz w:val="24"/>
          <w:szCs w:val="24"/>
          <w:lang w:val="de-DE"/>
        </w:rPr>
        <w:t>zutreten und Rom zu verlassen.</w:t>
      </w:r>
      <w:r>
        <w:rPr>
          <w:rStyle w:val="Funotenzeichen"/>
          <w:rFonts w:ascii="Times New Roman" w:hAnsi="Times New Roman" w:cs="Times New Roman"/>
          <w:color w:val="000000"/>
          <w:sz w:val="24"/>
          <w:szCs w:val="24"/>
          <w:lang w:val="de-DE"/>
        </w:rPr>
        <w:footnoteReference w:id="12"/>
      </w:r>
      <w:r w:rsidRPr="00283C3F">
        <w:rPr>
          <w:rFonts w:ascii="Times New Roman" w:hAnsi="Times New Roman" w:cs="Times New Roman"/>
          <w:color w:val="000000"/>
          <w:sz w:val="24"/>
          <w:szCs w:val="24"/>
          <w:lang w:val="de-DE"/>
        </w:rPr>
        <w:t xml:space="preserve"> </w:t>
      </w:r>
      <w:r>
        <w:rPr>
          <w:rFonts w:ascii="Times New Roman" w:hAnsi="Times New Roman" w:cs="Times New Roman"/>
          <w:color w:val="000000"/>
          <w:sz w:val="24"/>
          <w:szCs w:val="24"/>
          <w:lang w:val="de-DE"/>
        </w:rPr>
        <w:t>Autoren wie Cicero, Livius, Dionys</w:t>
      </w:r>
      <w:r w:rsidR="00FA70A3">
        <w:rPr>
          <w:rFonts w:ascii="Times New Roman" w:hAnsi="Times New Roman" w:cs="Times New Roman"/>
          <w:color w:val="000000"/>
          <w:sz w:val="24"/>
          <w:szCs w:val="24"/>
          <w:lang w:val="de-DE"/>
        </w:rPr>
        <w:t>ios</w:t>
      </w:r>
      <w:r>
        <w:rPr>
          <w:rFonts w:ascii="Times New Roman" w:hAnsi="Times New Roman" w:cs="Times New Roman"/>
          <w:color w:val="000000"/>
          <w:sz w:val="24"/>
          <w:szCs w:val="24"/>
          <w:lang w:val="de-DE"/>
        </w:rPr>
        <w:t xml:space="preserve"> von </w:t>
      </w:r>
      <w:r>
        <w:rPr>
          <w:rFonts w:ascii="Times New Roman" w:hAnsi="Times New Roman" w:cs="Times New Roman"/>
          <w:color w:val="000000"/>
          <w:sz w:val="24"/>
          <w:szCs w:val="24"/>
          <w:lang w:val="de-DE"/>
        </w:rPr>
        <w:lastRenderedPageBreak/>
        <w:t>Halikarnassos, Plutarch und Cassius Dio betonen hierbei</w:t>
      </w:r>
      <w:r w:rsidRPr="00283C3F">
        <w:rPr>
          <w:rFonts w:ascii="Times New Roman" w:hAnsi="Times New Roman" w:cs="Times New Roman"/>
          <w:color w:val="000000"/>
          <w:sz w:val="24"/>
          <w:szCs w:val="24"/>
          <w:lang w:val="de-DE"/>
        </w:rPr>
        <w:t>, dass es sich um einen höchst ehrenvoll</w:t>
      </w:r>
      <w:r w:rsidR="00B02291">
        <w:rPr>
          <w:rFonts w:ascii="Times New Roman" w:hAnsi="Times New Roman" w:cs="Times New Roman"/>
          <w:color w:val="000000"/>
          <w:sz w:val="24"/>
          <w:szCs w:val="24"/>
          <w:lang w:val="de-DE"/>
        </w:rPr>
        <w:t>en</w:t>
      </w:r>
      <w:r w:rsidRPr="00283C3F">
        <w:rPr>
          <w:rFonts w:ascii="Times New Roman" w:hAnsi="Times New Roman" w:cs="Times New Roman"/>
          <w:color w:val="000000"/>
          <w:sz w:val="24"/>
          <w:szCs w:val="24"/>
          <w:lang w:val="de-DE"/>
        </w:rPr>
        <w:t xml:space="preserve"> Rückzug </w:t>
      </w:r>
      <w:r>
        <w:rPr>
          <w:rFonts w:ascii="Times New Roman" w:hAnsi="Times New Roman" w:cs="Times New Roman"/>
          <w:color w:val="000000"/>
          <w:sz w:val="24"/>
          <w:szCs w:val="24"/>
          <w:lang w:val="de-DE"/>
        </w:rPr>
        <w:t xml:space="preserve">nach </w:t>
      </w:r>
      <w:r w:rsidR="00636EF9">
        <w:rPr>
          <w:rFonts w:ascii="Times New Roman" w:hAnsi="Times New Roman" w:cs="Times New Roman"/>
          <w:color w:val="000000"/>
          <w:sz w:val="24"/>
          <w:szCs w:val="24"/>
          <w:lang w:val="de-DE"/>
        </w:rPr>
        <w:t>Lavinium</w:t>
      </w:r>
      <w:r>
        <w:rPr>
          <w:rFonts w:ascii="Times New Roman" w:hAnsi="Times New Roman" w:cs="Times New Roman"/>
          <w:color w:val="000000"/>
          <w:sz w:val="24"/>
          <w:szCs w:val="24"/>
          <w:lang w:val="de-DE"/>
        </w:rPr>
        <w:t xml:space="preserve"> </w:t>
      </w:r>
      <w:r w:rsidRPr="00283C3F">
        <w:rPr>
          <w:rFonts w:ascii="Times New Roman" w:hAnsi="Times New Roman" w:cs="Times New Roman"/>
          <w:color w:val="000000"/>
          <w:sz w:val="24"/>
          <w:szCs w:val="24"/>
          <w:lang w:val="de-DE"/>
        </w:rPr>
        <w:t xml:space="preserve">gehandelt habe: Collatinus </w:t>
      </w:r>
      <w:r>
        <w:rPr>
          <w:rFonts w:ascii="Times New Roman" w:hAnsi="Times New Roman" w:cs="Times New Roman"/>
          <w:color w:val="000000"/>
          <w:sz w:val="24"/>
          <w:szCs w:val="24"/>
          <w:lang w:val="de-DE"/>
        </w:rPr>
        <w:t xml:space="preserve">habe </w:t>
      </w:r>
      <w:r w:rsidRPr="00283C3F">
        <w:rPr>
          <w:rFonts w:ascii="Times New Roman" w:hAnsi="Times New Roman" w:cs="Times New Roman"/>
          <w:color w:val="000000"/>
          <w:sz w:val="24"/>
          <w:szCs w:val="24"/>
          <w:lang w:val="de-DE"/>
        </w:rPr>
        <w:t>seinen gesamten Besitz mitnehmen</w:t>
      </w:r>
      <w:r>
        <w:rPr>
          <w:rFonts w:ascii="Times New Roman" w:hAnsi="Times New Roman" w:cs="Times New Roman"/>
          <w:color w:val="000000"/>
          <w:sz w:val="24"/>
          <w:szCs w:val="24"/>
          <w:lang w:val="de-DE"/>
        </w:rPr>
        <w:t xml:space="preserve"> dürfen,</w:t>
      </w:r>
      <w:r w:rsidRPr="00283C3F">
        <w:rPr>
          <w:rFonts w:ascii="Times New Roman" w:hAnsi="Times New Roman" w:cs="Times New Roman"/>
          <w:color w:val="000000"/>
          <w:sz w:val="24"/>
          <w:szCs w:val="24"/>
          <w:lang w:val="de-DE"/>
        </w:rPr>
        <w:t xml:space="preserve"> und seine</w:t>
      </w:r>
      <w:r>
        <w:rPr>
          <w:rFonts w:ascii="Times New Roman" w:hAnsi="Times New Roman" w:cs="Times New Roman"/>
          <w:color w:val="000000"/>
          <w:sz w:val="24"/>
          <w:szCs w:val="24"/>
          <w:lang w:val="de-DE"/>
        </w:rPr>
        <w:t xml:space="preserve"> Standesgenossen wie auch die </w:t>
      </w:r>
      <w:r w:rsidRPr="00283C3F">
        <w:rPr>
          <w:rFonts w:ascii="Times New Roman" w:hAnsi="Times New Roman" w:cs="Times New Roman"/>
          <w:color w:val="000000"/>
          <w:sz w:val="24"/>
          <w:szCs w:val="24"/>
          <w:lang w:val="de-DE"/>
        </w:rPr>
        <w:t xml:space="preserve">späteren Generationen </w:t>
      </w:r>
      <w:r>
        <w:rPr>
          <w:rFonts w:ascii="Times New Roman" w:hAnsi="Times New Roman" w:cs="Times New Roman"/>
          <w:color w:val="000000"/>
          <w:sz w:val="24"/>
          <w:szCs w:val="24"/>
          <w:lang w:val="de-DE"/>
        </w:rPr>
        <w:t xml:space="preserve">hätten ihn </w:t>
      </w:r>
      <w:r w:rsidRPr="00283C3F">
        <w:rPr>
          <w:rFonts w:ascii="Times New Roman" w:hAnsi="Times New Roman" w:cs="Times New Roman"/>
          <w:color w:val="000000"/>
          <w:sz w:val="24"/>
          <w:szCs w:val="24"/>
          <w:lang w:val="de-DE"/>
        </w:rPr>
        <w:t xml:space="preserve">für das Opfer gepriesen, das er dem Wohl der </w:t>
      </w:r>
      <w:r w:rsidRPr="00D42DB3">
        <w:rPr>
          <w:rFonts w:ascii="Times New Roman" w:hAnsi="Times New Roman" w:cs="Times New Roman"/>
          <w:i/>
          <w:color w:val="000000"/>
          <w:sz w:val="24"/>
          <w:szCs w:val="24"/>
          <w:lang w:val="la-Latn"/>
        </w:rPr>
        <w:t>res publica</w:t>
      </w:r>
      <w:r w:rsidRPr="00283C3F">
        <w:rPr>
          <w:rFonts w:ascii="Times New Roman" w:hAnsi="Times New Roman" w:cs="Times New Roman"/>
          <w:color w:val="000000"/>
          <w:sz w:val="24"/>
          <w:szCs w:val="24"/>
          <w:lang w:val="de-DE"/>
        </w:rPr>
        <w:t xml:space="preserve"> gebracht hatte.</w:t>
      </w:r>
      <w:r w:rsidRPr="00283C3F">
        <w:rPr>
          <w:rStyle w:val="Funotenzeichen"/>
          <w:rFonts w:ascii="Times New Roman" w:hAnsi="Times New Roman" w:cs="Times New Roman"/>
          <w:color w:val="000000"/>
          <w:sz w:val="24"/>
          <w:szCs w:val="24"/>
          <w:lang w:val="de-DE"/>
        </w:rPr>
        <w:footnoteReference w:id="13"/>
      </w:r>
    </w:p>
    <w:p w:rsidR="00C06E5A" w:rsidRDefault="00C06E5A" w:rsidP="007937AA">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Letztlich speist</w:t>
      </w:r>
      <w:r w:rsidR="00655A97">
        <w:rPr>
          <w:rFonts w:ascii="Times New Roman" w:hAnsi="Times New Roman" w:cs="Times New Roman"/>
          <w:sz w:val="24"/>
          <w:szCs w:val="24"/>
          <w:lang w:val="de-DE"/>
        </w:rPr>
        <w:t>e</w:t>
      </w:r>
      <w:r>
        <w:rPr>
          <w:rFonts w:ascii="Times New Roman" w:hAnsi="Times New Roman" w:cs="Times New Roman"/>
          <w:sz w:val="24"/>
          <w:szCs w:val="24"/>
          <w:lang w:val="de-DE"/>
        </w:rPr>
        <w:t xml:space="preserve"> sich diese Geschichte wahrscheinlich aus Motiven, die auf Vorbilder der griechisch-hellenistischen Historiographie zurückgehen, </w:t>
      </w:r>
      <w:r w:rsidR="00317412">
        <w:rPr>
          <w:rFonts w:ascii="Times New Roman" w:hAnsi="Times New Roman" w:cs="Times New Roman"/>
          <w:sz w:val="24"/>
          <w:szCs w:val="24"/>
          <w:lang w:val="de-DE"/>
        </w:rPr>
        <w:t xml:space="preserve">deren generell </w:t>
      </w:r>
      <w:r>
        <w:rPr>
          <w:rFonts w:ascii="Times New Roman" w:hAnsi="Times New Roman" w:cs="Times New Roman"/>
          <w:sz w:val="24"/>
          <w:szCs w:val="24"/>
          <w:lang w:val="de-DE"/>
        </w:rPr>
        <w:t xml:space="preserve">große Bedeutung für die Anfänge und Ausbildung einer römischen Geschichtsschreibung </w:t>
      </w:r>
      <w:r w:rsidR="00317412">
        <w:rPr>
          <w:rFonts w:ascii="Times New Roman" w:hAnsi="Times New Roman" w:cs="Times New Roman"/>
          <w:sz w:val="24"/>
          <w:szCs w:val="24"/>
          <w:lang w:val="de-DE"/>
        </w:rPr>
        <w:t>die Forschung immer wieder betont</w:t>
      </w:r>
      <w:r w:rsidR="002C5B4C">
        <w:rPr>
          <w:rFonts w:ascii="Times New Roman" w:hAnsi="Times New Roman" w:cs="Times New Roman"/>
          <w:sz w:val="24"/>
          <w:szCs w:val="24"/>
          <w:lang w:val="de-DE"/>
        </w:rPr>
        <w:t>.</w:t>
      </w:r>
      <w:r w:rsidR="002C5B4C">
        <w:rPr>
          <w:rStyle w:val="Funotenzeichen"/>
          <w:rFonts w:ascii="Times New Roman" w:hAnsi="Times New Roman" w:cs="Times New Roman"/>
          <w:sz w:val="24"/>
          <w:szCs w:val="24"/>
          <w:lang w:val="de-DE"/>
        </w:rPr>
        <w:footnoteReference w:id="14"/>
      </w:r>
      <w:r w:rsidR="002C5B4C">
        <w:rPr>
          <w:rFonts w:ascii="Times New Roman" w:hAnsi="Times New Roman" w:cs="Times New Roman"/>
          <w:sz w:val="24"/>
          <w:szCs w:val="24"/>
          <w:lang w:val="de-DE"/>
        </w:rPr>
        <w:t xml:space="preserve"> </w:t>
      </w:r>
      <w:r w:rsidR="00317412">
        <w:rPr>
          <w:rFonts w:ascii="Times New Roman" w:hAnsi="Times New Roman" w:cs="Times New Roman"/>
          <w:sz w:val="24"/>
          <w:szCs w:val="24"/>
          <w:lang w:val="de-DE"/>
        </w:rPr>
        <w:t xml:space="preserve">Hinsichtlich der Lucretia-Episode </w:t>
      </w:r>
      <w:r>
        <w:rPr>
          <w:rFonts w:ascii="Times New Roman" w:hAnsi="Times New Roman" w:cs="Times New Roman"/>
          <w:sz w:val="24"/>
          <w:szCs w:val="24"/>
          <w:lang w:val="de-DE"/>
        </w:rPr>
        <w:t xml:space="preserve">gilt </w:t>
      </w:r>
      <w:r w:rsidR="002C5B4C">
        <w:rPr>
          <w:rFonts w:ascii="Times New Roman" w:hAnsi="Times New Roman" w:cs="Times New Roman"/>
          <w:sz w:val="24"/>
          <w:szCs w:val="24"/>
          <w:lang w:val="de-DE"/>
        </w:rPr>
        <w:t xml:space="preserve">dies </w:t>
      </w:r>
      <w:r w:rsidR="00317412">
        <w:rPr>
          <w:rFonts w:ascii="Times New Roman" w:hAnsi="Times New Roman" w:cs="Times New Roman"/>
          <w:sz w:val="24"/>
          <w:szCs w:val="24"/>
          <w:lang w:val="de-DE"/>
        </w:rPr>
        <w:t>konkret für</w:t>
      </w:r>
      <w:r>
        <w:rPr>
          <w:rFonts w:ascii="Times New Roman" w:hAnsi="Times New Roman" w:cs="Times New Roman"/>
          <w:sz w:val="24"/>
          <w:szCs w:val="24"/>
          <w:lang w:val="de-DE"/>
        </w:rPr>
        <w:t xml:space="preserve"> d</w:t>
      </w:r>
      <w:r w:rsidR="00800592">
        <w:rPr>
          <w:rFonts w:ascii="Times New Roman" w:hAnsi="Times New Roman" w:cs="Times New Roman"/>
          <w:sz w:val="24"/>
          <w:szCs w:val="24"/>
          <w:lang w:val="de-DE"/>
        </w:rPr>
        <w:t>ie</w:t>
      </w:r>
      <w:r>
        <w:rPr>
          <w:rFonts w:ascii="Times New Roman" w:hAnsi="Times New Roman" w:cs="Times New Roman"/>
          <w:sz w:val="24"/>
          <w:szCs w:val="24"/>
          <w:lang w:val="de-DE"/>
        </w:rPr>
        <w:t xml:space="preserve"> Vergewaltigungsgeschichte mit anschließender Revolution;</w:t>
      </w:r>
      <w:r w:rsidR="002C5B4C">
        <w:rPr>
          <w:rStyle w:val="Funotenzeichen"/>
          <w:rFonts w:ascii="Times New Roman" w:hAnsi="Times New Roman" w:cs="Times New Roman"/>
          <w:sz w:val="24"/>
          <w:szCs w:val="24"/>
          <w:lang w:val="de-DE"/>
        </w:rPr>
        <w:footnoteReference w:id="15"/>
      </w:r>
      <w:r>
        <w:rPr>
          <w:rFonts w:ascii="Times New Roman" w:hAnsi="Times New Roman" w:cs="Times New Roman"/>
          <w:sz w:val="24"/>
          <w:szCs w:val="24"/>
          <w:lang w:val="de-DE"/>
        </w:rPr>
        <w:t xml:space="preserve"> doch auch für den freiwillig-unfreiwilligen Rückzug des Collatinus aus Rom zur Befriedung des Gemeinwesens </w:t>
      </w:r>
      <w:r w:rsidR="004272C6">
        <w:rPr>
          <w:rFonts w:ascii="Times New Roman" w:hAnsi="Times New Roman" w:cs="Times New Roman"/>
          <w:sz w:val="24"/>
          <w:szCs w:val="24"/>
          <w:lang w:val="de-DE"/>
        </w:rPr>
        <w:t xml:space="preserve">hat die Forschung </w:t>
      </w:r>
      <w:r>
        <w:rPr>
          <w:rFonts w:ascii="Times New Roman" w:hAnsi="Times New Roman" w:cs="Times New Roman"/>
          <w:sz w:val="24"/>
          <w:szCs w:val="24"/>
          <w:lang w:val="de-DE"/>
        </w:rPr>
        <w:t>griechische Vorbilder</w:t>
      </w:r>
      <w:r w:rsidR="004272C6">
        <w:rPr>
          <w:rFonts w:ascii="Times New Roman" w:hAnsi="Times New Roman" w:cs="Times New Roman"/>
          <w:sz w:val="24"/>
          <w:szCs w:val="24"/>
          <w:lang w:val="de-DE"/>
        </w:rPr>
        <w:t xml:space="preserve"> wie den Ostrakismos diskutiert</w:t>
      </w:r>
      <w:r>
        <w:rPr>
          <w:rFonts w:ascii="Times New Roman" w:hAnsi="Times New Roman" w:cs="Times New Roman"/>
          <w:sz w:val="24"/>
          <w:szCs w:val="24"/>
          <w:lang w:val="de-DE"/>
        </w:rPr>
        <w:t>.</w:t>
      </w:r>
      <w:r w:rsidR="00A15D4A">
        <w:rPr>
          <w:rStyle w:val="Funotenzeichen"/>
          <w:rFonts w:ascii="Times New Roman" w:hAnsi="Times New Roman" w:cs="Times New Roman"/>
          <w:sz w:val="24"/>
          <w:szCs w:val="24"/>
          <w:lang w:val="de-DE"/>
        </w:rPr>
        <w:footnoteReference w:id="16"/>
      </w:r>
      <w:r>
        <w:rPr>
          <w:rFonts w:ascii="Times New Roman" w:hAnsi="Times New Roman" w:cs="Times New Roman"/>
          <w:sz w:val="24"/>
          <w:szCs w:val="24"/>
          <w:lang w:val="de-DE"/>
        </w:rPr>
        <w:t xml:space="preserve"> Dennoch bestehen auch Unterschiede, die sich in der weiteren Entwicklung des Rückzugs-Motivs verstetig</w:t>
      </w:r>
      <w:r w:rsidR="009100B8">
        <w:rPr>
          <w:rFonts w:ascii="Times New Roman" w:hAnsi="Times New Roman" w:cs="Times New Roman"/>
          <w:sz w:val="24"/>
          <w:szCs w:val="24"/>
          <w:lang w:val="de-DE"/>
        </w:rPr>
        <w:t>t</w:t>
      </w:r>
      <w:r>
        <w:rPr>
          <w:rFonts w:ascii="Times New Roman" w:hAnsi="Times New Roman" w:cs="Times New Roman"/>
          <w:sz w:val="24"/>
          <w:szCs w:val="24"/>
          <w:lang w:val="de-DE"/>
        </w:rPr>
        <w:t xml:space="preserve">en: Der Ostrakismos war keineswegs ein freiwilliger Rückzug, sondern letztlich eine zeitlich begrenzte Verbannung, </w:t>
      </w:r>
      <w:r w:rsidR="002A6640">
        <w:rPr>
          <w:rFonts w:ascii="Times New Roman" w:hAnsi="Times New Roman" w:cs="Times New Roman"/>
          <w:sz w:val="24"/>
          <w:szCs w:val="24"/>
          <w:lang w:val="de-DE"/>
        </w:rPr>
        <w:t xml:space="preserve">der ein regelrechtes Verfahren voranging; ferner durfte der </w:t>
      </w:r>
      <w:r>
        <w:rPr>
          <w:rFonts w:ascii="Times New Roman" w:hAnsi="Times New Roman" w:cs="Times New Roman"/>
          <w:sz w:val="24"/>
          <w:szCs w:val="24"/>
          <w:lang w:val="de-DE"/>
        </w:rPr>
        <w:t>Ostrakisierte sein Bürger</w:t>
      </w:r>
      <w:r w:rsidR="000667AC">
        <w:rPr>
          <w:rFonts w:ascii="Times New Roman" w:hAnsi="Times New Roman" w:cs="Times New Roman"/>
          <w:sz w:val="24"/>
          <w:szCs w:val="24"/>
          <w:lang w:val="de-DE"/>
        </w:rPr>
        <w:t>recht</w:t>
      </w:r>
      <w:r>
        <w:rPr>
          <w:rFonts w:ascii="Times New Roman" w:hAnsi="Times New Roman" w:cs="Times New Roman"/>
          <w:sz w:val="24"/>
          <w:szCs w:val="24"/>
          <w:lang w:val="de-DE"/>
        </w:rPr>
        <w:t xml:space="preserve"> und sein Vermögen weitestgehend behalten</w:t>
      </w:r>
      <w:r w:rsidR="002A6640">
        <w:rPr>
          <w:rFonts w:ascii="Times New Roman" w:hAnsi="Times New Roman" w:cs="Times New Roman"/>
          <w:sz w:val="24"/>
          <w:szCs w:val="24"/>
          <w:lang w:val="de-DE"/>
        </w:rPr>
        <w:t xml:space="preserve">, und es </w:t>
      </w:r>
      <w:r w:rsidR="000F0985">
        <w:rPr>
          <w:rFonts w:ascii="Times New Roman" w:hAnsi="Times New Roman" w:cs="Times New Roman"/>
          <w:sz w:val="24"/>
          <w:szCs w:val="24"/>
          <w:lang w:val="de-DE"/>
        </w:rPr>
        <w:t>war ihm erlaubt, nach einigen Jahren heimzukehren</w:t>
      </w:r>
      <w:r>
        <w:rPr>
          <w:rFonts w:ascii="Times New Roman" w:hAnsi="Times New Roman" w:cs="Times New Roman"/>
          <w:sz w:val="24"/>
          <w:szCs w:val="24"/>
          <w:lang w:val="de-DE"/>
        </w:rPr>
        <w:t>.</w:t>
      </w:r>
      <w:r w:rsidR="000F0985">
        <w:rPr>
          <w:rStyle w:val="Funotenzeichen"/>
          <w:rFonts w:ascii="Times New Roman" w:hAnsi="Times New Roman" w:cs="Times New Roman"/>
          <w:sz w:val="24"/>
          <w:szCs w:val="24"/>
          <w:lang w:val="de-DE"/>
        </w:rPr>
        <w:footnoteReference w:id="17"/>
      </w:r>
      <w:r>
        <w:rPr>
          <w:rFonts w:ascii="Times New Roman" w:hAnsi="Times New Roman" w:cs="Times New Roman"/>
          <w:sz w:val="24"/>
          <w:szCs w:val="24"/>
          <w:lang w:val="de-DE"/>
        </w:rPr>
        <w:t xml:space="preserve"> Collatinus hingegen geht zwar </w:t>
      </w:r>
      <w:r w:rsidR="00A15D4A">
        <w:rPr>
          <w:rFonts w:ascii="Times New Roman" w:hAnsi="Times New Roman" w:cs="Times New Roman"/>
          <w:sz w:val="24"/>
          <w:szCs w:val="24"/>
          <w:lang w:val="de-DE"/>
        </w:rPr>
        <w:t xml:space="preserve">unter Protest </w:t>
      </w:r>
      <w:r>
        <w:rPr>
          <w:rFonts w:ascii="Times New Roman" w:hAnsi="Times New Roman" w:cs="Times New Roman"/>
          <w:sz w:val="24"/>
          <w:szCs w:val="24"/>
          <w:lang w:val="de-DE"/>
        </w:rPr>
        <w:t xml:space="preserve">und auf Drängen seiner </w:t>
      </w:r>
      <w:r>
        <w:rPr>
          <w:rFonts w:ascii="Times New Roman" w:hAnsi="Times New Roman" w:cs="Times New Roman"/>
          <w:sz w:val="24"/>
          <w:szCs w:val="24"/>
          <w:lang w:val="de-DE"/>
        </w:rPr>
        <w:lastRenderedPageBreak/>
        <w:t xml:space="preserve">Mitbürger bzw. seines Amtskollegen, aber </w:t>
      </w:r>
      <w:r w:rsidR="004272C6">
        <w:rPr>
          <w:rFonts w:ascii="Times New Roman" w:hAnsi="Times New Roman" w:cs="Times New Roman"/>
          <w:sz w:val="24"/>
          <w:szCs w:val="24"/>
          <w:lang w:val="de-DE"/>
        </w:rPr>
        <w:t xml:space="preserve">bei </w:t>
      </w:r>
      <w:r w:rsidR="00E22D76">
        <w:rPr>
          <w:rFonts w:ascii="Times New Roman" w:hAnsi="Times New Roman" w:cs="Times New Roman"/>
          <w:sz w:val="24"/>
          <w:szCs w:val="24"/>
          <w:lang w:val="de-DE"/>
        </w:rPr>
        <w:t xml:space="preserve">Calpurnius Piso Frugi sowie Livius, Dionysios von Halikarnassos und Plutarch, welche die Geschichte am ausführlichsten überliefern, </w:t>
      </w:r>
      <w:r>
        <w:rPr>
          <w:rFonts w:ascii="Times New Roman" w:hAnsi="Times New Roman" w:cs="Times New Roman"/>
          <w:sz w:val="24"/>
          <w:szCs w:val="24"/>
          <w:lang w:val="de-DE"/>
        </w:rPr>
        <w:t>angeblich doch freiwillig</w:t>
      </w:r>
      <w:r w:rsidR="000F0985">
        <w:rPr>
          <w:rFonts w:ascii="Times New Roman" w:hAnsi="Times New Roman" w:cs="Times New Roman"/>
          <w:sz w:val="24"/>
          <w:szCs w:val="24"/>
          <w:lang w:val="de-DE"/>
        </w:rPr>
        <w:t xml:space="preserve"> – obschon </w:t>
      </w:r>
      <w:r w:rsidR="004272C6">
        <w:rPr>
          <w:rFonts w:ascii="Times New Roman" w:hAnsi="Times New Roman" w:cs="Times New Roman"/>
          <w:sz w:val="24"/>
          <w:szCs w:val="24"/>
          <w:lang w:val="de-DE"/>
        </w:rPr>
        <w:t>d</w:t>
      </w:r>
      <w:r w:rsidR="00E22D76">
        <w:rPr>
          <w:rFonts w:ascii="Times New Roman" w:hAnsi="Times New Roman" w:cs="Times New Roman"/>
          <w:sz w:val="24"/>
          <w:szCs w:val="24"/>
          <w:lang w:val="de-DE"/>
        </w:rPr>
        <w:t>ie</w:t>
      </w:r>
      <w:r w:rsidR="004272C6">
        <w:rPr>
          <w:rFonts w:ascii="Times New Roman" w:hAnsi="Times New Roman" w:cs="Times New Roman"/>
          <w:sz w:val="24"/>
          <w:szCs w:val="24"/>
          <w:lang w:val="de-DE"/>
        </w:rPr>
        <w:t xml:space="preserve"> Vorstellung</w:t>
      </w:r>
      <w:r w:rsidR="00E22D76">
        <w:rPr>
          <w:rFonts w:ascii="Times New Roman" w:hAnsi="Times New Roman" w:cs="Times New Roman"/>
          <w:sz w:val="24"/>
          <w:szCs w:val="24"/>
          <w:lang w:val="de-DE"/>
        </w:rPr>
        <w:t xml:space="preserve"> dieser Autoren</w:t>
      </w:r>
      <w:r w:rsidR="00434561">
        <w:rPr>
          <w:rFonts w:ascii="Times New Roman" w:hAnsi="Times New Roman" w:cs="Times New Roman"/>
          <w:sz w:val="24"/>
          <w:szCs w:val="24"/>
          <w:lang w:val="de-DE"/>
        </w:rPr>
        <w:t xml:space="preserve">, dass von Collatinus erwartet wurde, Rom </w:t>
      </w:r>
      <w:r w:rsidR="000F0985">
        <w:rPr>
          <w:rFonts w:ascii="Times New Roman" w:hAnsi="Times New Roman" w:cs="Times New Roman"/>
          <w:sz w:val="24"/>
          <w:szCs w:val="24"/>
          <w:lang w:val="de-DE"/>
        </w:rPr>
        <w:t xml:space="preserve">für immer </w:t>
      </w:r>
      <w:r w:rsidR="00434561">
        <w:rPr>
          <w:rFonts w:ascii="Times New Roman" w:hAnsi="Times New Roman" w:cs="Times New Roman"/>
          <w:sz w:val="24"/>
          <w:szCs w:val="24"/>
          <w:lang w:val="de-DE"/>
        </w:rPr>
        <w:t xml:space="preserve">zu </w:t>
      </w:r>
      <w:r w:rsidR="000F0985">
        <w:rPr>
          <w:rFonts w:ascii="Times New Roman" w:hAnsi="Times New Roman" w:cs="Times New Roman"/>
          <w:sz w:val="24"/>
          <w:szCs w:val="24"/>
          <w:lang w:val="de-DE"/>
        </w:rPr>
        <w:t>verlasse</w:t>
      </w:r>
      <w:r w:rsidR="00434561">
        <w:rPr>
          <w:rFonts w:ascii="Times New Roman" w:hAnsi="Times New Roman" w:cs="Times New Roman"/>
          <w:sz w:val="24"/>
          <w:szCs w:val="24"/>
          <w:lang w:val="de-DE"/>
        </w:rPr>
        <w:t>n</w:t>
      </w:r>
      <w:r w:rsidR="004272C6">
        <w:rPr>
          <w:rFonts w:ascii="Times New Roman" w:hAnsi="Times New Roman" w:cs="Times New Roman"/>
          <w:sz w:val="24"/>
          <w:szCs w:val="24"/>
          <w:lang w:val="de-DE"/>
        </w:rPr>
        <w:t xml:space="preserve">, </w:t>
      </w:r>
      <w:r w:rsidR="00E22D76">
        <w:rPr>
          <w:rFonts w:ascii="Times New Roman" w:hAnsi="Times New Roman" w:cs="Times New Roman"/>
          <w:sz w:val="24"/>
          <w:szCs w:val="24"/>
          <w:lang w:val="de-DE"/>
        </w:rPr>
        <w:t xml:space="preserve">jeweils </w:t>
      </w:r>
      <w:r w:rsidR="00317412">
        <w:rPr>
          <w:rFonts w:ascii="Times New Roman" w:hAnsi="Times New Roman" w:cs="Times New Roman"/>
          <w:sz w:val="24"/>
          <w:szCs w:val="24"/>
          <w:lang w:val="de-DE"/>
        </w:rPr>
        <w:t>deutlich fassbar</w:t>
      </w:r>
      <w:r w:rsidR="004272C6">
        <w:rPr>
          <w:rFonts w:ascii="Times New Roman" w:hAnsi="Times New Roman" w:cs="Times New Roman"/>
          <w:sz w:val="24"/>
          <w:szCs w:val="24"/>
          <w:lang w:val="de-DE"/>
        </w:rPr>
        <w:t xml:space="preserve"> ist</w:t>
      </w:r>
      <w:r>
        <w:rPr>
          <w:rFonts w:ascii="Times New Roman" w:hAnsi="Times New Roman" w:cs="Times New Roman"/>
          <w:sz w:val="24"/>
          <w:szCs w:val="24"/>
          <w:lang w:val="de-DE"/>
        </w:rPr>
        <w:t>.</w:t>
      </w:r>
      <w:r w:rsidR="000F0985">
        <w:rPr>
          <w:rStyle w:val="Funotenzeichen"/>
          <w:rFonts w:ascii="Times New Roman" w:hAnsi="Times New Roman" w:cs="Times New Roman"/>
          <w:sz w:val="24"/>
          <w:szCs w:val="24"/>
          <w:lang w:val="de-DE"/>
        </w:rPr>
        <w:footnoteReference w:id="18"/>
      </w:r>
    </w:p>
    <w:p w:rsidR="00C06E5A" w:rsidRPr="00E741B0" w:rsidRDefault="00C06E5A" w:rsidP="007937AA">
      <w:pPr>
        <w:spacing w:after="120" w:line="360" w:lineRule="auto"/>
        <w:ind w:firstLine="567"/>
        <w:jc w:val="both"/>
        <w:rPr>
          <w:rFonts w:ascii="Times New Roman" w:hAnsi="Times New Roman" w:cs="Times New Roman"/>
          <w:sz w:val="24"/>
          <w:szCs w:val="24"/>
          <w:lang w:val="de-DE"/>
        </w:rPr>
      </w:pPr>
      <w:r w:rsidRPr="008C7946">
        <w:rPr>
          <w:rFonts w:ascii="Times New Roman" w:hAnsi="Times New Roman" w:cs="Times New Roman"/>
          <w:sz w:val="24"/>
          <w:szCs w:val="24"/>
          <w:lang w:val="de-DE"/>
        </w:rPr>
        <w:t>Ein weiteres</w:t>
      </w:r>
      <w:r>
        <w:rPr>
          <w:rFonts w:ascii="Times New Roman" w:hAnsi="Times New Roman" w:cs="Times New Roman"/>
          <w:sz w:val="24"/>
          <w:szCs w:val="24"/>
          <w:lang w:val="de-DE"/>
        </w:rPr>
        <w:t xml:space="preserve"> </w:t>
      </w:r>
      <w:r w:rsidRPr="008C7946">
        <w:rPr>
          <w:rFonts w:ascii="Times New Roman" w:hAnsi="Times New Roman" w:cs="Times New Roman"/>
          <w:sz w:val="24"/>
          <w:szCs w:val="24"/>
          <w:lang w:val="de-DE"/>
        </w:rPr>
        <w:t xml:space="preserve">Beispiel aus frührepublikanischer Zeit und von </w:t>
      </w:r>
      <w:r>
        <w:rPr>
          <w:rFonts w:ascii="Times New Roman" w:hAnsi="Times New Roman" w:cs="Times New Roman"/>
          <w:sz w:val="24"/>
          <w:szCs w:val="24"/>
          <w:lang w:val="de-DE"/>
        </w:rPr>
        <w:t xml:space="preserve">ebenso </w:t>
      </w:r>
      <w:r w:rsidRPr="008C7946">
        <w:rPr>
          <w:rFonts w:ascii="Times New Roman" w:hAnsi="Times New Roman" w:cs="Times New Roman"/>
          <w:sz w:val="24"/>
          <w:szCs w:val="24"/>
          <w:lang w:val="de-DE"/>
        </w:rPr>
        <w:t xml:space="preserve">fraglicher Historizität stellt </w:t>
      </w:r>
      <w:r w:rsidR="00133706">
        <w:rPr>
          <w:rFonts w:ascii="Times New Roman" w:hAnsi="Times New Roman" w:cs="Times New Roman"/>
          <w:sz w:val="24"/>
          <w:szCs w:val="24"/>
          <w:lang w:val="de-DE"/>
        </w:rPr>
        <w:t>Gnaeus</w:t>
      </w:r>
      <w:r w:rsidRPr="008C7946">
        <w:rPr>
          <w:rFonts w:ascii="Times New Roman" w:hAnsi="Times New Roman" w:cs="Times New Roman"/>
          <w:sz w:val="24"/>
          <w:szCs w:val="24"/>
          <w:lang w:val="de-DE"/>
        </w:rPr>
        <w:t xml:space="preserve"> Marcius Coriolanus dar. Anders als Collatinus</w:t>
      </w:r>
      <w:r>
        <w:rPr>
          <w:rFonts w:ascii="Times New Roman" w:hAnsi="Times New Roman" w:cs="Times New Roman"/>
          <w:sz w:val="24"/>
          <w:szCs w:val="24"/>
          <w:lang w:val="de-DE"/>
        </w:rPr>
        <w:t xml:space="preserve"> –</w:t>
      </w:r>
      <w:r w:rsidRPr="008C7946">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der, verglichen mit Lucretia und Brutus, letztlich lediglich eine recht farblose Nebenrolle in dem Drama um die Vertreibung der Tarquinier spielt – ist </w:t>
      </w:r>
      <w:r w:rsidRPr="008C7946">
        <w:rPr>
          <w:rFonts w:ascii="Times New Roman" w:hAnsi="Times New Roman" w:cs="Times New Roman"/>
          <w:sz w:val="24"/>
          <w:szCs w:val="24"/>
          <w:lang w:val="de-DE"/>
        </w:rPr>
        <w:t>Coriolan</w:t>
      </w:r>
      <w:r>
        <w:rPr>
          <w:rFonts w:ascii="Times New Roman" w:hAnsi="Times New Roman" w:cs="Times New Roman"/>
          <w:sz w:val="24"/>
          <w:szCs w:val="24"/>
          <w:lang w:val="de-DE"/>
        </w:rPr>
        <w:t>us</w:t>
      </w:r>
      <w:r w:rsidRPr="008C7946">
        <w:rPr>
          <w:rFonts w:ascii="Times New Roman" w:hAnsi="Times New Roman" w:cs="Times New Roman"/>
          <w:sz w:val="24"/>
          <w:szCs w:val="24"/>
          <w:lang w:val="de-DE"/>
        </w:rPr>
        <w:t xml:space="preserve"> </w:t>
      </w:r>
      <w:r>
        <w:rPr>
          <w:rFonts w:ascii="Times New Roman" w:hAnsi="Times New Roman" w:cs="Times New Roman"/>
          <w:sz w:val="24"/>
          <w:szCs w:val="24"/>
          <w:lang w:val="de-DE"/>
        </w:rPr>
        <w:t>ein facettenreicherer Charakter, dessen Bewertung allerdings auch deutlich ambivalenter ausfällt</w:t>
      </w:r>
      <w:r w:rsidR="00800592">
        <w:rPr>
          <w:rFonts w:ascii="Times New Roman" w:hAnsi="Times New Roman" w:cs="Times New Roman"/>
          <w:sz w:val="24"/>
          <w:szCs w:val="24"/>
          <w:lang w:val="de-DE"/>
        </w:rPr>
        <w:t>.</w:t>
      </w:r>
      <w:r w:rsidRPr="008C7946">
        <w:rPr>
          <w:rStyle w:val="Funotenzeichen"/>
          <w:rFonts w:ascii="Times New Roman" w:hAnsi="Times New Roman" w:cs="Times New Roman"/>
          <w:sz w:val="24"/>
          <w:szCs w:val="24"/>
          <w:lang w:val="de-DE"/>
        </w:rPr>
        <w:footnoteReference w:id="19"/>
      </w:r>
      <w:r w:rsidRPr="008C7946">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Dieser </w:t>
      </w:r>
      <w:r w:rsidRPr="008C7946">
        <w:rPr>
          <w:rFonts w:ascii="Times New Roman" w:hAnsi="Times New Roman" w:cs="Times New Roman"/>
          <w:sz w:val="24"/>
          <w:szCs w:val="24"/>
          <w:lang w:val="de-DE"/>
        </w:rPr>
        <w:t xml:space="preserve">erfolgreiche </w:t>
      </w:r>
      <w:r w:rsidR="00E7707A">
        <w:rPr>
          <w:rFonts w:ascii="Times New Roman" w:hAnsi="Times New Roman" w:cs="Times New Roman"/>
          <w:sz w:val="24"/>
          <w:szCs w:val="24"/>
          <w:lang w:val="de-DE"/>
        </w:rPr>
        <w:t>Feldherr</w:t>
      </w:r>
      <w:r w:rsidRPr="008C7946">
        <w:rPr>
          <w:rFonts w:ascii="Times New Roman" w:hAnsi="Times New Roman" w:cs="Times New Roman"/>
          <w:sz w:val="24"/>
          <w:szCs w:val="24"/>
          <w:lang w:val="de-DE"/>
        </w:rPr>
        <w:t xml:space="preserve"> aus einer patrizischen Familie </w:t>
      </w:r>
      <w:r>
        <w:rPr>
          <w:rFonts w:ascii="Times New Roman" w:hAnsi="Times New Roman" w:cs="Times New Roman"/>
          <w:sz w:val="24"/>
          <w:szCs w:val="24"/>
          <w:lang w:val="de-DE"/>
        </w:rPr>
        <w:t>soll</w:t>
      </w:r>
      <w:r w:rsidR="00E22D76">
        <w:rPr>
          <w:rFonts w:ascii="Times New Roman" w:hAnsi="Times New Roman" w:cs="Times New Roman"/>
          <w:sz w:val="24"/>
          <w:szCs w:val="24"/>
          <w:lang w:val="de-DE"/>
        </w:rPr>
        <w:t xml:space="preserve"> auf Veranlassung der </w:t>
      </w:r>
      <w:r w:rsidR="00761FED">
        <w:rPr>
          <w:rFonts w:ascii="Times New Roman" w:hAnsi="Times New Roman" w:cs="Times New Roman"/>
          <w:sz w:val="24"/>
          <w:szCs w:val="24"/>
          <w:lang w:val="de-DE"/>
        </w:rPr>
        <w:t>Volk</w:t>
      </w:r>
      <w:r w:rsidR="00761FED" w:rsidRPr="008C7946">
        <w:rPr>
          <w:rFonts w:ascii="Times New Roman" w:hAnsi="Times New Roman" w:cs="Times New Roman"/>
          <w:sz w:val="24"/>
          <w:szCs w:val="24"/>
          <w:lang w:val="de-DE"/>
        </w:rPr>
        <w:t>stribune</w:t>
      </w:r>
      <w:r w:rsidRPr="008C7946">
        <w:rPr>
          <w:rFonts w:ascii="Times New Roman" w:hAnsi="Times New Roman" w:cs="Times New Roman"/>
          <w:sz w:val="24"/>
          <w:szCs w:val="24"/>
          <w:lang w:val="de-DE"/>
        </w:rPr>
        <w:t>, die ihn verdächtigt</w:t>
      </w:r>
      <w:r w:rsidR="00C64F43">
        <w:rPr>
          <w:rFonts w:ascii="Times New Roman" w:hAnsi="Times New Roman" w:cs="Times New Roman"/>
          <w:sz w:val="24"/>
          <w:szCs w:val="24"/>
          <w:lang w:val="de-DE"/>
        </w:rPr>
        <w:t xml:space="preserve"> hatt</w:t>
      </w:r>
      <w:r w:rsidRPr="008C7946">
        <w:rPr>
          <w:rFonts w:ascii="Times New Roman" w:hAnsi="Times New Roman" w:cs="Times New Roman"/>
          <w:sz w:val="24"/>
          <w:szCs w:val="24"/>
          <w:lang w:val="de-DE"/>
        </w:rPr>
        <w:t xml:space="preserve">en, eine </w:t>
      </w:r>
      <w:r w:rsidRPr="002E7FFB">
        <w:rPr>
          <w:rFonts w:ascii="Times New Roman" w:hAnsi="Times New Roman" w:cs="Times New Roman"/>
          <w:i/>
          <w:sz w:val="24"/>
          <w:szCs w:val="24"/>
          <w:lang w:val="la-Latn"/>
        </w:rPr>
        <w:t>tyrannis</w:t>
      </w:r>
      <w:r w:rsidRPr="008C7946">
        <w:rPr>
          <w:rFonts w:ascii="Times New Roman" w:hAnsi="Times New Roman" w:cs="Times New Roman"/>
          <w:sz w:val="24"/>
          <w:szCs w:val="24"/>
          <w:lang w:val="de-DE"/>
        </w:rPr>
        <w:t xml:space="preserve"> anzustreben, </w:t>
      </w:r>
      <w:r w:rsidR="00E13BEC">
        <w:rPr>
          <w:rFonts w:ascii="Times New Roman" w:hAnsi="Times New Roman" w:cs="Times New Roman"/>
          <w:sz w:val="24"/>
          <w:szCs w:val="24"/>
          <w:lang w:val="de-DE"/>
        </w:rPr>
        <w:t>im Jahr 491 </w:t>
      </w:r>
      <w:r>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Pr>
          <w:rFonts w:ascii="Times New Roman" w:hAnsi="Times New Roman" w:cs="Times New Roman"/>
          <w:sz w:val="24"/>
          <w:szCs w:val="24"/>
          <w:lang w:val="de-DE"/>
        </w:rPr>
        <w:t xml:space="preserve">Chr. </w:t>
      </w:r>
      <w:r w:rsidRPr="008C7946">
        <w:rPr>
          <w:rFonts w:ascii="Times New Roman" w:hAnsi="Times New Roman" w:cs="Times New Roman"/>
          <w:sz w:val="24"/>
          <w:szCs w:val="24"/>
          <w:lang w:val="de-DE"/>
        </w:rPr>
        <w:t>ins Exil geschickt</w:t>
      </w:r>
      <w:r>
        <w:rPr>
          <w:rFonts w:ascii="Times New Roman" w:hAnsi="Times New Roman" w:cs="Times New Roman"/>
          <w:sz w:val="24"/>
          <w:szCs w:val="24"/>
          <w:lang w:val="de-DE"/>
        </w:rPr>
        <w:t xml:space="preserve"> worden sein</w:t>
      </w:r>
      <w:r w:rsidRPr="008C7946">
        <w:rPr>
          <w:rFonts w:ascii="Times New Roman" w:hAnsi="Times New Roman" w:cs="Times New Roman"/>
          <w:sz w:val="24"/>
          <w:szCs w:val="24"/>
          <w:lang w:val="de-DE"/>
        </w:rPr>
        <w:t>. Daraufhin</w:t>
      </w:r>
      <w:r>
        <w:rPr>
          <w:rFonts w:ascii="Times New Roman" w:hAnsi="Times New Roman" w:cs="Times New Roman"/>
          <w:sz w:val="24"/>
          <w:szCs w:val="24"/>
          <w:lang w:val="de-DE"/>
        </w:rPr>
        <w:t xml:space="preserve">, so die Überlieferung, habe </w:t>
      </w:r>
      <w:r w:rsidRPr="008C7946">
        <w:rPr>
          <w:rFonts w:ascii="Times New Roman" w:hAnsi="Times New Roman" w:cs="Times New Roman"/>
          <w:sz w:val="24"/>
          <w:szCs w:val="24"/>
          <w:lang w:val="de-DE"/>
        </w:rPr>
        <w:t>er sich auf die Seite der Volsker</w:t>
      </w:r>
      <w:r>
        <w:rPr>
          <w:rFonts w:ascii="Times New Roman" w:hAnsi="Times New Roman" w:cs="Times New Roman"/>
          <w:sz w:val="24"/>
          <w:szCs w:val="24"/>
          <w:lang w:val="de-DE"/>
        </w:rPr>
        <w:t xml:space="preserve"> geschlagen</w:t>
      </w:r>
      <w:r w:rsidRPr="008C7946">
        <w:rPr>
          <w:rFonts w:ascii="Times New Roman" w:hAnsi="Times New Roman" w:cs="Times New Roman"/>
          <w:sz w:val="24"/>
          <w:szCs w:val="24"/>
          <w:lang w:val="de-DE"/>
        </w:rPr>
        <w:t>, ein den Römern feindliche</w:t>
      </w:r>
      <w:r>
        <w:rPr>
          <w:rFonts w:ascii="Times New Roman" w:hAnsi="Times New Roman" w:cs="Times New Roman"/>
          <w:sz w:val="24"/>
          <w:szCs w:val="24"/>
          <w:lang w:val="de-DE"/>
        </w:rPr>
        <w:t>s</w:t>
      </w:r>
      <w:r w:rsidRPr="008C7946">
        <w:rPr>
          <w:rFonts w:ascii="Times New Roman" w:hAnsi="Times New Roman" w:cs="Times New Roman"/>
          <w:sz w:val="24"/>
          <w:szCs w:val="24"/>
          <w:lang w:val="de-DE"/>
        </w:rPr>
        <w:t xml:space="preserve"> Volk, d</w:t>
      </w:r>
      <w:r>
        <w:rPr>
          <w:rFonts w:ascii="Times New Roman" w:hAnsi="Times New Roman" w:cs="Times New Roman"/>
          <w:sz w:val="24"/>
          <w:szCs w:val="24"/>
          <w:lang w:val="de-DE"/>
        </w:rPr>
        <w:t>as</w:t>
      </w:r>
      <w:r w:rsidRPr="008C7946">
        <w:rPr>
          <w:rFonts w:ascii="Times New Roman" w:hAnsi="Times New Roman" w:cs="Times New Roman"/>
          <w:sz w:val="24"/>
          <w:szCs w:val="24"/>
          <w:lang w:val="de-DE"/>
        </w:rPr>
        <w:t xml:space="preserve"> Coriolan</w:t>
      </w:r>
      <w:r>
        <w:rPr>
          <w:rFonts w:ascii="Times New Roman" w:hAnsi="Times New Roman" w:cs="Times New Roman"/>
          <w:sz w:val="24"/>
          <w:szCs w:val="24"/>
          <w:lang w:val="de-DE"/>
        </w:rPr>
        <w:t>us</w:t>
      </w:r>
      <w:r w:rsidRPr="008C7946">
        <w:rPr>
          <w:rFonts w:ascii="Times New Roman" w:hAnsi="Times New Roman" w:cs="Times New Roman"/>
          <w:sz w:val="24"/>
          <w:szCs w:val="24"/>
          <w:lang w:val="de-DE"/>
        </w:rPr>
        <w:t xml:space="preserve"> zuvor mit groß</w:t>
      </w:r>
      <w:r>
        <w:rPr>
          <w:rFonts w:ascii="Times New Roman" w:hAnsi="Times New Roman" w:cs="Times New Roman"/>
          <w:sz w:val="24"/>
          <w:szCs w:val="24"/>
          <w:lang w:val="de-DE"/>
        </w:rPr>
        <w:t>em</w:t>
      </w:r>
      <w:r w:rsidRPr="008C7946">
        <w:rPr>
          <w:rFonts w:ascii="Times New Roman" w:hAnsi="Times New Roman" w:cs="Times New Roman"/>
          <w:sz w:val="24"/>
          <w:szCs w:val="24"/>
          <w:lang w:val="de-DE"/>
        </w:rPr>
        <w:t xml:space="preserve"> E</w:t>
      </w:r>
      <w:r>
        <w:rPr>
          <w:rFonts w:ascii="Times New Roman" w:hAnsi="Times New Roman" w:cs="Times New Roman"/>
          <w:sz w:val="24"/>
          <w:szCs w:val="24"/>
          <w:lang w:val="de-DE"/>
        </w:rPr>
        <w:t>r</w:t>
      </w:r>
      <w:r w:rsidRPr="008C7946">
        <w:rPr>
          <w:rFonts w:ascii="Times New Roman" w:hAnsi="Times New Roman" w:cs="Times New Roman"/>
          <w:sz w:val="24"/>
          <w:szCs w:val="24"/>
          <w:lang w:val="de-DE"/>
        </w:rPr>
        <w:t xml:space="preserve">folg bekämpft hatte. Schließlich </w:t>
      </w:r>
      <w:r w:rsidR="00C64F43">
        <w:rPr>
          <w:rFonts w:ascii="Times New Roman" w:hAnsi="Times New Roman" w:cs="Times New Roman"/>
          <w:sz w:val="24"/>
          <w:szCs w:val="24"/>
          <w:lang w:val="de-DE"/>
        </w:rPr>
        <w:t xml:space="preserve">sei </w:t>
      </w:r>
      <w:r w:rsidRPr="008C7946">
        <w:rPr>
          <w:rFonts w:ascii="Times New Roman" w:hAnsi="Times New Roman" w:cs="Times New Roman"/>
          <w:sz w:val="24"/>
          <w:szCs w:val="24"/>
          <w:lang w:val="de-DE"/>
        </w:rPr>
        <w:t>es zur Belagerung</w:t>
      </w:r>
      <w:r>
        <w:rPr>
          <w:rFonts w:ascii="Times New Roman" w:hAnsi="Times New Roman" w:cs="Times New Roman"/>
          <w:sz w:val="24"/>
          <w:szCs w:val="24"/>
          <w:lang w:val="de-DE"/>
        </w:rPr>
        <w:t xml:space="preserve"> Roms</w:t>
      </w:r>
      <w:r w:rsidR="00C64F43">
        <w:rPr>
          <w:rFonts w:ascii="Times New Roman" w:hAnsi="Times New Roman" w:cs="Times New Roman"/>
          <w:sz w:val="24"/>
          <w:szCs w:val="24"/>
          <w:lang w:val="de-DE"/>
        </w:rPr>
        <w:t xml:space="preserve"> gekommen</w:t>
      </w:r>
      <w:r w:rsidRPr="008C7946">
        <w:rPr>
          <w:rFonts w:ascii="Times New Roman" w:hAnsi="Times New Roman" w:cs="Times New Roman"/>
          <w:sz w:val="24"/>
          <w:szCs w:val="24"/>
          <w:lang w:val="de-DE"/>
        </w:rPr>
        <w:t xml:space="preserve">, </w:t>
      </w:r>
      <w:r w:rsidR="002E7FFB">
        <w:rPr>
          <w:rFonts w:ascii="Times New Roman" w:hAnsi="Times New Roman" w:cs="Times New Roman"/>
          <w:sz w:val="24"/>
          <w:szCs w:val="24"/>
          <w:lang w:val="de-DE"/>
        </w:rPr>
        <w:t xml:space="preserve">die </w:t>
      </w:r>
      <w:r w:rsidR="000667AC">
        <w:rPr>
          <w:rFonts w:ascii="Times New Roman" w:hAnsi="Times New Roman" w:cs="Times New Roman"/>
          <w:sz w:val="24"/>
          <w:szCs w:val="24"/>
          <w:lang w:val="de-DE"/>
        </w:rPr>
        <w:t>d</w:t>
      </w:r>
      <w:r w:rsidR="002E7FFB">
        <w:rPr>
          <w:rFonts w:ascii="Times New Roman" w:hAnsi="Times New Roman" w:cs="Times New Roman"/>
          <w:sz w:val="24"/>
          <w:szCs w:val="24"/>
          <w:lang w:val="de-DE"/>
        </w:rPr>
        <w:t>er</w:t>
      </w:r>
      <w:r w:rsidRPr="008C7946">
        <w:rPr>
          <w:rFonts w:ascii="Times New Roman" w:hAnsi="Times New Roman" w:cs="Times New Roman"/>
          <w:sz w:val="24"/>
          <w:szCs w:val="24"/>
          <w:lang w:val="de-DE"/>
        </w:rPr>
        <w:t xml:space="preserve"> </w:t>
      </w:r>
      <w:r w:rsidR="000667AC">
        <w:rPr>
          <w:rFonts w:ascii="Times New Roman" w:hAnsi="Times New Roman" w:cs="Times New Roman"/>
          <w:sz w:val="24"/>
          <w:szCs w:val="24"/>
          <w:lang w:val="de-DE"/>
        </w:rPr>
        <w:t xml:space="preserve">Feldherr </w:t>
      </w:r>
      <w:r w:rsidRPr="008C7946">
        <w:rPr>
          <w:rFonts w:ascii="Times New Roman" w:hAnsi="Times New Roman" w:cs="Times New Roman"/>
          <w:sz w:val="24"/>
          <w:szCs w:val="24"/>
          <w:lang w:val="de-DE"/>
        </w:rPr>
        <w:t xml:space="preserve">erst auf das Bitten </w:t>
      </w:r>
      <w:r>
        <w:rPr>
          <w:rFonts w:ascii="Times New Roman" w:hAnsi="Times New Roman" w:cs="Times New Roman"/>
          <w:sz w:val="24"/>
          <w:szCs w:val="24"/>
          <w:lang w:val="de-DE"/>
        </w:rPr>
        <w:t xml:space="preserve">und Schelten </w:t>
      </w:r>
      <w:r w:rsidRPr="008C7946">
        <w:rPr>
          <w:rFonts w:ascii="Times New Roman" w:hAnsi="Times New Roman" w:cs="Times New Roman"/>
          <w:sz w:val="24"/>
          <w:szCs w:val="24"/>
          <w:lang w:val="de-DE"/>
        </w:rPr>
        <w:t xml:space="preserve">der Mutter hin </w:t>
      </w:r>
      <w:r w:rsidR="002E7FFB">
        <w:rPr>
          <w:rFonts w:ascii="Times New Roman" w:hAnsi="Times New Roman" w:cs="Times New Roman"/>
          <w:sz w:val="24"/>
          <w:szCs w:val="24"/>
          <w:lang w:val="de-DE"/>
        </w:rPr>
        <w:t>ab</w:t>
      </w:r>
      <w:r w:rsidR="00C64F43">
        <w:rPr>
          <w:rFonts w:ascii="Times New Roman" w:hAnsi="Times New Roman" w:cs="Times New Roman"/>
          <w:sz w:val="24"/>
          <w:szCs w:val="24"/>
          <w:lang w:val="de-DE"/>
        </w:rPr>
        <w:t>ge</w:t>
      </w:r>
      <w:r w:rsidR="002E7FFB">
        <w:rPr>
          <w:rFonts w:ascii="Times New Roman" w:hAnsi="Times New Roman" w:cs="Times New Roman"/>
          <w:sz w:val="24"/>
          <w:szCs w:val="24"/>
          <w:lang w:val="de-DE"/>
        </w:rPr>
        <w:t>br</w:t>
      </w:r>
      <w:r w:rsidR="00C64F43">
        <w:rPr>
          <w:rFonts w:ascii="Times New Roman" w:hAnsi="Times New Roman" w:cs="Times New Roman"/>
          <w:sz w:val="24"/>
          <w:szCs w:val="24"/>
          <w:lang w:val="de-DE"/>
        </w:rPr>
        <w:t>ochen habe</w:t>
      </w:r>
      <w:r w:rsidRPr="00E741B0">
        <w:rPr>
          <w:rFonts w:ascii="Times New Roman" w:hAnsi="Times New Roman" w:cs="Times New Roman"/>
          <w:sz w:val="24"/>
          <w:szCs w:val="24"/>
          <w:lang w:val="de-DE"/>
        </w:rPr>
        <w:t>. In der Darstellung Cassius Dio</w:t>
      </w:r>
      <w:r w:rsidR="002E7FFB">
        <w:rPr>
          <w:rFonts w:ascii="Times New Roman" w:hAnsi="Times New Roman" w:cs="Times New Roman"/>
          <w:sz w:val="24"/>
          <w:szCs w:val="24"/>
          <w:lang w:val="de-DE"/>
        </w:rPr>
        <w:t>s</w:t>
      </w:r>
      <w:r w:rsidRPr="00E741B0">
        <w:rPr>
          <w:rFonts w:ascii="Times New Roman" w:hAnsi="Times New Roman" w:cs="Times New Roman"/>
          <w:sz w:val="24"/>
          <w:szCs w:val="24"/>
          <w:lang w:val="de-DE"/>
        </w:rPr>
        <w:t xml:space="preserve"> verließ Coriolanus Rom anschließend für immer, obwohl er gebe</w:t>
      </w:r>
      <w:r w:rsidR="00C64F43">
        <w:rPr>
          <w:rFonts w:ascii="Times New Roman" w:hAnsi="Times New Roman" w:cs="Times New Roman"/>
          <w:sz w:val="24"/>
          <w:szCs w:val="24"/>
          <w:lang w:val="de-DE"/>
        </w:rPr>
        <w:t>ten wo</w:t>
      </w:r>
      <w:r w:rsidR="00A15D4A">
        <w:rPr>
          <w:rFonts w:ascii="Times New Roman" w:hAnsi="Times New Roman" w:cs="Times New Roman"/>
          <w:sz w:val="24"/>
          <w:szCs w:val="24"/>
          <w:lang w:val="de-DE"/>
        </w:rPr>
        <w:t>rde</w:t>
      </w:r>
      <w:r w:rsidR="00C64F43">
        <w:rPr>
          <w:rFonts w:ascii="Times New Roman" w:hAnsi="Times New Roman" w:cs="Times New Roman"/>
          <w:sz w:val="24"/>
          <w:szCs w:val="24"/>
          <w:lang w:val="de-DE"/>
        </w:rPr>
        <w:t>n sei</w:t>
      </w:r>
      <w:r w:rsidR="00A15D4A">
        <w:rPr>
          <w:rFonts w:ascii="Times New Roman" w:hAnsi="Times New Roman" w:cs="Times New Roman"/>
          <w:sz w:val="24"/>
          <w:szCs w:val="24"/>
          <w:lang w:val="de-DE"/>
        </w:rPr>
        <w:t xml:space="preserve">, </w:t>
      </w:r>
      <w:r w:rsidR="00C64F43">
        <w:rPr>
          <w:rFonts w:ascii="Times New Roman" w:hAnsi="Times New Roman" w:cs="Times New Roman"/>
          <w:sz w:val="24"/>
          <w:szCs w:val="24"/>
          <w:lang w:val="de-DE"/>
        </w:rPr>
        <w:t>heimzu</w:t>
      </w:r>
      <w:r w:rsidRPr="00E741B0">
        <w:rPr>
          <w:rFonts w:ascii="Times New Roman" w:hAnsi="Times New Roman" w:cs="Times New Roman"/>
          <w:sz w:val="24"/>
          <w:szCs w:val="24"/>
          <w:lang w:val="de-DE"/>
        </w:rPr>
        <w:t>kehren</w:t>
      </w:r>
      <w:r w:rsidR="0065550D">
        <w:rPr>
          <w:rFonts w:ascii="Times New Roman" w:hAnsi="Times New Roman" w:cs="Times New Roman"/>
          <w:sz w:val="24"/>
          <w:szCs w:val="24"/>
          <w:lang w:val="de-DE"/>
        </w:rPr>
        <w:t xml:space="preserve">; </w:t>
      </w:r>
      <w:r w:rsidRPr="00E741B0">
        <w:rPr>
          <w:rFonts w:ascii="Times New Roman" w:hAnsi="Times New Roman" w:cs="Times New Roman"/>
          <w:sz w:val="24"/>
          <w:szCs w:val="24"/>
        </w:rPr>
        <w:t xml:space="preserve">Fabius Pictor </w:t>
      </w:r>
      <w:r>
        <w:rPr>
          <w:rFonts w:ascii="Times New Roman" w:hAnsi="Times New Roman" w:cs="Times New Roman"/>
          <w:sz w:val="24"/>
          <w:szCs w:val="24"/>
        </w:rPr>
        <w:t xml:space="preserve">und – auf ihm beruhend – Livius </w:t>
      </w:r>
      <w:r w:rsidRPr="00E741B0">
        <w:rPr>
          <w:rFonts w:ascii="Times New Roman" w:hAnsi="Times New Roman" w:cs="Times New Roman"/>
          <w:sz w:val="24"/>
          <w:szCs w:val="24"/>
        </w:rPr>
        <w:t>l</w:t>
      </w:r>
      <w:r>
        <w:rPr>
          <w:rFonts w:ascii="Times New Roman" w:hAnsi="Times New Roman" w:cs="Times New Roman"/>
          <w:sz w:val="24"/>
          <w:szCs w:val="24"/>
        </w:rPr>
        <w:t>assen</w:t>
      </w:r>
      <w:r w:rsidRPr="00E741B0">
        <w:rPr>
          <w:rFonts w:ascii="Times New Roman" w:hAnsi="Times New Roman" w:cs="Times New Roman"/>
          <w:sz w:val="24"/>
          <w:szCs w:val="24"/>
        </w:rPr>
        <w:t xml:space="preserve"> Coriolan hochbetagt im Exil sterben </w:t>
      </w:r>
      <w:r w:rsidRPr="00E741B0">
        <w:rPr>
          <w:rFonts w:ascii="Times New Roman" w:hAnsi="Times New Roman" w:cs="Times New Roman"/>
          <w:sz w:val="24"/>
          <w:szCs w:val="24"/>
        </w:rPr>
        <w:lastRenderedPageBreak/>
        <w:t xml:space="preserve">und vorher oft </w:t>
      </w:r>
      <w:r w:rsidR="00E7707A">
        <w:rPr>
          <w:rFonts w:ascii="Times New Roman" w:hAnsi="Times New Roman" w:cs="Times New Roman"/>
          <w:sz w:val="24"/>
          <w:szCs w:val="24"/>
        </w:rPr>
        <w:t>beklagen</w:t>
      </w:r>
      <w:r w:rsidRPr="00E741B0">
        <w:rPr>
          <w:rFonts w:ascii="Times New Roman" w:hAnsi="Times New Roman" w:cs="Times New Roman"/>
          <w:sz w:val="24"/>
          <w:szCs w:val="24"/>
        </w:rPr>
        <w:t>, dass für einen Greis die Verbannung am schwersten zu ertragen sei</w:t>
      </w:r>
      <w:r>
        <w:rPr>
          <w:rFonts w:ascii="Times New Roman" w:hAnsi="Times New Roman" w:cs="Times New Roman"/>
          <w:sz w:val="24"/>
          <w:szCs w:val="24"/>
        </w:rPr>
        <w:t>.</w:t>
      </w:r>
      <w:r w:rsidR="0065550D">
        <w:rPr>
          <w:rStyle w:val="Funotenzeichen"/>
          <w:rFonts w:ascii="Times New Roman" w:hAnsi="Times New Roman" w:cs="Times New Roman"/>
          <w:sz w:val="24"/>
          <w:szCs w:val="24"/>
          <w:lang w:val="de-DE"/>
        </w:rPr>
        <w:footnoteReference w:id="20"/>
      </w:r>
    </w:p>
    <w:p w:rsidR="0019236E" w:rsidRDefault="00C06E5A" w:rsidP="007937AA">
      <w:pPr>
        <w:spacing w:after="120" w:line="360" w:lineRule="auto"/>
        <w:ind w:firstLine="567"/>
        <w:jc w:val="both"/>
        <w:rPr>
          <w:rFonts w:ascii="Times New Roman" w:hAnsi="Times New Roman" w:cs="Times New Roman"/>
          <w:sz w:val="24"/>
          <w:szCs w:val="24"/>
          <w:lang w:val="de-DE"/>
        </w:rPr>
      </w:pPr>
      <w:r w:rsidRPr="008C7946">
        <w:rPr>
          <w:rFonts w:ascii="Times New Roman" w:hAnsi="Times New Roman" w:cs="Times New Roman"/>
          <w:sz w:val="24"/>
          <w:szCs w:val="24"/>
          <w:lang w:val="de-DE"/>
        </w:rPr>
        <w:t xml:space="preserve">Anders als im Fall </w:t>
      </w:r>
      <w:r>
        <w:rPr>
          <w:rFonts w:ascii="Times New Roman" w:hAnsi="Times New Roman" w:cs="Times New Roman"/>
          <w:sz w:val="24"/>
          <w:szCs w:val="24"/>
          <w:lang w:val="de-DE"/>
        </w:rPr>
        <w:t xml:space="preserve">von </w:t>
      </w:r>
      <w:r w:rsidRPr="008C7946">
        <w:rPr>
          <w:rFonts w:ascii="Times New Roman" w:hAnsi="Times New Roman" w:cs="Times New Roman"/>
          <w:sz w:val="24"/>
          <w:szCs w:val="24"/>
          <w:lang w:val="de-DE"/>
        </w:rPr>
        <w:t xml:space="preserve">Collatinus, dessen diskreter Rückzug allein ihn als </w:t>
      </w:r>
      <w:r w:rsidRPr="002E7FFB">
        <w:rPr>
          <w:rFonts w:ascii="Times New Roman" w:hAnsi="Times New Roman" w:cs="Times New Roman"/>
          <w:i/>
          <w:sz w:val="24"/>
          <w:szCs w:val="24"/>
          <w:lang w:val="la-Latn"/>
        </w:rPr>
        <w:t>exemplum</w:t>
      </w:r>
      <w:r w:rsidRPr="008C7946">
        <w:rPr>
          <w:rFonts w:ascii="Times New Roman" w:hAnsi="Times New Roman" w:cs="Times New Roman"/>
          <w:sz w:val="24"/>
          <w:szCs w:val="24"/>
          <w:lang w:val="de-DE"/>
        </w:rPr>
        <w:t xml:space="preserve"> empfehlen konnte, ist der Rückzu</w:t>
      </w:r>
      <w:r>
        <w:rPr>
          <w:rFonts w:ascii="Times New Roman" w:hAnsi="Times New Roman" w:cs="Times New Roman"/>
          <w:sz w:val="24"/>
          <w:szCs w:val="24"/>
          <w:lang w:val="de-DE"/>
        </w:rPr>
        <w:t xml:space="preserve">g des Coriolan </w:t>
      </w:r>
      <w:r w:rsidR="0019236E">
        <w:rPr>
          <w:rFonts w:ascii="Times New Roman" w:hAnsi="Times New Roman" w:cs="Times New Roman"/>
          <w:sz w:val="24"/>
          <w:szCs w:val="24"/>
          <w:lang w:val="de-DE"/>
        </w:rPr>
        <w:t xml:space="preserve">jedoch </w:t>
      </w:r>
      <w:r w:rsidRPr="008C7946">
        <w:rPr>
          <w:rFonts w:ascii="Times New Roman" w:hAnsi="Times New Roman" w:cs="Times New Roman"/>
          <w:sz w:val="24"/>
          <w:szCs w:val="24"/>
          <w:lang w:val="de-DE"/>
        </w:rPr>
        <w:t>lediglich ein Seitenaspekt der Geschichte</w:t>
      </w:r>
      <w:r>
        <w:rPr>
          <w:rFonts w:ascii="Times New Roman" w:hAnsi="Times New Roman" w:cs="Times New Roman"/>
          <w:sz w:val="24"/>
          <w:szCs w:val="24"/>
          <w:lang w:val="de-DE"/>
        </w:rPr>
        <w:t xml:space="preserve">, deren </w:t>
      </w:r>
      <w:r w:rsidRPr="008C7946">
        <w:rPr>
          <w:rFonts w:ascii="Times New Roman" w:hAnsi="Times New Roman" w:cs="Times New Roman"/>
          <w:sz w:val="24"/>
          <w:szCs w:val="24"/>
          <w:lang w:val="de-DE"/>
        </w:rPr>
        <w:t>eigentliche Moral anders</w:t>
      </w:r>
      <w:r w:rsidR="00C64F43">
        <w:rPr>
          <w:rFonts w:ascii="Times New Roman" w:hAnsi="Times New Roman" w:cs="Times New Roman"/>
          <w:sz w:val="24"/>
          <w:szCs w:val="24"/>
          <w:lang w:val="de-DE"/>
        </w:rPr>
        <w:t>wo</w:t>
      </w:r>
      <w:r>
        <w:rPr>
          <w:rFonts w:ascii="Times New Roman" w:hAnsi="Times New Roman" w:cs="Times New Roman"/>
          <w:sz w:val="24"/>
          <w:szCs w:val="24"/>
          <w:lang w:val="de-DE"/>
        </w:rPr>
        <w:t xml:space="preserve"> liegt</w:t>
      </w:r>
      <w:r w:rsidRPr="008C7946">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zum einen </w:t>
      </w:r>
      <w:r w:rsidRPr="008C7946">
        <w:rPr>
          <w:rFonts w:ascii="Times New Roman" w:hAnsi="Times New Roman" w:cs="Times New Roman"/>
          <w:sz w:val="24"/>
          <w:szCs w:val="24"/>
          <w:lang w:val="de-DE"/>
        </w:rPr>
        <w:t>bei dem Konflikt z</w:t>
      </w:r>
      <w:r>
        <w:rPr>
          <w:rFonts w:ascii="Times New Roman" w:hAnsi="Times New Roman" w:cs="Times New Roman"/>
          <w:sz w:val="24"/>
          <w:szCs w:val="24"/>
          <w:lang w:val="de-DE"/>
        </w:rPr>
        <w:t xml:space="preserve">wischen dem adeligen Individuum und der </w:t>
      </w:r>
      <w:r w:rsidRPr="008C7946">
        <w:rPr>
          <w:rFonts w:ascii="Times New Roman" w:hAnsi="Times New Roman" w:cs="Times New Roman"/>
          <w:sz w:val="24"/>
          <w:szCs w:val="24"/>
          <w:lang w:val="de-DE"/>
        </w:rPr>
        <w:t>Vater</w:t>
      </w:r>
      <w:r>
        <w:rPr>
          <w:rFonts w:ascii="Times New Roman" w:hAnsi="Times New Roman" w:cs="Times New Roman"/>
          <w:sz w:val="24"/>
          <w:szCs w:val="24"/>
          <w:lang w:val="de-DE"/>
        </w:rPr>
        <w:t xml:space="preserve">stadt, der er bis dahin gut gedient </w:t>
      </w:r>
      <w:r w:rsidRPr="008C7946">
        <w:rPr>
          <w:rFonts w:ascii="Times New Roman" w:hAnsi="Times New Roman" w:cs="Times New Roman"/>
          <w:sz w:val="24"/>
          <w:szCs w:val="24"/>
          <w:lang w:val="de-DE"/>
        </w:rPr>
        <w:t>hat</w:t>
      </w:r>
      <w:r>
        <w:rPr>
          <w:rFonts w:ascii="Times New Roman" w:hAnsi="Times New Roman" w:cs="Times New Roman"/>
          <w:sz w:val="24"/>
          <w:szCs w:val="24"/>
          <w:lang w:val="de-DE"/>
        </w:rPr>
        <w:t xml:space="preserve">te, gegen die er sich nun jedoch </w:t>
      </w:r>
      <w:r w:rsidRPr="008C7946">
        <w:rPr>
          <w:rFonts w:ascii="Times New Roman" w:hAnsi="Times New Roman" w:cs="Times New Roman"/>
          <w:sz w:val="24"/>
          <w:szCs w:val="24"/>
          <w:lang w:val="de-DE"/>
        </w:rPr>
        <w:t xml:space="preserve">aufgrund seines </w:t>
      </w:r>
      <w:r>
        <w:rPr>
          <w:rFonts w:ascii="Times New Roman" w:hAnsi="Times New Roman" w:cs="Times New Roman"/>
          <w:sz w:val="24"/>
          <w:szCs w:val="24"/>
          <w:lang w:val="de-DE"/>
        </w:rPr>
        <w:t xml:space="preserve">verletzten </w:t>
      </w:r>
      <w:r w:rsidRPr="008C7946">
        <w:rPr>
          <w:rFonts w:ascii="Times New Roman" w:hAnsi="Times New Roman" w:cs="Times New Roman"/>
          <w:sz w:val="24"/>
          <w:szCs w:val="24"/>
          <w:lang w:val="de-DE"/>
        </w:rPr>
        <w:t>Stolzes und de</w:t>
      </w:r>
      <w:r>
        <w:rPr>
          <w:rFonts w:ascii="Times New Roman" w:hAnsi="Times New Roman" w:cs="Times New Roman"/>
          <w:sz w:val="24"/>
          <w:szCs w:val="24"/>
          <w:lang w:val="de-DE"/>
        </w:rPr>
        <w:t>r Und</w:t>
      </w:r>
      <w:r w:rsidRPr="008C7946">
        <w:rPr>
          <w:rFonts w:ascii="Times New Roman" w:hAnsi="Times New Roman" w:cs="Times New Roman"/>
          <w:sz w:val="24"/>
          <w:szCs w:val="24"/>
          <w:lang w:val="de-DE"/>
        </w:rPr>
        <w:t>ankbarkeit seiner Mitbürger</w:t>
      </w:r>
      <w:r>
        <w:rPr>
          <w:rFonts w:ascii="Times New Roman" w:hAnsi="Times New Roman" w:cs="Times New Roman"/>
          <w:sz w:val="24"/>
          <w:szCs w:val="24"/>
          <w:lang w:val="de-DE"/>
        </w:rPr>
        <w:t xml:space="preserve"> wendet</w:t>
      </w:r>
      <w:r w:rsidR="00430A0E">
        <w:rPr>
          <w:rFonts w:ascii="Times New Roman" w:hAnsi="Times New Roman" w:cs="Times New Roman"/>
          <w:sz w:val="24"/>
          <w:szCs w:val="24"/>
          <w:lang w:val="de-DE"/>
        </w:rPr>
        <w:t>,</w:t>
      </w:r>
      <w:r>
        <w:rPr>
          <w:rFonts w:ascii="Times New Roman" w:hAnsi="Times New Roman" w:cs="Times New Roman"/>
          <w:sz w:val="24"/>
          <w:szCs w:val="24"/>
          <w:lang w:val="de-DE"/>
        </w:rPr>
        <w:t xml:space="preserve"> und zum anderen</w:t>
      </w:r>
      <w:r w:rsidR="00430A0E">
        <w:rPr>
          <w:rFonts w:ascii="Times New Roman" w:hAnsi="Times New Roman" w:cs="Times New Roman"/>
          <w:sz w:val="24"/>
          <w:szCs w:val="24"/>
          <w:lang w:val="de-DE"/>
        </w:rPr>
        <w:t xml:space="preserve"> darin</w:t>
      </w:r>
      <w:r w:rsidRPr="008C7946">
        <w:rPr>
          <w:rFonts w:ascii="Times New Roman" w:hAnsi="Times New Roman" w:cs="Times New Roman"/>
          <w:sz w:val="24"/>
          <w:szCs w:val="24"/>
          <w:lang w:val="de-DE"/>
        </w:rPr>
        <w:t>,</w:t>
      </w:r>
      <w:r>
        <w:rPr>
          <w:rFonts w:ascii="Times New Roman" w:hAnsi="Times New Roman" w:cs="Times New Roman"/>
          <w:sz w:val="24"/>
          <w:szCs w:val="24"/>
          <w:lang w:val="de-DE"/>
        </w:rPr>
        <w:t xml:space="preserve"> </w:t>
      </w:r>
      <w:r w:rsidRPr="008C7946">
        <w:rPr>
          <w:rFonts w:ascii="Times New Roman" w:hAnsi="Times New Roman" w:cs="Times New Roman"/>
          <w:sz w:val="24"/>
          <w:szCs w:val="24"/>
          <w:lang w:val="de-DE"/>
        </w:rPr>
        <w:t>dass der Protagonist</w:t>
      </w:r>
      <w:r>
        <w:rPr>
          <w:rFonts w:ascii="Times New Roman" w:hAnsi="Times New Roman" w:cs="Times New Roman"/>
          <w:sz w:val="24"/>
          <w:szCs w:val="24"/>
          <w:lang w:val="de-DE"/>
        </w:rPr>
        <w:t xml:space="preserve"> vor dem berechtigten Anspruch s</w:t>
      </w:r>
      <w:r w:rsidRPr="008C7946">
        <w:rPr>
          <w:rFonts w:ascii="Times New Roman" w:hAnsi="Times New Roman" w:cs="Times New Roman"/>
          <w:sz w:val="24"/>
          <w:szCs w:val="24"/>
          <w:lang w:val="de-DE"/>
        </w:rPr>
        <w:t>e</w:t>
      </w:r>
      <w:r>
        <w:rPr>
          <w:rFonts w:ascii="Times New Roman" w:hAnsi="Times New Roman" w:cs="Times New Roman"/>
          <w:sz w:val="24"/>
          <w:szCs w:val="24"/>
          <w:lang w:val="de-DE"/>
        </w:rPr>
        <w:t>ine</w:t>
      </w:r>
      <w:r w:rsidRPr="008C7946">
        <w:rPr>
          <w:rFonts w:ascii="Times New Roman" w:hAnsi="Times New Roman" w:cs="Times New Roman"/>
          <w:sz w:val="24"/>
          <w:szCs w:val="24"/>
          <w:lang w:val="de-DE"/>
        </w:rPr>
        <w:t xml:space="preserve">r Mutter kapituliert, der Sohn möge sich nicht gegen die </w:t>
      </w:r>
      <w:r w:rsidRPr="002E7FFB">
        <w:rPr>
          <w:rFonts w:ascii="Times New Roman" w:hAnsi="Times New Roman" w:cs="Times New Roman"/>
          <w:i/>
          <w:sz w:val="24"/>
          <w:szCs w:val="24"/>
          <w:lang w:val="la-Latn"/>
        </w:rPr>
        <w:t>patria</w:t>
      </w:r>
      <w:r w:rsidRPr="008C7946">
        <w:rPr>
          <w:rFonts w:ascii="Times New Roman" w:hAnsi="Times New Roman" w:cs="Times New Roman"/>
          <w:sz w:val="24"/>
          <w:szCs w:val="24"/>
          <w:lang w:val="de-DE"/>
        </w:rPr>
        <w:t xml:space="preserve"> versündigen</w:t>
      </w:r>
      <w:r w:rsidR="002E7FFB">
        <w:rPr>
          <w:rFonts w:ascii="Times New Roman" w:hAnsi="Times New Roman" w:cs="Times New Roman"/>
          <w:sz w:val="24"/>
          <w:szCs w:val="24"/>
          <w:lang w:val="de-DE"/>
        </w:rPr>
        <w:t>.</w:t>
      </w:r>
      <w:r w:rsidRPr="008C7946">
        <w:rPr>
          <w:rFonts w:ascii="Times New Roman" w:hAnsi="Times New Roman" w:cs="Times New Roman"/>
          <w:sz w:val="24"/>
          <w:szCs w:val="24"/>
          <w:lang w:val="de-DE"/>
        </w:rPr>
        <w:t xml:space="preserve"> Der Rückzug Coriolans dient lediglich dazu, diese Motive zu unterstreichen.</w:t>
      </w:r>
      <w:r>
        <w:rPr>
          <w:rFonts w:ascii="Times New Roman" w:hAnsi="Times New Roman" w:cs="Times New Roman"/>
          <w:sz w:val="24"/>
          <w:szCs w:val="24"/>
          <w:lang w:val="de-DE"/>
        </w:rPr>
        <w:t xml:space="preserve"> Letztlich </w:t>
      </w:r>
      <w:r w:rsidR="00C03689">
        <w:rPr>
          <w:rFonts w:ascii="Times New Roman" w:hAnsi="Times New Roman" w:cs="Times New Roman"/>
          <w:sz w:val="24"/>
          <w:szCs w:val="24"/>
          <w:lang w:val="de-DE"/>
        </w:rPr>
        <w:t xml:space="preserve">scheinen jedoch </w:t>
      </w:r>
      <w:r w:rsidR="004430A3">
        <w:rPr>
          <w:rFonts w:ascii="Times New Roman" w:hAnsi="Times New Roman" w:cs="Times New Roman"/>
          <w:sz w:val="24"/>
          <w:szCs w:val="24"/>
          <w:lang w:val="de-DE"/>
        </w:rPr>
        <w:t>weder</w:t>
      </w:r>
      <w:r>
        <w:rPr>
          <w:rFonts w:ascii="Times New Roman" w:hAnsi="Times New Roman" w:cs="Times New Roman"/>
          <w:sz w:val="24"/>
          <w:szCs w:val="24"/>
          <w:lang w:val="de-DE"/>
        </w:rPr>
        <w:t xml:space="preserve"> Coriolanus, noch Collatinus großes Gewicht als zitierbare und vor allem auch tatsächlich </w:t>
      </w:r>
      <w:r w:rsidRPr="00BB2878">
        <w:rPr>
          <w:rFonts w:ascii="Times New Roman" w:hAnsi="Times New Roman" w:cs="Times New Roman"/>
          <w:sz w:val="24"/>
          <w:szCs w:val="24"/>
          <w:lang w:val="de-DE"/>
        </w:rPr>
        <w:t>zitierte</w:t>
      </w:r>
      <w:r>
        <w:rPr>
          <w:rFonts w:ascii="Times New Roman" w:hAnsi="Times New Roman" w:cs="Times New Roman"/>
          <w:sz w:val="24"/>
          <w:szCs w:val="24"/>
          <w:lang w:val="de-DE"/>
        </w:rPr>
        <w:t xml:space="preserve"> </w:t>
      </w:r>
      <w:r w:rsidRPr="00F51163">
        <w:rPr>
          <w:rFonts w:ascii="Times New Roman" w:hAnsi="Times New Roman" w:cs="Times New Roman"/>
          <w:i/>
          <w:sz w:val="24"/>
          <w:szCs w:val="24"/>
          <w:lang w:val="la-Latn"/>
        </w:rPr>
        <w:t>exempla</w:t>
      </w:r>
      <w:r w:rsidRPr="0091098B">
        <w:rPr>
          <w:rFonts w:ascii="Times New Roman" w:hAnsi="Times New Roman" w:cs="Times New Roman"/>
          <w:sz w:val="24"/>
          <w:szCs w:val="24"/>
          <w:lang w:val="de-DE"/>
        </w:rPr>
        <w:t xml:space="preserve"> </w:t>
      </w:r>
      <w:r w:rsidR="00C03689">
        <w:rPr>
          <w:rFonts w:ascii="Times New Roman" w:hAnsi="Times New Roman" w:cs="Times New Roman"/>
          <w:sz w:val="24"/>
          <w:szCs w:val="24"/>
          <w:lang w:val="de-DE"/>
        </w:rPr>
        <w:t xml:space="preserve">entfaltet zu haben, </w:t>
      </w:r>
      <w:r w:rsidRPr="0091098B">
        <w:rPr>
          <w:rFonts w:ascii="Times New Roman" w:hAnsi="Times New Roman" w:cs="Times New Roman"/>
          <w:sz w:val="24"/>
          <w:szCs w:val="24"/>
          <w:lang w:val="de-DE"/>
        </w:rPr>
        <w:t>d</w:t>
      </w:r>
      <w:r>
        <w:rPr>
          <w:rFonts w:ascii="Times New Roman" w:hAnsi="Times New Roman" w:cs="Times New Roman"/>
          <w:sz w:val="24"/>
          <w:szCs w:val="24"/>
          <w:lang w:val="de-DE"/>
        </w:rPr>
        <w:t>ie</w:t>
      </w:r>
      <w:r w:rsidRPr="0091098B">
        <w:rPr>
          <w:rFonts w:ascii="Times New Roman" w:hAnsi="Times New Roman" w:cs="Times New Roman"/>
          <w:sz w:val="24"/>
          <w:szCs w:val="24"/>
          <w:lang w:val="de-DE"/>
        </w:rPr>
        <w:t xml:space="preserve"> den Rückzug aus der politischen Sphäre rechtfertigen konnte</w:t>
      </w:r>
      <w:r w:rsidR="00D83674">
        <w:rPr>
          <w:rFonts w:ascii="Times New Roman" w:hAnsi="Times New Roman" w:cs="Times New Roman"/>
          <w:sz w:val="24"/>
          <w:szCs w:val="24"/>
          <w:lang w:val="de-DE"/>
        </w:rPr>
        <w:t>n</w:t>
      </w:r>
      <w:r>
        <w:rPr>
          <w:rFonts w:ascii="Times New Roman" w:hAnsi="Times New Roman" w:cs="Times New Roman"/>
          <w:sz w:val="24"/>
          <w:szCs w:val="24"/>
          <w:lang w:val="de-DE"/>
        </w:rPr>
        <w:t>.</w:t>
      </w:r>
      <w:r w:rsidR="00C03689">
        <w:rPr>
          <w:rStyle w:val="Funotenzeichen"/>
          <w:rFonts w:ascii="Times New Roman" w:hAnsi="Times New Roman" w:cs="Times New Roman"/>
          <w:sz w:val="24"/>
          <w:szCs w:val="24"/>
          <w:lang w:val="de-DE"/>
        </w:rPr>
        <w:footnoteReference w:id="21"/>
      </w:r>
      <w:r w:rsidR="0019236E">
        <w:rPr>
          <w:rFonts w:ascii="Times New Roman" w:hAnsi="Times New Roman" w:cs="Times New Roman"/>
          <w:sz w:val="24"/>
          <w:szCs w:val="24"/>
          <w:lang w:val="de-DE"/>
        </w:rPr>
        <w:t xml:space="preserve"> </w:t>
      </w:r>
      <w:r>
        <w:rPr>
          <w:rFonts w:ascii="Times New Roman" w:hAnsi="Times New Roman" w:cs="Times New Roman"/>
          <w:sz w:val="24"/>
          <w:szCs w:val="24"/>
          <w:lang w:val="de-DE"/>
        </w:rPr>
        <w:t>Größere Be</w:t>
      </w:r>
      <w:r w:rsidR="0019236E">
        <w:rPr>
          <w:rFonts w:ascii="Times New Roman" w:hAnsi="Times New Roman" w:cs="Times New Roman"/>
          <w:sz w:val="24"/>
          <w:szCs w:val="24"/>
          <w:lang w:val="de-DE"/>
        </w:rPr>
        <w:t xml:space="preserve">deutung hierfür </w:t>
      </w:r>
      <w:r w:rsidR="002E7FFB">
        <w:rPr>
          <w:rFonts w:ascii="Times New Roman" w:hAnsi="Times New Roman" w:cs="Times New Roman"/>
          <w:sz w:val="24"/>
          <w:szCs w:val="24"/>
          <w:lang w:val="de-DE"/>
        </w:rPr>
        <w:t xml:space="preserve">gewann </w:t>
      </w:r>
      <w:r>
        <w:rPr>
          <w:rFonts w:ascii="Times New Roman" w:hAnsi="Times New Roman" w:cs="Times New Roman"/>
          <w:sz w:val="24"/>
          <w:szCs w:val="24"/>
          <w:lang w:val="de-DE"/>
        </w:rPr>
        <w:t xml:space="preserve">das Beispiel des </w:t>
      </w:r>
      <w:r w:rsidR="00133706">
        <w:rPr>
          <w:rFonts w:ascii="Times New Roman" w:hAnsi="Times New Roman" w:cs="Times New Roman"/>
          <w:sz w:val="24"/>
          <w:szCs w:val="24"/>
          <w:lang w:val="de-DE"/>
        </w:rPr>
        <w:t xml:space="preserve">Marcus </w:t>
      </w:r>
      <w:r w:rsidRPr="0091098B">
        <w:rPr>
          <w:rFonts w:ascii="Times New Roman" w:hAnsi="Times New Roman" w:cs="Times New Roman"/>
          <w:sz w:val="24"/>
          <w:szCs w:val="24"/>
          <w:lang w:val="de-DE"/>
        </w:rPr>
        <w:t>Furius Camillus</w:t>
      </w:r>
      <w:r>
        <w:rPr>
          <w:rFonts w:ascii="Times New Roman" w:hAnsi="Times New Roman" w:cs="Times New Roman"/>
          <w:sz w:val="24"/>
          <w:szCs w:val="24"/>
          <w:lang w:val="de-DE"/>
        </w:rPr>
        <w:t>.</w:t>
      </w:r>
    </w:p>
    <w:p w:rsidR="00C06E5A" w:rsidRDefault="00C06E5A" w:rsidP="007937AA">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Im Gegensatz zu Collatinus und Coriolan handelt es sich bei Camillus </w:t>
      </w:r>
      <w:r w:rsidR="00C64F43">
        <w:rPr>
          <w:rFonts w:ascii="Times New Roman" w:hAnsi="Times New Roman" w:cs="Times New Roman"/>
          <w:sz w:val="24"/>
          <w:szCs w:val="24"/>
          <w:lang w:val="de-DE"/>
        </w:rPr>
        <w:t xml:space="preserve">vielleicht </w:t>
      </w:r>
      <w:r>
        <w:rPr>
          <w:rFonts w:ascii="Times New Roman" w:hAnsi="Times New Roman" w:cs="Times New Roman"/>
          <w:sz w:val="24"/>
          <w:szCs w:val="24"/>
          <w:lang w:val="de-DE"/>
        </w:rPr>
        <w:t>um eine grundsätzlich historisch greifbare Persönlichkeit.</w:t>
      </w:r>
      <w:r w:rsidR="00C03689">
        <w:rPr>
          <w:rStyle w:val="Funotenzeichen"/>
          <w:rFonts w:ascii="Times New Roman" w:hAnsi="Times New Roman" w:cs="Times New Roman"/>
          <w:sz w:val="24"/>
          <w:szCs w:val="24"/>
          <w:lang w:val="de-DE"/>
        </w:rPr>
        <w:footnoteReference w:id="22"/>
      </w:r>
      <w:r>
        <w:rPr>
          <w:rFonts w:ascii="Times New Roman" w:hAnsi="Times New Roman" w:cs="Times New Roman"/>
          <w:sz w:val="24"/>
          <w:szCs w:val="24"/>
          <w:lang w:val="de-DE"/>
        </w:rPr>
        <w:t xml:space="preserve"> Das soll nicht heißen, dass die zahlreichen Le</w:t>
      </w:r>
      <w:r w:rsidR="004430A3">
        <w:rPr>
          <w:rFonts w:ascii="Times New Roman" w:hAnsi="Times New Roman" w:cs="Times New Roman"/>
          <w:sz w:val="24"/>
          <w:szCs w:val="24"/>
          <w:lang w:val="de-DE"/>
        </w:rPr>
        <w:t>genden, die mit ihm verbunden wu</w:t>
      </w:r>
      <w:r>
        <w:rPr>
          <w:rFonts w:ascii="Times New Roman" w:hAnsi="Times New Roman" w:cs="Times New Roman"/>
          <w:sz w:val="24"/>
          <w:szCs w:val="24"/>
          <w:lang w:val="de-DE"/>
        </w:rPr>
        <w:t>rden, stets von fragloser Historizität sind</w:t>
      </w:r>
      <w:r w:rsidR="00655A97">
        <w:rPr>
          <w:rFonts w:ascii="Times New Roman" w:hAnsi="Times New Roman" w:cs="Times New Roman"/>
          <w:sz w:val="24"/>
          <w:szCs w:val="24"/>
          <w:lang w:val="de-DE"/>
        </w:rPr>
        <w:t>, ganz im Gegenteil</w:t>
      </w:r>
      <w:r>
        <w:rPr>
          <w:rFonts w:ascii="Times New Roman" w:hAnsi="Times New Roman" w:cs="Times New Roman"/>
          <w:sz w:val="24"/>
          <w:szCs w:val="24"/>
          <w:lang w:val="de-DE"/>
        </w:rPr>
        <w:t xml:space="preserve">. Dies hinderte vor allem die römischen Autoren </w:t>
      </w:r>
      <w:r w:rsidR="0019236E">
        <w:rPr>
          <w:rFonts w:ascii="Times New Roman" w:hAnsi="Times New Roman" w:cs="Times New Roman"/>
          <w:sz w:val="24"/>
          <w:szCs w:val="24"/>
          <w:lang w:val="de-DE"/>
        </w:rPr>
        <w:t xml:space="preserve">jedoch </w:t>
      </w:r>
      <w:r>
        <w:rPr>
          <w:rFonts w:ascii="Times New Roman" w:hAnsi="Times New Roman" w:cs="Times New Roman"/>
          <w:sz w:val="24"/>
          <w:szCs w:val="24"/>
          <w:lang w:val="de-DE"/>
        </w:rPr>
        <w:t xml:space="preserve">nicht daran, Camillus zu einem der </w:t>
      </w:r>
      <w:r w:rsidRPr="0091098B">
        <w:rPr>
          <w:rFonts w:ascii="Times New Roman" w:hAnsi="Times New Roman" w:cs="Times New Roman"/>
          <w:sz w:val="24"/>
          <w:szCs w:val="24"/>
          <w:lang w:val="de-DE"/>
        </w:rPr>
        <w:t xml:space="preserve">berühmtesten </w:t>
      </w:r>
      <w:r>
        <w:rPr>
          <w:rFonts w:ascii="Times New Roman" w:hAnsi="Times New Roman" w:cs="Times New Roman"/>
          <w:sz w:val="24"/>
          <w:szCs w:val="24"/>
          <w:lang w:val="de-DE"/>
        </w:rPr>
        <w:t xml:space="preserve">und meistgepriesenen </w:t>
      </w:r>
      <w:r w:rsidRPr="0091098B">
        <w:rPr>
          <w:rFonts w:ascii="Times New Roman" w:hAnsi="Times New Roman" w:cs="Times New Roman"/>
          <w:sz w:val="24"/>
          <w:szCs w:val="24"/>
          <w:lang w:val="de-DE"/>
        </w:rPr>
        <w:t>Helden der römischen Geschichte</w:t>
      </w:r>
      <w:r>
        <w:rPr>
          <w:rFonts w:ascii="Times New Roman" w:hAnsi="Times New Roman" w:cs="Times New Roman"/>
          <w:sz w:val="24"/>
          <w:szCs w:val="24"/>
          <w:lang w:val="de-DE"/>
        </w:rPr>
        <w:t xml:space="preserve"> </w:t>
      </w:r>
      <w:r w:rsidR="00C64F43">
        <w:rPr>
          <w:rFonts w:ascii="Times New Roman" w:hAnsi="Times New Roman" w:cs="Times New Roman"/>
          <w:sz w:val="24"/>
          <w:szCs w:val="24"/>
          <w:lang w:val="de-DE"/>
        </w:rPr>
        <w:t xml:space="preserve">zu </w:t>
      </w:r>
      <w:r>
        <w:rPr>
          <w:rFonts w:ascii="Times New Roman" w:hAnsi="Times New Roman" w:cs="Times New Roman"/>
          <w:sz w:val="24"/>
          <w:szCs w:val="24"/>
          <w:lang w:val="de-DE"/>
        </w:rPr>
        <w:t xml:space="preserve">stilisieren; und obwohl seine Bewertung in den Quellen bisweilen </w:t>
      </w:r>
      <w:r w:rsidR="0089143C">
        <w:rPr>
          <w:rFonts w:ascii="Times New Roman" w:hAnsi="Times New Roman" w:cs="Times New Roman"/>
          <w:sz w:val="24"/>
          <w:szCs w:val="24"/>
          <w:lang w:val="de-DE"/>
        </w:rPr>
        <w:t>durchaus ambivalent ausfällt, ga</w:t>
      </w:r>
      <w:r>
        <w:rPr>
          <w:rFonts w:ascii="Times New Roman" w:hAnsi="Times New Roman" w:cs="Times New Roman"/>
          <w:sz w:val="24"/>
          <w:szCs w:val="24"/>
          <w:lang w:val="de-DE"/>
        </w:rPr>
        <w:t xml:space="preserve">lten viele Handlungen </w:t>
      </w:r>
      <w:r w:rsidR="00342E5F">
        <w:rPr>
          <w:rFonts w:ascii="Times New Roman" w:hAnsi="Times New Roman" w:cs="Times New Roman"/>
          <w:sz w:val="24"/>
          <w:szCs w:val="24"/>
          <w:lang w:val="de-DE"/>
        </w:rPr>
        <w:t xml:space="preserve">des </w:t>
      </w:r>
      <w:r>
        <w:rPr>
          <w:rFonts w:ascii="Times New Roman" w:hAnsi="Times New Roman" w:cs="Times New Roman"/>
          <w:sz w:val="24"/>
          <w:szCs w:val="24"/>
          <w:lang w:val="de-DE"/>
        </w:rPr>
        <w:t xml:space="preserve">Camillus als beispielhaftes Verhalten, als Ausdruck jener </w:t>
      </w:r>
      <w:r w:rsidRPr="002E7FFB">
        <w:rPr>
          <w:rFonts w:ascii="Times New Roman" w:hAnsi="Times New Roman" w:cs="Times New Roman"/>
          <w:i/>
          <w:sz w:val="24"/>
          <w:szCs w:val="24"/>
          <w:lang w:val="la-Latn"/>
        </w:rPr>
        <w:t>virtutes</w:t>
      </w:r>
      <w:r>
        <w:rPr>
          <w:rFonts w:ascii="Times New Roman" w:hAnsi="Times New Roman" w:cs="Times New Roman"/>
          <w:sz w:val="24"/>
          <w:szCs w:val="24"/>
          <w:lang w:val="de-DE"/>
        </w:rPr>
        <w:t>, die einen guten Römer bzw. einen guten römischen Aristokraten in seiner Beziehung zum Gemeinwesen auszeichnen sollten. Das zeigt auch der Bericht von Camillus’</w:t>
      </w:r>
      <w:r w:rsidR="00BC5FBF">
        <w:rPr>
          <w:rFonts w:ascii="Times New Roman" w:hAnsi="Times New Roman" w:cs="Times New Roman"/>
          <w:sz w:val="24"/>
          <w:szCs w:val="24"/>
          <w:lang w:val="de-DE"/>
        </w:rPr>
        <w:t xml:space="preserve"> Exil </w:t>
      </w:r>
      <w:r>
        <w:rPr>
          <w:rFonts w:ascii="Times New Roman" w:hAnsi="Times New Roman" w:cs="Times New Roman"/>
          <w:sz w:val="24"/>
          <w:szCs w:val="24"/>
          <w:lang w:val="de-DE"/>
        </w:rPr>
        <w:t>und anschließende</w:t>
      </w:r>
      <w:r w:rsidR="00BC5FBF">
        <w:rPr>
          <w:rFonts w:ascii="Times New Roman" w:hAnsi="Times New Roman" w:cs="Times New Roman"/>
          <w:sz w:val="24"/>
          <w:szCs w:val="24"/>
          <w:lang w:val="de-DE"/>
        </w:rPr>
        <w:t>r</w:t>
      </w:r>
      <w:r w:rsidR="00C64F43">
        <w:rPr>
          <w:rFonts w:ascii="Times New Roman" w:hAnsi="Times New Roman" w:cs="Times New Roman"/>
          <w:sz w:val="24"/>
          <w:szCs w:val="24"/>
          <w:lang w:val="de-DE"/>
        </w:rPr>
        <w:t xml:space="preserve"> Rückberufung</w:t>
      </w:r>
      <w:r w:rsidR="00BC5FBF">
        <w:rPr>
          <w:rFonts w:ascii="Times New Roman" w:hAnsi="Times New Roman" w:cs="Times New Roman"/>
          <w:sz w:val="24"/>
          <w:szCs w:val="24"/>
          <w:lang w:val="de-DE"/>
        </w:rPr>
        <w:t>, eine Episode, die im Übrigen – darin ist sich die Forschung weitgehend einig – wahrscheinlich ebenso erfunden ist wie so viele andere Details des Lebens und Wirkens dieses Helden Roms</w:t>
      </w:r>
      <w:r>
        <w:rPr>
          <w:rFonts w:ascii="Times New Roman" w:hAnsi="Times New Roman" w:cs="Times New Roman"/>
          <w:sz w:val="24"/>
          <w:szCs w:val="24"/>
          <w:lang w:val="de-DE"/>
        </w:rPr>
        <w:t>.</w:t>
      </w:r>
      <w:r w:rsidR="00BC5FBF">
        <w:rPr>
          <w:rStyle w:val="Funotenzeichen"/>
          <w:rFonts w:ascii="Times New Roman" w:hAnsi="Times New Roman" w:cs="Times New Roman"/>
          <w:sz w:val="24"/>
          <w:szCs w:val="24"/>
          <w:lang w:val="de-DE"/>
        </w:rPr>
        <w:footnoteReference w:id="23"/>
      </w:r>
    </w:p>
    <w:p w:rsidR="00C06E5A" w:rsidRPr="0091098B" w:rsidRDefault="00C06E5A" w:rsidP="007937AA">
      <w:pPr>
        <w:spacing w:after="120" w:line="360" w:lineRule="auto"/>
        <w:ind w:firstLine="567"/>
        <w:jc w:val="both"/>
        <w:rPr>
          <w:rFonts w:ascii="Times New Roman" w:hAnsi="Times New Roman" w:cs="Times New Roman"/>
          <w:color w:val="000000"/>
          <w:sz w:val="24"/>
          <w:szCs w:val="24"/>
          <w:lang w:val="de-DE"/>
        </w:rPr>
      </w:pPr>
      <w:r w:rsidRPr="0091098B">
        <w:rPr>
          <w:rFonts w:ascii="Times New Roman" w:hAnsi="Times New Roman" w:cs="Times New Roman"/>
          <w:sz w:val="24"/>
          <w:szCs w:val="24"/>
          <w:lang w:val="de-DE"/>
        </w:rPr>
        <w:t>Während seine</w:t>
      </w:r>
      <w:r>
        <w:rPr>
          <w:rFonts w:ascii="Times New Roman" w:hAnsi="Times New Roman" w:cs="Times New Roman"/>
          <w:sz w:val="24"/>
          <w:szCs w:val="24"/>
          <w:lang w:val="de-DE"/>
        </w:rPr>
        <w:t xml:space="preserve">r ersten </w:t>
      </w:r>
      <w:r w:rsidR="003C06CD">
        <w:rPr>
          <w:rFonts w:ascii="Times New Roman" w:hAnsi="Times New Roman" w:cs="Times New Roman"/>
          <w:sz w:val="24"/>
          <w:szCs w:val="24"/>
          <w:lang w:val="de-DE"/>
        </w:rPr>
        <w:t>Diktatur</w:t>
      </w:r>
      <w:r w:rsidR="00E13BEC">
        <w:rPr>
          <w:rFonts w:ascii="Times New Roman" w:hAnsi="Times New Roman" w:cs="Times New Roman"/>
          <w:sz w:val="24"/>
          <w:szCs w:val="24"/>
          <w:lang w:val="de-DE"/>
        </w:rPr>
        <w:t xml:space="preserve"> im Jahr 396 </w:t>
      </w:r>
      <w:proofErr w:type="gramStart"/>
      <w:r>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Pr="0091098B">
        <w:rPr>
          <w:rFonts w:ascii="Times New Roman" w:hAnsi="Times New Roman" w:cs="Times New Roman"/>
          <w:sz w:val="24"/>
          <w:szCs w:val="24"/>
          <w:lang w:val="de-DE"/>
        </w:rPr>
        <w:t>Chr.</w:t>
      </w:r>
      <w:r>
        <w:rPr>
          <w:rFonts w:ascii="Times New Roman" w:hAnsi="Times New Roman" w:cs="Times New Roman"/>
          <w:sz w:val="24"/>
          <w:szCs w:val="24"/>
          <w:lang w:val="de-DE"/>
        </w:rPr>
        <w:t>,</w:t>
      </w:r>
      <w:proofErr w:type="gramEnd"/>
      <w:r>
        <w:rPr>
          <w:rFonts w:ascii="Times New Roman" w:hAnsi="Times New Roman" w:cs="Times New Roman"/>
          <w:sz w:val="24"/>
          <w:szCs w:val="24"/>
          <w:lang w:val="de-DE"/>
        </w:rPr>
        <w:t xml:space="preserve"> so die Überlieferung,</w:t>
      </w:r>
      <w:r w:rsidRPr="0091098B">
        <w:rPr>
          <w:rFonts w:ascii="Times New Roman" w:hAnsi="Times New Roman" w:cs="Times New Roman"/>
          <w:sz w:val="24"/>
          <w:szCs w:val="24"/>
          <w:lang w:val="de-DE"/>
        </w:rPr>
        <w:t xml:space="preserve"> siegte </w:t>
      </w:r>
      <w:r>
        <w:rPr>
          <w:rFonts w:ascii="Times New Roman" w:hAnsi="Times New Roman" w:cs="Times New Roman"/>
          <w:sz w:val="24"/>
          <w:szCs w:val="24"/>
          <w:lang w:val="de-DE"/>
        </w:rPr>
        <w:t xml:space="preserve">Camillus </w:t>
      </w:r>
      <w:r w:rsidR="009D3280">
        <w:rPr>
          <w:rFonts w:ascii="Times New Roman" w:hAnsi="Times New Roman" w:cs="Times New Roman"/>
          <w:sz w:val="24"/>
          <w:szCs w:val="24"/>
          <w:lang w:val="de-DE"/>
        </w:rPr>
        <w:t xml:space="preserve">über </w:t>
      </w:r>
      <w:r>
        <w:rPr>
          <w:rFonts w:ascii="Times New Roman" w:hAnsi="Times New Roman" w:cs="Times New Roman"/>
          <w:sz w:val="24"/>
          <w:szCs w:val="24"/>
          <w:lang w:val="de-DE"/>
        </w:rPr>
        <w:t xml:space="preserve">die Stadt </w:t>
      </w:r>
      <w:r w:rsidRPr="0091098B">
        <w:rPr>
          <w:rFonts w:ascii="Times New Roman" w:hAnsi="Times New Roman" w:cs="Times New Roman"/>
          <w:sz w:val="24"/>
          <w:szCs w:val="24"/>
          <w:lang w:val="de-DE"/>
        </w:rPr>
        <w:t>Veii und wurde zu einer höchst einflussreichen Figur in der römischen Politik</w:t>
      </w:r>
      <w:r w:rsidR="00655A97">
        <w:rPr>
          <w:rFonts w:ascii="Times New Roman" w:hAnsi="Times New Roman" w:cs="Times New Roman"/>
          <w:sz w:val="24"/>
          <w:szCs w:val="24"/>
          <w:lang w:val="de-DE"/>
        </w:rPr>
        <w:t xml:space="preserve">. Dies soll er auch </w:t>
      </w:r>
      <w:r>
        <w:rPr>
          <w:rFonts w:ascii="Times New Roman" w:hAnsi="Times New Roman" w:cs="Times New Roman"/>
          <w:sz w:val="24"/>
          <w:szCs w:val="24"/>
          <w:lang w:val="de-DE"/>
        </w:rPr>
        <w:t xml:space="preserve">in seiner Selbstdarstellung – etwa bei seinem </w:t>
      </w:r>
      <w:r w:rsidR="0019236E">
        <w:rPr>
          <w:rFonts w:ascii="Times New Roman" w:hAnsi="Times New Roman" w:cs="Times New Roman"/>
          <w:sz w:val="24"/>
          <w:szCs w:val="24"/>
          <w:lang w:val="de-DE"/>
        </w:rPr>
        <w:t xml:space="preserve">ersten </w:t>
      </w:r>
      <w:r>
        <w:rPr>
          <w:rFonts w:ascii="Times New Roman" w:hAnsi="Times New Roman" w:cs="Times New Roman"/>
          <w:sz w:val="24"/>
          <w:szCs w:val="24"/>
          <w:lang w:val="de-DE"/>
        </w:rPr>
        <w:t>Tri</w:t>
      </w:r>
      <w:r w:rsidR="00655A97">
        <w:rPr>
          <w:rFonts w:ascii="Times New Roman" w:hAnsi="Times New Roman" w:cs="Times New Roman"/>
          <w:sz w:val="24"/>
          <w:szCs w:val="24"/>
          <w:lang w:val="de-DE"/>
        </w:rPr>
        <w:t xml:space="preserve">umph – </w:t>
      </w:r>
      <w:r>
        <w:rPr>
          <w:rFonts w:ascii="Times New Roman" w:hAnsi="Times New Roman" w:cs="Times New Roman"/>
          <w:sz w:val="24"/>
          <w:szCs w:val="24"/>
          <w:lang w:val="de-DE"/>
        </w:rPr>
        <w:t>unterstrichen haben</w:t>
      </w:r>
      <w:r w:rsidR="00655A97">
        <w:rPr>
          <w:rFonts w:ascii="Times New Roman" w:hAnsi="Times New Roman" w:cs="Times New Roman"/>
          <w:sz w:val="24"/>
          <w:szCs w:val="24"/>
          <w:lang w:val="de-DE"/>
        </w:rPr>
        <w:t>.</w:t>
      </w:r>
      <w:r w:rsidR="00655A97">
        <w:rPr>
          <w:rStyle w:val="Funotenzeichen"/>
          <w:rFonts w:ascii="Times New Roman" w:hAnsi="Times New Roman" w:cs="Times New Roman"/>
          <w:sz w:val="24"/>
          <w:szCs w:val="24"/>
          <w:lang w:val="de-DE"/>
        </w:rPr>
        <w:footnoteReference w:id="24"/>
      </w:r>
      <w:r w:rsidRPr="0091098B">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Unter anderem damit </w:t>
      </w:r>
      <w:r w:rsidR="00D83674">
        <w:rPr>
          <w:rFonts w:ascii="Times New Roman" w:hAnsi="Times New Roman" w:cs="Times New Roman"/>
          <w:sz w:val="24"/>
          <w:szCs w:val="24"/>
          <w:lang w:val="de-DE"/>
        </w:rPr>
        <w:t xml:space="preserve">soll </w:t>
      </w:r>
      <w:r w:rsidRPr="0091098B">
        <w:rPr>
          <w:rFonts w:ascii="Times New Roman" w:hAnsi="Times New Roman" w:cs="Times New Roman"/>
          <w:sz w:val="24"/>
          <w:szCs w:val="24"/>
          <w:lang w:val="de-DE"/>
        </w:rPr>
        <w:t>Camillus sich</w:t>
      </w:r>
      <w:r>
        <w:rPr>
          <w:rFonts w:ascii="Times New Roman" w:hAnsi="Times New Roman" w:cs="Times New Roman"/>
          <w:sz w:val="24"/>
          <w:szCs w:val="24"/>
          <w:lang w:val="de-DE"/>
        </w:rPr>
        <w:t xml:space="preserve"> bald Feinde gemacht haben, die ihn schließlich </w:t>
      </w:r>
      <w:r w:rsidRPr="0091098B">
        <w:rPr>
          <w:rFonts w:ascii="Times New Roman" w:hAnsi="Times New Roman" w:cs="Times New Roman"/>
          <w:sz w:val="24"/>
          <w:szCs w:val="24"/>
          <w:lang w:val="de-DE"/>
        </w:rPr>
        <w:t>beschuldigt</w:t>
      </w:r>
      <w:r>
        <w:rPr>
          <w:rFonts w:ascii="Times New Roman" w:hAnsi="Times New Roman" w:cs="Times New Roman"/>
          <w:sz w:val="24"/>
          <w:szCs w:val="24"/>
          <w:lang w:val="de-DE"/>
        </w:rPr>
        <w:t xml:space="preserve"> hätten</w:t>
      </w:r>
      <w:r w:rsidRPr="0091098B">
        <w:rPr>
          <w:rFonts w:ascii="Times New Roman" w:hAnsi="Times New Roman" w:cs="Times New Roman"/>
          <w:sz w:val="24"/>
          <w:szCs w:val="24"/>
          <w:lang w:val="de-DE"/>
        </w:rPr>
        <w:t xml:space="preserve">, die Beute aus Veii nicht </w:t>
      </w:r>
      <w:r w:rsidR="0019236E">
        <w:rPr>
          <w:rFonts w:ascii="Times New Roman" w:hAnsi="Times New Roman" w:cs="Times New Roman"/>
          <w:sz w:val="24"/>
          <w:szCs w:val="24"/>
          <w:lang w:val="de-DE"/>
        </w:rPr>
        <w:t xml:space="preserve">gerecht </w:t>
      </w:r>
      <w:r w:rsidRPr="0091098B">
        <w:rPr>
          <w:rFonts w:ascii="Times New Roman" w:hAnsi="Times New Roman" w:cs="Times New Roman"/>
          <w:sz w:val="24"/>
          <w:szCs w:val="24"/>
          <w:lang w:val="de-DE"/>
        </w:rPr>
        <w:t xml:space="preserve">verteilt </w:t>
      </w:r>
      <w:r w:rsidR="009D3280">
        <w:rPr>
          <w:rFonts w:ascii="Times New Roman" w:hAnsi="Times New Roman" w:cs="Times New Roman"/>
          <w:sz w:val="24"/>
          <w:szCs w:val="24"/>
          <w:lang w:val="de-DE"/>
        </w:rPr>
        <w:t>oder gar unterschlagen zu haben</w:t>
      </w:r>
      <w:r>
        <w:rPr>
          <w:rFonts w:ascii="Times New Roman" w:hAnsi="Times New Roman" w:cs="Times New Roman"/>
          <w:sz w:val="24"/>
          <w:szCs w:val="24"/>
          <w:lang w:val="de-DE"/>
        </w:rPr>
        <w:t>.</w:t>
      </w:r>
      <w:r w:rsidR="00A12F84" w:rsidRPr="0091098B">
        <w:rPr>
          <w:rStyle w:val="Funotenzeichen"/>
          <w:rFonts w:ascii="Times New Roman" w:hAnsi="Times New Roman" w:cs="Times New Roman"/>
          <w:color w:val="000000"/>
          <w:sz w:val="24"/>
          <w:szCs w:val="24"/>
          <w:lang w:val="de-DE"/>
        </w:rPr>
        <w:footnoteReference w:id="25"/>
      </w:r>
      <w:r>
        <w:rPr>
          <w:rFonts w:ascii="Times New Roman" w:hAnsi="Times New Roman" w:cs="Times New Roman"/>
          <w:sz w:val="24"/>
          <w:szCs w:val="24"/>
          <w:lang w:val="de-DE"/>
        </w:rPr>
        <w:t xml:space="preserve"> Camillus w</w:t>
      </w:r>
      <w:r w:rsidR="00C03689">
        <w:rPr>
          <w:rFonts w:ascii="Times New Roman" w:hAnsi="Times New Roman" w:cs="Times New Roman"/>
          <w:sz w:val="24"/>
          <w:szCs w:val="24"/>
          <w:lang w:val="de-DE"/>
        </w:rPr>
        <w:t>u</w:t>
      </w:r>
      <w:r>
        <w:rPr>
          <w:rFonts w:ascii="Times New Roman" w:hAnsi="Times New Roman" w:cs="Times New Roman"/>
          <w:sz w:val="24"/>
          <w:szCs w:val="24"/>
          <w:lang w:val="de-DE"/>
        </w:rPr>
        <w:t>rd</w:t>
      </w:r>
      <w:r w:rsidR="00C03689">
        <w:rPr>
          <w:rFonts w:ascii="Times New Roman" w:hAnsi="Times New Roman" w:cs="Times New Roman"/>
          <w:sz w:val="24"/>
          <w:szCs w:val="24"/>
          <w:lang w:val="de-DE"/>
        </w:rPr>
        <w:t>e</w:t>
      </w:r>
      <w:r>
        <w:rPr>
          <w:rFonts w:ascii="Times New Roman" w:hAnsi="Times New Roman" w:cs="Times New Roman"/>
          <w:sz w:val="24"/>
          <w:szCs w:val="24"/>
          <w:lang w:val="de-DE"/>
        </w:rPr>
        <w:t xml:space="preserve"> vor Gericht gestellt, doch </w:t>
      </w:r>
      <w:r>
        <w:rPr>
          <w:rFonts w:ascii="Times New Roman" w:hAnsi="Times New Roman" w:cs="Times New Roman"/>
          <w:color w:val="000000"/>
          <w:sz w:val="24"/>
          <w:szCs w:val="24"/>
          <w:lang w:val="de-DE"/>
        </w:rPr>
        <w:t>noch vor dem Ende der V</w:t>
      </w:r>
      <w:r w:rsidRPr="0091098B">
        <w:rPr>
          <w:rFonts w:ascii="Times New Roman" w:hAnsi="Times New Roman" w:cs="Times New Roman"/>
          <w:color w:val="000000"/>
          <w:sz w:val="24"/>
          <w:szCs w:val="24"/>
          <w:lang w:val="de-DE"/>
        </w:rPr>
        <w:t xml:space="preserve">erhandlung, als </w:t>
      </w:r>
      <w:r w:rsidR="00F51163">
        <w:rPr>
          <w:rFonts w:ascii="Times New Roman" w:hAnsi="Times New Roman" w:cs="Times New Roman"/>
          <w:color w:val="000000"/>
          <w:sz w:val="24"/>
          <w:szCs w:val="24"/>
          <w:lang w:val="de-DE"/>
        </w:rPr>
        <w:t>sich abzeichnete</w:t>
      </w:r>
      <w:r w:rsidRPr="0091098B">
        <w:rPr>
          <w:rFonts w:ascii="Times New Roman" w:hAnsi="Times New Roman" w:cs="Times New Roman"/>
          <w:color w:val="000000"/>
          <w:sz w:val="24"/>
          <w:szCs w:val="24"/>
          <w:lang w:val="de-DE"/>
        </w:rPr>
        <w:t xml:space="preserve">, dass </w:t>
      </w:r>
      <w:r>
        <w:rPr>
          <w:rFonts w:ascii="Times New Roman" w:hAnsi="Times New Roman" w:cs="Times New Roman"/>
          <w:color w:val="000000"/>
          <w:sz w:val="24"/>
          <w:szCs w:val="24"/>
          <w:lang w:val="de-DE"/>
        </w:rPr>
        <w:t xml:space="preserve">selbst seine Freunde davon ausgingen, </w:t>
      </w:r>
      <w:r w:rsidRPr="0091098B">
        <w:rPr>
          <w:rFonts w:ascii="Times New Roman" w:hAnsi="Times New Roman" w:cs="Times New Roman"/>
          <w:color w:val="000000"/>
          <w:sz w:val="24"/>
          <w:szCs w:val="24"/>
          <w:lang w:val="de-DE"/>
        </w:rPr>
        <w:t xml:space="preserve">er </w:t>
      </w:r>
      <w:r>
        <w:rPr>
          <w:rFonts w:ascii="Times New Roman" w:hAnsi="Times New Roman" w:cs="Times New Roman"/>
          <w:color w:val="000000"/>
          <w:sz w:val="24"/>
          <w:szCs w:val="24"/>
          <w:lang w:val="de-DE"/>
        </w:rPr>
        <w:t>würde den Prozess</w:t>
      </w:r>
      <w:r w:rsidRPr="0091098B">
        <w:rPr>
          <w:rFonts w:ascii="Times New Roman" w:hAnsi="Times New Roman" w:cs="Times New Roman"/>
          <w:color w:val="000000"/>
          <w:sz w:val="24"/>
          <w:szCs w:val="24"/>
          <w:lang w:val="de-DE"/>
        </w:rPr>
        <w:t xml:space="preserve"> verlieren, </w:t>
      </w:r>
      <w:r>
        <w:rPr>
          <w:rFonts w:ascii="Times New Roman" w:hAnsi="Times New Roman" w:cs="Times New Roman"/>
          <w:color w:val="000000"/>
          <w:sz w:val="24"/>
          <w:szCs w:val="24"/>
          <w:lang w:val="de-DE"/>
        </w:rPr>
        <w:t xml:space="preserve">habe </w:t>
      </w:r>
      <w:r w:rsidRPr="0091098B">
        <w:rPr>
          <w:rFonts w:ascii="Times New Roman" w:hAnsi="Times New Roman" w:cs="Times New Roman"/>
          <w:color w:val="000000"/>
          <w:sz w:val="24"/>
          <w:szCs w:val="24"/>
          <w:lang w:val="de-DE"/>
        </w:rPr>
        <w:t>Camillus</w:t>
      </w:r>
      <w:r>
        <w:rPr>
          <w:rFonts w:ascii="Times New Roman" w:hAnsi="Times New Roman" w:cs="Times New Roman"/>
          <w:color w:val="000000"/>
          <w:sz w:val="24"/>
          <w:szCs w:val="24"/>
          <w:lang w:val="de-DE"/>
        </w:rPr>
        <w:t xml:space="preserve"> sich entschlossen</w:t>
      </w:r>
      <w:r w:rsidRPr="0091098B">
        <w:rPr>
          <w:rFonts w:ascii="Times New Roman" w:hAnsi="Times New Roman" w:cs="Times New Roman"/>
          <w:color w:val="000000"/>
          <w:sz w:val="24"/>
          <w:szCs w:val="24"/>
          <w:lang w:val="de-DE"/>
        </w:rPr>
        <w:t>, Rom zu verlassen und nach Ardea zu gehen</w:t>
      </w:r>
      <w:r w:rsidR="00AA29B3">
        <w:rPr>
          <w:rFonts w:ascii="Times New Roman" w:hAnsi="Times New Roman" w:cs="Times New Roman"/>
          <w:color w:val="000000"/>
          <w:sz w:val="24"/>
          <w:szCs w:val="24"/>
          <w:lang w:val="de-DE"/>
        </w:rPr>
        <w:t xml:space="preserve">: Dieses Element </w:t>
      </w:r>
      <w:r w:rsidR="00304069">
        <w:rPr>
          <w:rFonts w:ascii="Times New Roman" w:hAnsi="Times New Roman" w:cs="Times New Roman"/>
          <w:color w:val="000000"/>
          <w:sz w:val="24"/>
          <w:szCs w:val="24"/>
          <w:lang w:val="de-DE"/>
        </w:rPr>
        <w:t>wurde</w:t>
      </w:r>
      <w:r w:rsidR="00AA29B3">
        <w:rPr>
          <w:rFonts w:ascii="Times New Roman" w:hAnsi="Times New Roman" w:cs="Times New Roman"/>
          <w:color w:val="000000"/>
          <w:sz w:val="24"/>
          <w:szCs w:val="24"/>
          <w:lang w:val="de-DE"/>
        </w:rPr>
        <w:t xml:space="preserve"> konstituierend für die </w:t>
      </w:r>
      <w:r w:rsidR="008E1905">
        <w:rPr>
          <w:rFonts w:ascii="Times New Roman" w:hAnsi="Times New Roman" w:cs="Times New Roman"/>
          <w:color w:val="000000"/>
          <w:sz w:val="24"/>
          <w:szCs w:val="24"/>
          <w:lang w:val="de-DE"/>
        </w:rPr>
        <w:t xml:space="preserve">offenbar verbreitete </w:t>
      </w:r>
      <w:r w:rsidR="00AA29B3">
        <w:rPr>
          <w:rFonts w:ascii="Times New Roman" w:hAnsi="Times New Roman" w:cs="Times New Roman"/>
          <w:color w:val="000000"/>
          <w:sz w:val="24"/>
          <w:szCs w:val="24"/>
          <w:lang w:val="de-DE"/>
        </w:rPr>
        <w:t xml:space="preserve">Vorstellung </w:t>
      </w:r>
      <w:r w:rsidR="00304069">
        <w:rPr>
          <w:rFonts w:ascii="Times New Roman" w:hAnsi="Times New Roman" w:cs="Times New Roman"/>
          <w:color w:val="000000"/>
          <w:sz w:val="24"/>
          <w:szCs w:val="24"/>
          <w:lang w:val="de-DE"/>
        </w:rPr>
        <w:t xml:space="preserve">von Camillus </w:t>
      </w:r>
      <w:r w:rsidR="00304069">
        <w:rPr>
          <w:rFonts w:ascii="Times New Roman" w:hAnsi="Times New Roman" w:cs="Times New Roman"/>
          <w:color w:val="000000"/>
          <w:sz w:val="24"/>
          <w:szCs w:val="24"/>
          <w:lang w:val="de-DE"/>
        </w:rPr>
        <w:lastRenderedPageBreak/>
        <w:t xml:space="preserve">als Beispiel für die </w:t>
      </w:r>
      <w:r w:rsidR="00304069" w:rsidRPr="00304069">
        <w:rPr>
          <w:rFonts w:ascii="Times New Roman" w:hAnsi="Times New Roman" w:cs="Times New Roman"/>
          <w:i/>
          <w:color w:val="000000"/>
          <w:sz w:val="24"/>
          <w:szCs w:val="24"/>
          <w:lang w:val="la-Latn"/>
        </w:rPr>
        <w:t>ingratia</w:t>
      </w:r>
      <w:r w:rsidR="00304069">
        <w:rPr>
          <w:rFonts w:ascii="Times New Roman" w:hAnsi="Times New Roman" w:cs="Times New Roman"/>
          <w:color w:val="000000"/>
          <w:sz w:val="24"/>
          <w:szCs w:val="24"/>
          <w:lang w:val="de-DE"/>
        </w:rPr>
        <w:t xml:space="preserve"> der </w:t>
      </w:r>
      <w:r w:rsidR="00304069" w:rsidRPr="00304069">
        <w:rPr>
          <w:rFonts w:ascii="Times New Roman" w:hAnsi="Times New Roman" w:cs="Times New Roman"/>
          <w:i/>
          <w:color w:val="000000"/>
          <w:sz w:val="24"/>
          <w:szCs w:val="24"/>
          <w:lang w:val="la-Latn"/>
        </w:rPr>
        <w:t>patria</w:t>
      </w:r>
      <w:r w:rsidR="00304069">
        <w:rPr>
          <w:rFonts w:ascii="Times New Roman" w:hAnsi="Times New Roman" w:cs="Times New Roman"/>
          <w:color w:val="000000"/>
          <w:sz w:val="24"/>
          <w:szCs w:val="24"/>
          <w:lang w:val="de-DE"/>
        </w:rPr>
        <w:t xml:space="preserve"> bzw. des Volkes.</w:t>
      </w:r>
      <w:r w:rsidR="00304069">
        <w:rPr>
          <w:rStyle w:val="Funotenzeichen"/>
          <w:rFonts w:ascii="Times New Roman" w:hAnsi="Times New Roman" w:cs="Times New Roman"/>
          <w:color w:val="000000"/>
          <w:sz w:val="24"/>
          <w:szCs w:val="24"/>
          <w:lang w:val="de-DE"/>
        </w:rPr>
        <w:footnoteReference w:id="26"/>
      </w:r>
      <w:r w:rsidRPr="0091098B">
        <w:rPr>
          <w:rFonts w:ascii="Times New Roman" w:hAnsi="Times New Roman" w:cs="Times New Roman"/>
          <w:color w:val="000000"/>
          <w:sz w:val="24"/>
          <w:szCs w:val="24"/>
          <w:lang w:val="de-DE"/>
        </w:rPr>
        <w:t xml:space="preserve"> Nach der Schlacht an der Allia </w:t>
      </w:r>
      <w:r w:rsidR="00E13BEC">
        <w:rPr>
          <w:rFonts w:ascii="Times New Roman" w:hAnsi="Times New Roman" w:cs="Times New Roman"/>
          <w:color w:val="000000"/>
          <w:sz w:val="24"/>
          <w:szCs w:val="24"/>
          <w:lang w:val="de-DE"/>
        </w:rPr>
        <w:t>387 </w:t>
      </w:r>
      <w:r>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Pr>
          <w:rFonts w:ascii="Times New Roman" w:hAnsi="Times New Roman" w:cs="Times New Roman"/>
          <w:color w:val="000000"/>
          <w:sz w:val="24"/>
          <w:szCs w:val="24"/>
          <w:lang w:val="de-DE"/>
        </w:rPr>
        <w:t xml:space="preserve">Chr. </w:t>
      </w:r>
      <w:r w:rsidRPr="0091098B">
        <w:rPr>
          <w:rFonts w:ascii="Times New Roman" w:hAnsi="Times New Roman" w:cs="Times New Roman"/>
          <w:color w:val="000000"/>
          <w:sz w:val="24"/>
          <w:szCs w:val="24"/>
          <w:lang w:val="de-DE"/>
        </w:rPr>
        <w:t xml:space="preserve">und angesichts der Plünderung Roms durch die Gallier </w:t>
      </w:r>
      <w:r>
        <w:rPr>
          <w:rFonts w:ascii="Times New Roman" w:hAnsi="Times New Roman" w:cs="Times New Roman"/>
          <w:color w:val="000000"/>
          <w:sz w:val="24"/>
          <w:szCs w:val="24"/>
          <w:lang w:val="de-DE"/>
        </w:rPr>
        <w:t xml:space="preserve">sei </w:t>
      </w:r>
      <w:r w:rsidRPr="0091098B">
        <w:rPr>
          <w:rFonts w:ascii="Times New Roman" w:hAnsi="Times New Roman" w:cs="Times New Roman"/>
          <w:color w:val="000000"/>
          <w:sz w:val="24"/>
          <w:szCs w:val="24"/>
          <w:lang w:val="de-DE"/>
        </w:rPr>
        <w:t xml:space="preserve">Camillus </w:t>
      </w:r>
      <w:r>
        <w:rPr>
          <w:rFonts w:ascii="Times New Roman" w:hAnsi="Times New Roman" w:cs="Times New Roman"/>
          <w:color w:val="000000"/>
          <w:sz w:val="24"/>
          <w:szCs w:val="24"/>
          <w:lang w:val="de-DE"/>
        </w:rPr>
        <w:t>jedoch zurückgerufen worden</w:t>
      </w:r>
      <w:r w:rsidRPr="0091098B">
        <w:rPr>
          <w:rFonts w:ascii="Times New Roman" w:hAnsi="Times New Roman" w:cs="Times New Roman"/>
          <w:color w:val="000000"/>
          <w:sz w:val="24"/>
          <w:szCs w:val="24"/>
          <w:lang w:val="de-DE"/>
        </w:rPr>
        <w:t xml:space="preserve">, </w:t>
      </w:r>
      <w:r>
        <w:rPr>
          <w:rFonts w:ascii="Times New Roman" w:hAnsi="Times New Roman" w:cs="Times New Roman"/>
          <w:color w:val="000000"/>
          <w:sz w:val="24"/>
          <w:szCs w:val="24"/>
          <w:lang w:val="de-DE"/>
        </w:rPr>
        <w:t xml:space="preserve">um </w:t>
      </w:r>
      <w:r w:rsidRPr="0091098B">
        <w:rPr>
          <w:rFonts w:ascii="Times New Roman" w:hAnsi="Times New Roman" w:cs="Times New Roman"/>
          <w:color w:val="000000"/>
          <w:sz w:val="24"/>
          <w:szCs w:val="24"/>
          <w:lang w:val="de-DE"/>
        </w:rPr>
        <w:t xml:space="preserve">die Führung </w:t>
      </w:r>
      <w:r>
        <w:rPr>
          <w:rFonts w:ascii="Times New Roman" w:hAnsi="Times New Roman" w:cs="Times New Roman"/>
          <w:color w:val="000000"/>
          <w:sz w:val="24"/>
          <w:szCs w:val="24"/>
          <w:lang w:val="de-DE"/>
        </w:rPr>
        <w:t xml:space="preserve">des Gemeinwesens </w:t>
      </w:r>
      <w:r w:rsidRPr="0091098B">
        <w:rPr>
          <w:rFonts w:ascii="Times New Roman" w:hAnsi="Times New Roman" w:cs="Times New Roman"/>
          <w:color w:val="000000"/>
          <w:sz w:val="24"/>
          <w:szCs w:val="24"/>
          <w:lang w:val="de-DE"/>
        </w:rPr>
        <w:t>in die</w:t>
      </w:r>
      <w:r>
        <w:rPr>
          <w:rFonts w:ascii="Times New Roman" w:hAnsi="Times New Roman" w:cs="Times New Roman"/>
          <w:color w:val="000000"/>
          <w:sz w:val="24"/>
          <w:szCs w:val="24"/>
          <w:lang w:val="de-DE"/>
        </w:rPr>
        <w:t xml:space="preserve">ser Notsituation wieder </w:t>
      </w:r>
      <w:r w:rsidRPr="0091098B">
        <w:rPr>
          <w:rFonts w:ascii="Times New Roman" w:hAnsi="Times New Roman" w:cs="Times New Roman"/>
          <w:color w:val="000000"/>
          <w:sz w:val="24"/>
          <w:szCs w:val="24"/>
          <w:lang w:val="de-DE"/>
        </w:rPr>
        <w:t xml:space="preserve">zu </w:t>
      </w:r>
      <w:r w:rsidR="00430A0E">
        <w:rPr>
          <w:rFonts w:ascii="Times New Roman" w:hAnsi="Times New Roman" w:cs="Times New Roman"/>
          <w:color w:val="000000"/>
          <w:sz w:val="24"/>
          <w:szCs w:val="24"/>
          <w:lang w:val="de-DE"/>
        </w:rPr>
        <w:t>über</w:t>
      </w:r>
      <w:r w:rsidRPr="0091098B">
        <w:rPr>
          <w:rFonts w:ascii="Times New Roman" w:hAnsi="Times New Roman" w:cs="Times New Roman"/>
          <w:color w:val="000000"/>
          <w:sz w:val="24"/>
          <w:szCs w:val="24"/>
          <w:lang w:val="de-DE"/>
        </w:rPr>
        <w:t>nehmen</w:t>
      </w:r>
      <w:r>
        <w:rPr>
          <w:rFonts w:ascii="Times New Roman" w:hAnsi="Times New Roman" w:cs="Times New Roman"/>
          <w:color w:val="000000"/>
          <w:sz w:val="24"/>
          <w:szCs w:val="24"/>
          <w:lang w:val="de-DE"/>
        </w:rPr>
        <w:t xml:space="preserve"> und die Stadt z</w:t>
      </w:r>
      <w:r w:rsidRPr="0091098B">
        <w:rPr>
          <w:rFonts w:ascii="Times New Roman" w:hAnsi="Times New Roman" w:cs="Times New Roman"/>
          <w:color w:val="000000"/>
          <w:sz w:val="24"/>
          <w:szCs w:val="24"/>
          <w:lang w:val="de-DE"/>
        </w:rPr>
        <w:t>u ve</w:t>
      </w:r>
      <w:r>
        <w:rPr>
          <w:rFonts w:ascii="Times New Roman" w:hAnsi="Times New Roman" w:cs="Times New Roman"/>
          <w:color w:val="000000"/>
          <w:sz w:val="24"/>
          <w:szCs w:val="24"/>
          <w:lang w:val="de-DE"/>
        </w:rPr>
        <w:t>rteidigen. In der Überlieferung Cassius Dios</w:t>
      </w:r>
      <w:r w:rsidR="00B507A5">
        <w:rPr>
          <w:rFonts w:ascii="Times New Roman" w:hAnsi="Times New Roman" w:cs="Times New Roman"/>
          <w:color w:val="000000"/>
          <w:sz w:val="24"/>
          <w:szCs w:val="24"/>
          <w:lang w:val="de-DE"/>
        </w:rPr>
        <w:t xml:space="preserve">, Plutarchs und Appians, aber auch bei Valerius Maximus, der Camillus in diesem Zusammenhang als </w:t>
      </w:r>
      <w:r w:rsidR="00B507A5" w:rsidRPr="00255906">
        <w:rPr>
          <w:rFonts w:ascii="Times New Roman" w:hAnsi="Times New Roman" w:cs="Times New Roman"/>
          <w:i/>
          <w:color w:val="000000"/>
          <w:sz w:val="24"/>
          <w:szCs w:val="24"/>
          <w:lang w:val="la-Latn"/>
        </w:rPr>
        <w:t>exemplum</w:t>
      </w:r>
      <w:r w:rsidR="00B507A5">
        <w:rPr>
          <w:rFonts w:ascii="Times New Roman" w:hAnsi="Times New Roman" w:cs="Times New Roman"/>
          <w:color w:val="000000"/>
          <w:sz w:val="24"/>
          <w:szCs w:val="24"/>
          <w:lang w:val="de-DE"/>
        </w:rPr>
        <w:t xml:space="preserve"> außerordentlicher </w:t>
      </w:r>
      <w:r w:rsidR="00B507A5" w:rsidRPr="00255906">
        <w:rPr>
          <w:rFonts w:ascii="Times New Roman" w:hAnsi="Times New Roman" w:cs="Times New Roman"/>
          <w:i/>
          <w:color w:val="000000"/>
          <w:sz w:val="24"/>
          <w:szCs w:val="24"/>
          <w:lang w:val="la-Latn"/>
        </w:rPr>
        <w:t>moderatio</w:t>
      </w:r>
      <w:r w:rsidR="00B507A5">
        <w:rPr>
          <w:rFonts w:ascii="Times New Roman" w:hAnsi="Times New Roman" w:cs="Times New Roman"/>
          <w:color w:val="000000"/>
          <w:sz w:val="24"/>
          <w:szCs w:val="24"/>
          <w:lang w:val="de-DE"/>
        </w:rPr>
        <w:t xml:space="preserve"> anführt,</w:t>
      </w:r>
      <w:r>
        <w:rPr>
          <w:rFonts w:ascii="Times New Roman" w:hAnsi="Times New Roman" w:cs="Times New Roman"/>
          <w:color w:val="000000"/>
          <w:sz w:val="24"/>
          <w:szCs w:val="24"/>
          <w:lang w:val="de-DE"/>
        </w:rPr>
        <w:t xml:space="preserve"> </w:t>
      </w:r>
      <w:r w:rsidRPr="0091098B">
        <w:rPr>
          <w:rFonts w:ascii="Times New Roman" w:hAnsi="Times New Roman" w:cs="Times New Roman"/>
          <w:color w:val="000000"/>
          <w:sz w:val="24"/>
          <w:szCs w:val="24"/>
          <w:lang w:val="de-DE"/>
        </w:rPr>
        <w:t xml:space="preserve">lehnt </w:t>
      </w:r>
      <w:r w:rsidR="00255906">
        <w:rPr>
          <w:rFonts w:ascii="Times New Roman" w:hAnsi="Times New Roman" w:cs="Times New Roman"/>
          <w:color w:val="000000"/>
          <w:sz w:val="24"/>
          <w:szCs w:val="24"/>
          <w:lang w:val="de-DE"/>
        </w:rPr>
        <w:t xml:space="preserve">jener </w:t>
      </w:r>
      <w:r w:rsidRPr="0091098B">
        <w:rPr>
          <w:rFonts w:ascii="Times New Roman" w:hAnsi="Times New Roman" w:cs="Times New Roman"/>
          <w:color w:val="000000"/>
          <w:sz w:val="24"/>
          <w:szCs w:val="24"/>
          <w:lang w:val="de-DE"/>
        </w:rPr>
        <w:t xml:space="preserve">dies zunächst </w:t>
      </w:r>
      <w:r w:rsidR="00255906">
        <w:rPr>
          <w:rFonts w:ascii="Times New Roman" w:hAnsi="Times New Roman" w:cs="Times New Roman"/>
          <w:color w:val="000000"/>
          <w:sz w:val="24"/>
          <w:szCs w:val="24"/>
          <w:lang w:val="de-DE"/>
        </w:rPr>
        <w:t>ab</w:t>
      </w:r>
      <w:r>
        <w:rPr>
          <w:rFonts w:ascii="Times New Roman" w:hAnsi="Times New Roman" w:cs="Times New Roman"/>
          <w:color w:val="000000"/>
          <w:sz w:val="24"/>
          <w:szCs w:val="24"/>
          <w:lang w:val="de-DE"/>
        </w:rPr>
        <w:t>.</w:t>
      </w:r>
      <w:r w:rsidR="00686FF1">
        <w:rPr>
          <w:rStyle w:val="Funotenzeichen"/>
          <w:rFonts w:ascii="Times New Roman" w:hAnsi="Times New Roman" w:cs="Times New Roman"/>
          <w:color w:val="000000"/>
          <w:sz w:val="24"/>
          <w:szCs w:val="24"/>
          <w:lang w:val="de-DE"/>
        </w:rPr>
        <w:footnoteReference w:id="27"/>
      </w:r>
      <w:r>
        <w:rPr>
          <w:rFonts w:ascii="Times New Roman" w:hAnsi="Times New Roman" w:cs="Times New Roman"/>
          <w:color w:val="000000"/>
          <w:sz w:val="24"/>
          <w:szCs w:val="24"/>
          <w:lang w:val="de-DE"/>
        </w:rPr>
        <w:t xml:space="preserve"> Endlich </w:t>
      </w:r>
      <w:r w:rsidR="00255906">
        <w:rPr>
          <w:rFonts w:ascii="Times New Roman" w:hAnsi="Times New Roman" w:cs="Times New Roman"/>
          <w:color w:val="000000"/>
          <w:sz w:val="24"/>
          <w:szCs w:val="24"/>
          <w:lang w:val="de-DE"/>
        </w:rPr>
        <w:t xml:space="preserve">soll </w:t>
      </w:r>
      <w:r>
        <w:rPr>
          <w:rFonts w:ascii="Times New Roman" w:hAnsi="Times New Roman" w:cs="Times New Roman"/>
          <w:color w:val="000000"/>
          <w:sz w:val="24"/>
          <w:szCs w:val="24"/>
          <w:lang w:val="de-DE"/>
        </w:rPr>
        <w:t>er</w:t>
      </w:r>
      <w:r w:rsidR="00255906">
        <w:rPr>
          <w:rFonts w:ascii="Times New Roman" w:hAnsi="Times New Roman" w:cs="Times New Roman"/>
          <w:color w:val="000000"/>
          <w:sz w:val="24"/>
          <w:szCs w:val="24"/>
          <w:lang w:val="de-DE"/>
        </w:rPr>
        <w:t xml:space="preserve"> sich</w:t>
      </w:r>
      <w:r>
        <w:rPr>
          <w:rFonts w:ascii="Times New Roman" w:hAnsi="Times New Roman" w:cs="Times New Roman"/>
          <w:color w:val="000000"/>
          <w:sz w:val="24"/>
          <w:szCs w:val="24"/>
          <w:lang w:val="de-DE"/>
        </w:rPr>
        <w:t xml:space="preserve"> dann doch zum Diktator ern</w:t>
      </w:r>
      <w:r w:rsidR="00255906">
        <w:rPr>
          <w:rFonts w:ascii="Times New Roman" w:hAnsi="Times New Roman" w:cs="Times New Roman"/>
          <w:color w:val="000000"/>
          <w:sz w:val="24"/>
          <w:szCs w:val="24"/>
          <w:lang w:val="de-DE"/>
        </w:rPr>
        <w:t xml:space="preserve">annt haben </w:t>
      </w:r>
      <w:r>
        <w:rPr>
          <w:rFonts w:ascii="Times New Roman" w:hAnsi="Times New Roman" w:cs="Times New Roman"/>
          <w:color w:val="000000"/>
          <w:sz w:val="24"/>
          <w:szCs w:val="24"/>
          <w:lang w:val="de-DE"/>
        </w:rPr>
        <w:t>lassen, Rom</w:t>
      </w:r>
      <w:r w:rsidRPr="0091098B">
        <w:rPr>
          <w:rFonts w:ascii="Times New Roman" w:hAnsi="Times New Roman" w:cs="Times New Roman"/>
          <w:color w:val="000000"/>
          <w:sz w:val="24"/>
          <w:szCs w:val="24"/>
          <w:lang w:val="de-DE"/>
        </w:rPr>
        <w:t xml:space="preserve"> </w:t>
      </w:r>
      <w:r>
        <w:rPr>
          <w:rFonts w:ascii="Times New Roman" w:hAnsi="Times New Roman" w:cs="Times New Roman"/>
          <w:color w:val="000000"/>
          <w:sz w:val="24"/>
          <w:szCs w:val="24"/>
          <w:lang w:val="de-DE"/>
        </w:rPr>
        <w:t xml:space="preserve">befreit </w:t>
      </w:r>
      <w:r w:rsidRPr="0091098B">
        <w:rPr>
          <w:rFonts w:ascii="Times New Roman" w:hAnsi="Times New Roman" w:cs="Times New Roman"/>
          <w:color w:val="000000"/>
          <w:sz w:val="24"/>
          <w:szCs w:val="24"/>
          <w:lang w:val="de-DE"/>
        </w:rPr>
        <w:t xml:space="preserve">und </w:t>
      </w:r>
      <w:r>
        <w:rPr>
          <w:rFonts w:ascii="Times New Roman" w:hAnsi="Times New Roman" w:cs="Times New Roman"/>
          <w:color w:val="000000"/>
          <w:sz w:val="24"/>
          <w:szCs w:val="24"/>
          <w:lang w:val="de-DE"/>
        </w:rPr>
        <w:t>schließlich gar verhindert</w:t>
      </w:r>
      <w:r w:rsidR="00255906">
        <w:rPr>
          <w:rFonts w:ascii="Times New Roman" w:hAnsi="Times New Roman" w:cs="Times New Roman"/>
          <w:color w:val="000000"/>
          <w:sz w:val="24"/>
          <w:szCs w:val="24"/>
          <w:lang w:val="de-DE"/>
        </w:rPr>
        <w:t xml:space="preserve"> haben</w:t>
      </w:r>
      <w:r w:rsidRPr="0091098B">
        <w:rPr>
          <w:rFonts w:ascii="Times New Roman" w:hAnsi="Times New Roman" w:cs="Times New Roman"/>
          <w:color w:val="000000"/>
          <w:sz w:val="24"/>
          <w:szCs w:val="24"/>
          <w:lang w:val="de-DE"/>
        </w:rPr>
        <w:t xml:space="preserve">, dass das Volk die zerstörte Stadt </w:t>
      </w:r>
      <w:r w:rsidR="000B202F">
        <w:rPr>
          <w:rFonts w:ascii="Times New Roman" w:hAnsi="Times New Roman" w:cs="Times New Roman"/>
          <w:color w:val="000000"/>
          <w:sz w:val="24"/>
          <w:szCs w:val="24"/>
          <w:lang w:val="de-DE"/>
        </w:rPr>
        <w:t>zugunsten</w:t>
      </w:r>
      <w:r w:rsidRPr="0091098B">
        <w:rPr>
          <w:rFonts w:ascii="Times New Roman" w:hAnsi="Times New Roman" w:cs="Times New Roman"/>
          <w:color w:val="000000"/>
          <w:sz w:val="24"/>
          <w:szCs w:val="24"/>
          <w:lang w:val="de-DE"/>
        </w:rPr>
        <w:t xml:space="preserve"> Veii</w:t>
      </w:r>
      <w:r>
        <w:rPr>
          <w:rFonts w:ascii="Times New Roman" w:hAnsi="Times New Roman" w:cs="Times New Roman"/>
          <w:color w:val="000000"/>
          <w:sz w:val="24"/>
          <w:szCs w:val="24"/>
          <w:lang w:val="de-DE"/>
        </w:rPr>
        <w:t>s</w:t>
      </w:r>
      <w:r w:rsidRPr="0091098B">
        <w:rPr>
          <w:rFonts w:ascii="Times New Roman" w:hAnsi="Times New Roman" w:cs="Times New Roman"/>
          <w:color w:val="000000"/>
          <w:sz w:val="24"/>
          <w:szCs w:val="24"/>
          <w:lang w:val="de-DE"/>
        </w:rPr>
        <w:t xml:space="preserve"> verließ</w:t>
      </w:r>
      <w:r>
        <w:rPr>
          <w:rFonts w:ascii="Times New Roman" w:hAnsi="Times New Roman" w:cs="Times New Roman"/>
          <w:color w:val="000000"/>
          <w:sz w:val="24"/>
          <w:szCs w:val="24"/>
          <w:lang w:val="de-DE"/>
        </w:rPr>
        <w:t>, was ihm bei der Nachwelt das Epitheton vom</w:t>
      </w:r>
      <w:r w:rsidR="00DE4EDB">
        <w:rPr>
          <w:rFonts w:ascii="Times New Roman" w:hAnsi="Times New Roman" w:cs="Times New Roman"/>
          <w:color w:val="000000"/>
          <w:sz w:val="24"/>
          <w:szCs w:val="24"/>
          <w:lang w:val="de-DE"/>
        </w:rPr>
        <w:t xml:space="preserve"> ‚zweiten Romulus‘ oder </w:t>
      </w:r>
      <w:r>
        <w:rPr>
          <w:rFonts w:ascii="Times New Roman" w:hAnsi="Times New Roman" w:cs="Times New Roman"/>
          <w:color w:val="000000"/>
          <w:sz w:val="24"/>
          <w:szCs w:val="24"/>
          <w:lang w:val="de-DE"/>
        </w:rPr>
        <w:t>‚zweiten Gründer Roms‘ einbr</w:t>
      </w:r>
      <w:r w:rsidR="00255906">
        <w:rPr>
          <w:rFonts w:ascii="Times New Roman" w:hAnsi="Times New Roman" w:cs="Times New Roman"/>
          <w:color w:val="000000"/>
          <w:sz w:val="24"/>
          <w:szCs w:val="24"/>
          <w:lang w:val="de-DE"/>
        </w:rPr>
        <w:t>achte</w:t>
      </w:r>
      <w:r w:rsidRPr="0091098B">
        <w:rPr>
          <w:rFonts w:ascii="Times New Roman" w:hAnsi="Times New Roman" w:cs="Times New Roman"/>
          <w:color w:val="000000"/>
          <w:sz w:val="24"/>
          <w:szCs w:val="24"/>
          <w:lang w:val="de-DE"/>
        </w:rPr>
        <w:t>.</w:t>
      </w:r>
      <w:r w:rsidRPr="0091098B">
        <w:rPr>
          <w:rStyle w:val="Funotenzeichen"/>
          <w:rFonts w:ascii="Times New Roman" w:hAnsi="Times New Roman" w:cs="Times New Roman"/>
          <w:color w:val="000000"/>
          <w:sz w:val="24"/>
          <w:szCs w:val="24"/>
          <w:lang w:val="de-DE"/>
        </w:rPr>
        <w:footnoteReference w:id="28"/>
      </w:r>
    </w:p>
    <w:p w:rsidR="0096720D" w:rsidRDefault="00AA29B3" w:rsidP="00186106">
      <w:pPr>
        <w:autoSpaceDE w:val="0"/>
        <w:autoSpaceDN w:val="0"/>
        <w:adjustRightInd w:val="0"/>
        <w:spacing w:after="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Wie d</w:t>
      </w:r>
      <w:r w:rsidR="00C06E5A">
        <w:rPr>
          <w:rFonts w:ascii="Times New Roman" w:hAnsi="Times New Roman" w:cs="Times New Roman"/>
          <w:color w:val="000000"/>
          <w:sz w:val="24"/>
          <w:szCs w:val="24"/>
          <w:lang w:val="de-DE"/>
        </w:rPr>
        <w:t xml:space="preserve">iese Geschichte </w:t>
      </w:r>
      <w:r>
        <w:rPr>
          <w:rFonts w:ascii="Times New Roman" w:hAnsi="Times New Roman" w:cs="Times New Roman"/>
          <w:color w:val="000000"/>
          <w:sz w:val="24"/>
          <w:szCs w:val="24"/>
          <w:lang w:val="de-DE"/>
        </w:rPr>
        <w:t xml:space="preserve">vom Exil und </w:t>
      </w:r>
      <w:r w:rsidR="009D3280">
        <w:rPr>
          <w:rFonts w:ascii="Times New Roman" w:hAnsi="Times New Roman" w:cs="Times New Roman"/>
          <w:color w:val="000000"/>
          <w:sz w:val="24"/>
          <w:szCs w:val="24"/>
          <w:lang w:val="de-DE"/>
        </w:rPr>
        <w:t xml:space="preserve">der </w:t>
      </w:r>
      <w:r>
        <w:rPr>
          <w:rFonts w:ascii="Times New Roman" w:hAnsi="Times New Roman" w:cs="Times New Roman"/>
          <w:color w:val="000000"/>
          <w:sz w:val="24"/>
          <w:szCs w:val="24"/>
          <w:lang w:val="de-DE"/>
        </w:rPr>
        <w:t xml:space="preserve">Rückberufung des </w:t>
      </w:r>
      <w:r w:rsidR="00133706">
        <w:rPr>
          <w:rFonts w:ascii="Times New Roman" w:hAnsi="Times New Roman" w:cs="Times New Roman"/>
          <w:color w:val="000000"/>
          <w:sz w:val="24"/>
          <w:szCs w:val="24"/>
          <w:lang w:val="de-DE"/>
        </w:rPr>
        <w:t xml:space="preserve">Marcus </w:t>
      </w:r>
      <w:r>
        <w:rPr>
          <w:rFonts w:ascii="Times New Roman" w:hAnsi="Times New Roman" w:cs="Times New Roman"/>
          <w:color w:val="000000"/>
          <w:sz w:val="24"/>
          <w:szCs w:val="24"/>
          <w:lang w:val="de-DE"/>
        </w:rPr>
        <w:t xml:space="preserve">Furius Camillus als </w:t>
      </w:r>
      <w:r w:rsidRPr="00AA29B3">
        <w:rPr>
          <w:rFonts w:ascii="Times New Roman" w:hAnsi="Times New Roman" w:cs="Times New Roman"/>
          <w:i/>
          <w:color w:val="000000"/>
          <w:sz w:val="24"/>
          <w:szCs w:val="24"/>
          <w:lang w:val="la-Latn"/>
        </w:rPr>
        <w:t>exemplum</w:t>
      </w:r>
      <w:r>
        <w:rPr>
          <w:rFonts w:ascii="Times New Roman" w:hAnsi="Times New Roman" w:cs="Times New Roman"/>
          <w:color w:val="000000"/>
          <w:sz w:val="24"/>
          <w:szCs w:val="24"/>
          <w:lang w:val="de-DE"/>
        </w:rPr>
        <w:t xml:space="preserve"> funktionier</w:t>
      </w:r>
      <w:r w:rsidR="00304069">
        <w:rPr>
          <w:rFonts w:ascii="Times New Roman" w:hAnsi="Times New Roman" w:cs="Times New Roman"/>
          <w:color w:val="000000"/>
          <w:sz w:val="24"/>
          <w:szCs w:val="24"/>
          <w:lang w:val="de-DE"/>
        </w:rPr>
        <w:t>t hab</w:t>
      </w:r>
      <w:r>
        <w:rPr>
          <w:rFonts w:ascii="Times New Roman" w:hAnsi="Times New Roman" w:cs="Times New Roman"/>
          <w:color w:val="000000"/>
          <w:sz w:val="24"/>
          <w:szCs w:val="24"/>
          <w:lang w:val="de-DE"/>
        </w:rPr>
        <w:t xml:space="preserve">en soll, </w:t>
      </w:r>
      <w:r w:rsidR="00C06E5A">
        <w:rPr>
          <w:rFonts w:ascii="Times New Roman" w:hAnsi="Times New Roman" w:cs="Times New Roman"/>
          <w:color w:val="000000"/>
          <w:sz w:val="24"/>
          <w:szCs w:val="24"/>
          <w:lang w:val="de-DE"/>
        </w:rPr>
        <w:t xml:space="preserve">zeigt </w:t>
      </w:r>
      <w:r w:rsidR="00F51163">
        <w:rPr>
          <w:rFonts w:ascii="Times New Roman" w:hAnsi="Times New Roman" w:cs="Times New Roman"/>
          <w:color w:val="000000"/>
          <w:sz w:val="24"/>
          <w:szCs w:val="24"/>
          <w:lang w:val="de-DE"/>
        </w:rPr>
        <w:t>L</w:t>
      </w:r>
      <w:r w:rsidR="00C06E5A" w:rsidRPr="00D4615B">
        <w:rPr>
          <w:rFonts w:ascii="Times New Roman" w:hAnsi="Times New Roman" w:cs="Times New Roman"/>
          <w:color w:val="000000"/>
          <w:sz w:val="24"/>
          <w:szCs w:val="24"/>
          <w:lang w:val="de-DE"/>
        </w:rPr>
        <w:t>ivius</w:t>
      </w:r>
      <w:r w:rsidR="00C06E5A">
        <w:rPr>
          <w:rFonts w:ascii="Times New Roman" w:hAnsi="Times New Roman" w:cs="Times New Roman"/>
          <w:color w:val="000000"/>
          <w:sz w:val="24"/>
          <w:szCs w:val="24"/>
          <w:lang w:val="de-DE"/>
        </w:rPr>
        <w:t>, der</w:t>
      </w:r>
      <w:r w:rsidR="00C06E5A" w:rsidRPr="00D4615B">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 xml:space="preserve">– auf ganz unterschiedlichen Ebenen – </w:t>
      </w:r>
      <w:r w:rsidR="00C06E5A" w:rsidRPr="00D4615B">
        <w:rPr>
          <w:rFonts w:ascii="Times New Roman" w:hAnsi="Times New Roman" w:cs="Times New Roman"/>
          <w:color w:val="000000"/>
          <w:sz w:val="24"/>
          <w:szCs w:val="24"/>
          <w:lang w:val="de-DE"/>
        </w:rPr>
        <w:t>eine direkte Verbindung zwi</w:t>
      </w:r>
      <w:r w:rsidR="00623C2B">
        <w:rPr>
          <w:rFonts w:ascii="Times New Roman" w:hAnsi="Times New Roman" w:cs="Times New Roman"/>
          <w:color w:val="000000"/>
          <w:sz w:val="24"/>
          <w:szCs w:val="24"/>
          <w:lang w:val="de-DE"/>
        </w:rPr>
        <w:t>schen Camillus</w:t>
      </w:r>
      <w:r w:rsidR="00C06E5A" w:rsidRPr="00D4615B">
        <w:rPr>
          <w:rFonts w:ascii="Times New Roman" w:hAnsi="Times New Roman" w:cs="Times New Roman"/>
          <w:color w:val="000000"/>
          <w:sz w:val="24"/>
          <w:szCs w:val="24"/>
          <w:lang w:val="de-DE"/>
        </w:rPr>
        <w:t xml:space="preserve"> und dem </w:t>
      </w:r>
      <w:r w:rsidR="00C06E5A">
        <w:rPr>
          <w:rFonts w:ascii="Times New Roman" w:hAnsi="Times New Roman" w:cs="Times New Roman"/>
          <w:color w:val="000000"/>
          <w:sz w:val="24"/>
          <w:szCs w:val="24"/>
          <w:lang w:val="de-DE"/>
        </w:rPr>
        <w:t xml:space="preserve">römischen Senator </w:t>
      </w:r>
      <w:r w:rsidR="00C06E5A" w:rsidRPr="00D4615B">
        <w:rPr>
          <w:rFonts w:ascii="Times New Roman" w:hAnsi="Times New Roman" w:cs="Times New Roman"/>
          <w:color w:val="000000"/>
          <w:sz w:val="24"/>
          <w:szCs w:val="24"/>
          <w:lang w:val="de-DE"/>
        </w:rPr>
        <w:t>M</w:t>
      </w:r>
      <w:r w:rsidR="00133706">
        <w:rPr>
          <w:rFonts w:ascii="Times New Roman" w:hAnsi="Times New Roman" w:cs="Times New Roman"/>
          <w:color w:val="000000"/>
          <w:sz w:val="24"/>
          <w:szCs w:val="24"/>
          <w:lang w:val="de-DE"/>
        </w:rPr>
        <w:t>arcus</w:t>
      </w:r>
      <w:r w:rsidR="00C06E5A" w:rsidRPr="00D4615B">
        <w:rPr>
          <w:rFonts w:ascii="Times New Roman" w:hAnsi="Times New Roman" w:cs="Times New Roman"/>
          <w:color w:val="000000"/>
          <w:sz w:val="24"/>
          <w:szCs w:val="24"/>
          <w:lang w:val="de-DE"/>
        </w:rPr>
        <w:t xml:space="preserve"> Livius Salinator</w:t>
      </w:r>
      <w:r w:rsidR="00C06E5A">
        <w:rPr>
          <w:rFonts w:ascii="Times New Roman" w:hAnsi="Times New Roman" w:cs="Times New Roman"/>
          <w:color w:val="000000"/>
          <w:sz w:val="24"/>
          <w:szCs w:val="24"/>
          <w:lang w:val="de-DE"/>
        </w:rPr>
        <w:t xml:space="preserve"> zieht.</w:t>
      </w:r>
      <w:r w:rsidR="00C06E5A" w:rsidRPr="00D4615B">
        <w:rPr>
          <w:rStyle w:val="Funotenzeichen"/>
          <w:rFonts w:ascii="Times New Roman" w:hAnsi="Times New Roman" w:cs="Times New Roman"/>
          <w:color w:val="000000"/>
          <w:sz w:val="24"/>
          <w:szCs w:val="24"/>
          <w:lang w:val="de-DE"/>
        </w:rPr>
        <w:footnoteReference w:id="29"/>
      </w:r>
      <w:r w:rsidR="00E13BEC">
        <w:rPr>
          <w:rFonts w:ascii="Times New Roman" w:hAnsi="Times New Roman" w:cs="Times New Roman"/>
          <w:color w:val="000000"/>
          <w:sz w:val="24"/>
          <w:szCs w:val="24"/>
          <w:lang w:val="de-DE"/>
        </w:rPr>
        <w:t xml:space="preserve"> Im Jahr 208 </w:t>
      </w:r>
      <w:proofErr w:type="gramStart"/>
      <w:r w:rsidR="00C06E5A" w:rsidRPr="00D4615B">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C06E5A" w:rsidRPr="00D4615B">
        <w:rPr>
          <w:rFonts w:ascii="Times New Roman" w:hAnsi="Times New Roman" w:cs="Times New Roman"/>
          <w:color w:val="000000"/>
          <w:sz w:val="24"/>
          <w:szCs w:val="24"/>
          <w:lang w:val="de-DE"/>
        </w:rPr>
        <w:t>Chr.</w:t>
      </w:r>
      <w:r w:rsidR="00803C14">
        <w:rPr>
          <w:rFonts w:ascii="Times New Roman" w:hAnsi="Times New Roman" w:cs="Times New Roman"/>
          <w:color w:val="000000"/>
          <w:sz w:val="24"/>
          <w:szCs w:val="24"/>
          <w:lang w:val="de-DE"/>
        </w:rPr>
        <w:t>,</w:t>
      </w:r>
      <w:proofErr w:type="gramEnd"/>
      <w:r w:rsidR="00803C14">
        <w:rPr>
          <w:rFonts w:ascii="Times New Roman" w:hAnsi="Times New Roman" w:cs="Times New Roman"/>
          <w:color w:val="000000"/>
          <w:sz w:val="24"/>
          <w:szCs w:val="24"/>
          <w:lang w:val="de-DE"/>
        </w:rPr>
        <w:t xml:space="preserve"> </w:t>
      </w:r>
      <w:r w:rsidR="00133706">
        <w:rPr>
          <w:rFonts w:ascii="Times New Roman" w:hAnsi="Times New Roman" w:cs="Times New Roman"/>
          <w:color w:val="000000"/>
          <w:sz w:val="24"/>
          <w:szCs w:val="24"/>
          <w:lang w:val="de-DE"/>
        </w:rPr>
        <w:t xml:space="preserve">mitten im </w:t>
      </w:r>
      <w:r w:rsidR="002C511E">
        <w:rPr>
          <w:rFonts w:ascii="Times New Roman" w:hAnsi="Times New Roman" w:cs="Times New Roman"/>
          <w:color w:val="000000"/>
          <w:sz w:val="24"/>
          <w:szCs w:val="24"/>
          <w:lang w:val="de-DE"/>
        </w:rPr>
        <w:t>Z</w:t>
      </w:r>
      <w:r w:rsidR="00133706">
        <w:rPr>
          <w:rFonts w:ascii="Times New Roman" w:hAnsi="Times New Roman" w:cs="Times New Roman"/>
          <w:color w:val="000000"/>
          <w:sz w:val="24"/>
          <w:szCs w:val="24"/>
          <w:lang w:val="de-DE"/>
        </w:rPr>
        <w:t>weiten</w:t>
      </w:r>
      <w:r w:rsidR="00C06E5A" w:rsidRPr="00D4615B">
        <w:rPr>
          <w:rFonts w:ascii="Times New Roman" w:hAnsi="Times New Roman" w:cs="Times New Roman"/>
          <w:color w:val="000000"/>
          <w:sz w:val="24"/>
          <w:szCs w:val="24"/>
          <w:lang w:val="de-DE"/>
        </w:rPr>
        <w:t xml:space="preserve"> Punischen Krieg, </w:t>
      </w:r>
      <w:r w:rsidR="00C06E5A">
        <w:rPr>
          <w:rFonts w:ascii="Times New Roman" w:hAnsi="Times New Roman" w:cs="Times New Roman"/>
          <w:color w:val="000000"/>
          <w:sz w:val="24"/>
          <w:szCs w:val="24"/>
          <w:lang w:val="de-DE"/>
        </w:rPr>
        <w:t xml:space="preserve">so berichtet </w:t>
      </w:r>
      <w:r w:rsidR="00623C2B">
        <w:rPr>
          <w:rFonts w:ascii="Times New Roman" w:hAnsi="Times New Roman" w:cs="Times New Roman"/>
          <w:color w:val="000000"/>
          <w:sz w:val="24"/>
          <w:szCs w:val="24"/>
          <w:lang w:val="de-DE"/>
        </w:rPr>
        <w:t>der Historiker</w:t>
      </w:r>
      <w:r w:rsidR="00C06E5A">
        <w:rPr>
          <w:rFonts w:ascii="Times New Roman" w:hAnsi="Times New Roman" w:cs="Times New Roman"/>
          <w:color w:val="000000"/>
          <w:sz w:val="24"/>
          <w:szCs w:val="24"/>
          <w:lang w:val="de-DE"/>
        </w:rPr>
        <w:t xml:space="preserve">, </w:t>
      </w:r>
      <w:r w:rsidR="00623C2B">
        <w:rPr>
          <w:rFonts w:ascii="Times New Roman" w:hAnsi="Times New Roman" w:cs="Times New Roman"/>
          <w:color w:val="000000"/>
          <w:sz w:val="24"/>
          <w:szCs w:val="24"/>
          <w:lang w:val="de-DE"/>
        </w:rPr>
        <w:t>seien</w:t>
      </w:r>
      <w:r w:rsidR="00C06E5A" w:rsidRPr="00D4615B">
        <w:rPr>
          <w:rFonts w:ascii="Times New Roman" w:hAnsi="Times New Roman" w:cs="Times New Roman"/>
          <w:color w:val="000000"/>
          <w:sz w:val="24"/>
          <w:szCs w:val="24"/>
          <w:lang w:val="de-DE"/>
        </w:rPr>
        <w:t xml:space="preserve"> allmählich die </w:t>
      </w:r>
      <w:r w:rsidR="00C06E5A">
        <w:rPr>
          <w:rFonts w:ascii="Times New Roman" w:hAnsi="Times New Roman" w:cs="Times New Roman"/>
          <w:color w:val="000000"/>
          <w:sz w:val="24"/>
          <w:szCs w:val="24"/>
          <w:lang w:val="de-DE"/>
        </w:rPr>
        <w:t xml:space="preserve">geeigneten </w:t>
      </w:r>
      <w:r w:rsidR="00C06E5A" w:rsidRPr="00D4615B">
        <w:rPr>
          <w:rFonts w:ascii="Times New Roman" w:hAnsi="Times New Roman" w:cs="Times New Roman"/>
          <w:color w:val="000000"/>
          <w:sz w:val="24"/>
          <w:szCs w:val="24"/>
          <w:lang w:val="de-DE"/>
        </w:rPr>
        <w:t xml:space="preserve">Kandidaten für das </w:t>
      </w:r>
      <w:r w:rsidR="00C06E5A">
        <w:rPr>
          <w:rFonts w:ascii="Times New Roman" w:hAnsi="Times New Roman" w:cs="Times New Roman"/>
          <w:color w:val="000000"/>
          <w:sz w:val="24"/>
          <w:szCs w:val="24"/>
          <w:lang w:val="de-DE"/>
        </w:rPr>
        <w:t>K</w:t>
      </w:r>
      <w:r w:rsidR="00C06E5A" w:rsidRPr="00D4615B">
        <w:rPr>
          <w:rFonts w:ascii="Times New Roman" w:hAnsi="Times New Roman" w:cs="Times New Roman"/>
          <w:color w:val="000000"/>
          <w:sz w:val="24"/>
          <w:szCs w:val="24"/>
          <w:lang w:val="de-DE"/>
        </w:rPr>
        <w:t>onsulat knapp</w:t>
      </w:r>
      <w:r w:rsidR="00623C2B">
        <w:rPr>
          <w:rFonts w:ascii="Times New Roman" w:hAnsi="Times New Roman" w:cs="Times New Roman"/>
          <w:color w:val="000000"/>
          <w:sz w:val="24"/>
          <w:szCs w:val="24"/>
          <w:lang w:val="de-DE"/>
        </w:rPr>
        <w:t xml:space="preserve"> geworden</w:t>
      </w:r>
      <w:r w:rsidR="00C06E5A" w:rsidRPr="00D4615B">
        <w:rPr>
          <w:rFonts w:ascii="Times New Roman" w:hAnsi="Times New Roman" w:cs="Times New Roman"/>
          <w:color w:val="000000"/>
          <w:sz w:val="24"/>
          <w:szCs w:val="24"/>
          <w:lang w:val="de-DE"/>
        </w:rPr>
        <w:t xml:space="preserve">. </w:t>
      </w:r>
      <w:r w:rsidR="00AE6B0E">
        <w:rPr>
          <w:rFonts w:ascii="Times New Roman" w:hAnsi="Times New Roman" w:cs="Times New Roman"/>
          <w:color w:val="000000"/>
          <w:sz w:val="24"/>
          <w:szCs w:val="24"/>
          <w:lang w:val="de-DE"/>
        </w:rPr>
        <w:t xml:space="preserve">Bereits </w:t>
      </w:r>
      <w:r w:rsidR="00AE6B0E" w:rsidRPr="00D4615B">
        <w:rPr>
          <w:rFonts w:ascii="Times New Roman" w:hAnsi="Times New Roman" w:cs="Times New Roman"/>
          <w:sz w:val="24"/>
          <w:szCs w:val="24"/>
          <w:lang w:val="de-DE"/>
        </w:rPr>
        <w:t>vorgesehe</w:t>
      </w:r>
      <w:r w:rsidR="00AE6B0E">
        <w:rPr>
          <w:rFonts w:ascii="Times New Roman" w:hAnsi="Times New Roman" w:cs="Times New Roman"/>
          <w:sz w:val="24"/>
          <w:szCs w:val="24"/>
          <w:lang w:val="de-DE"/>
        </w:rPr>
        <w:t>n</w:t>
      </w:r>
      <w:r w:rsidR="00AE6B0E" w:rsidRPr="00D4615B">
        <w:rPr>
          <w:rFonts w:ascii="Times New Roman" w:hAnsi="Times New Roman" w:cs="Times New Roman"/>
          <w:sz w:val="24"/>
          <w:szCs w:val="24"/>
          <w:lang w:val="de-DE"/>
        </w:rPr>
        <w:t xml:space="preserve"> </w:t>
      </w:r>
      <w:r w:rsidR="00623C2B">
        <w:rPr>
          <w:rFonts w:ascii="Times New Roman" w:hAnsi="Times New Roman" w:cs="Times New Roman"/>
          <w:sz w:val="24"/>
          <w:szCs w:val="24"/>
          <w:lang w:val="de-DE"/>
        </w:rPr>
        <w:t>war</w:t>
      </w:r>
      <w:r w:rsidR="00AE6B0E">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Gaius </w:t>
      </w:r>
      <w:r w:rsidR="00AE6B0E" w:rsidRPr="00D4615B">
        <w:rPr>
          <w:rFonts w:ascii="Times New Roman" w:hAnsi="Times New Roman" w:cs="Times New Roman"/>
          <w:sz w:val="24"/>
          <w:szCs w:val="24"/>
          <w:lang w:val="de-DE"/>
        </w:rPr>
        <w:t>Clau</w:t>
      </w:r>
      <w:r w:rsidR="00AE6B0E">
        <w:rPr>
          <w:rFonts w:ascii="Times New Roman" w:hAnsi="Times New Roman" w:cs="Times New Roman"/>
          <w:sz w:val="24"/>
          <w:szCs w:val="24"/>
          <w:lang w:val="de-DE"/>
        </w:rPr>
        <w:t>dius</w:t>
      </w:r>
      <w:r w:rsidR="007E1B8F">
        <w:rPr>
          <w:rFonts w:ascii="Times New Roman" w:hAnsi="Times New Roman" w:cs="Times New Roman"/>
          <w:sz w:val="24"/>
          <w:szCs w:val="24"/>
          <w:lang w:val="de-DE"/>
        </w:rPr>
        <w:t xml:space="preserve"> Nero</w:t>
      </w:r>
      <w:r w:rsidR="00AE6B0E">
        <w:rPr>
          <w:rFonts w:ascii="Times New Roman" w:hAnsi="Times New Roman" w:cs="Times New Roman"/>
          <w:sz w:val="24"/>
          <w:szCs w:val="24"/>
          <w:lang w:val="de-DE"/>
        </w:rPr>
        <w:t xml:space="preserve">, dessen </w:t>
      </w:r>
      <w:r w:rsidR="0096720D">
        <w:rPr>
          <w:rFonts w:ascii="Times New Roman" w:hAnsi="Times New Roman" w:cs="Times New Roman"/>
          <w:sz w:val="24"/>
          <w:szCs w:val="24"/>
          <w:lang w:val="de-DE"/>
        </w:rPr>
        <w:t>ungestüme</w:t>
      </w:r>
      <w:r w:rsidR="00FE1271">
        <w:rPr>
          <w:rFonts w:ascii="Times New Roman" w:hAnsi="Times New Roman" w:cs="Times New Roman"/>
          <w:sz w:val="24"/>
          <w:szCs w:val="24"/>
          <w:lang w:val="de-DE"/>
        </w:rPr>
        <w:t>r</w:t>
      </w:r>
      <w:r w:rsidR="0096720D">
        <w:rPr>
          <w:rFonts w:ascii="Times New Roman" w:hAnsi="Times New Roman" w:cs="Times New Roman"/>
          <w:sz w:val="24"/>
          <w:szCs w:val="24"/>
          <w:lang w:val="de-DE"/>
        </w:rPr>
        <w:t xml:space="preserve"> </w:t>
      </w:r>
      <w:r w:rsidR="00FE1271">
        <w:rPr>
          <w:rFonts w:ascii="Times New Roman" w:hAnsi="Times New Roman" w:cs="Times New Roman"/>
          <w:sz w:val="24"/>
          <w:szCs w:val="24"/>
          <w:lang w:val="de-DE"/>
        </w:rPr>
        <w:t xml:space="preserve">Charakter </w:t>
      </w:r>
      <w:r w:rsidR="00AE6B0E">
        <w:rPr>
          <w:rFonts w:ascii="Times New Roman" w:hAnsi="Times New Roman" w:cs="Times New Roman"/>
          <w:sz w:val="24"/>
          <w:szCs w:val="24"/>
          <w:lang w:val="de-DE"/>
        </w:rPr>
        <w:t xml:space="preserve">dem Senat jedoch Sorgen bereitet habe. </w:t>
      </w:r>
      <w:r w:rsidR="0096720D">
        <w:rPr>
          <w:rFonts w:ascii="Times New Roman" w:hAnsi="Times New Roman" w:cs="Times New Roman"/>
          <w:sz w:val="24"/>
          <w:szCs w:val="24"/>
          <w:lang w:val="de-DE"/>
        </w:rPr>
        <w:t xml:space="preserve">Man habe daraufhin nach einem </w:t>
      </w:r>
      <w:r w:rsidR="008420AE">
        <w:rPr>
          <w:rFonts w:ascii="Times New Roman" w:hAnsi="Times New Roman" w:cs="Times New Roman"/>
          <w:sz w:val="24"/>
          <w:szCs w:val="24"/>
          <w:lang w:val="de-DE"/>
        </w:rPr>
        <w:t xml:space="preserve">besonnenen und klugen </w:t>
      </w:r>
      <w:r w:rsidR="0096720D">
        <w:rPr>
          <w:rFonts w:ascii="Times New Roman" w:hAnsi="Times New Roman" w:cs="Times New Roman"/>
          <w:sz w:val="24"/>
          <w:szCs w:val="24"/>
          <w:lang w:val="de-DE"/>
        </w:rPr>
        <w:t xml:space="preserve">Kollegen gesucht, der </w:t>
      </w:r>
      <w:r w:rsidR="0096720D">
        <w:rPr>
          <w:rFonts w:ascii="Times New Roman" w:hAnsi="Times New Roman" w:cs="Times New Roman"/>
          <w:sz w:val="24"/>
          <w:szCs w:val="24"/>
          <w:lang w:val="de-DE"/>
        </w:rPr>
        <w:lastRenderedPageBreak/>
        <w:t>ausgleichend auf Claudius wirken sollte</w:t>
      </w:r>
      <w:r w:rsidR="00623C2B">
        <w:rPr>
          <w:rFonts w:ascii="Times New Roman" w:hAnsi="Times New Roman" w:cs="Times New Roman"/>
          <w:sz w:val="24"/>
          <w:szCs w:val="24"/>
          <w:lang w:val="de-DE"/>
        </w:rPr>
        <w:t xml:space="preserve">. Schließlich sei man </w:t>
      </w:r>
      <w:r w:rsidR="0096720D">
        <w:rPr>
          <w:rFonts w:ascii="Times New Roman" w:hAnsi="Times New Roman" w:cs="Times New Roman"/>
          <w:sz w:val="24"/>
          <w:szCs w:val="24"/>
          <w:lang w:val="de-DE"/>
        </w:rPr>
        <w:t xml:space="preserve">auf </w:t>
      </w:r>
      <w:r w:rsidR="00C06E5A" w:rsidRPr="00D4615B">
        <w:rPr>
          <w:rFonts w:ascii="Times New Roman" w:hAnsi="Times New Roman" w:cs="Times New Roman"/>
          <w:color w:val="000000"/>
          <w:sz w:val="24"/>
          <w:szCs w:val="24"/>
          <w:lang w:val="de-DE"/>
        </w:rPr>
        <w:t>Marcus Livius</w:t>
      </w:r>
      <w:r w:rsidR="0096720D">
        <w:rPr>
          <w:rFonts w:ascii="Times New Roman" w:hAnsi="Times New Roman" w:cs="Times New Roman"/>
          <w:color w:val="000000"/>
          <w:sz w:val="24"/>
          <w:szCs w:val="24"/>
          <w:lang w:val="de-DE"/>
        </w:rPr>
        <w:t xml:space="preserve"> verfallen</w:t>
      </w:r>
      <w:r w:rsidR="00C06E5A" w:rsidRPr="00D4615B">
        <w:rPr>
          <w:rFonts w:ascii="Times New Roman" w:hAnsi="Times New Roman" w:cs="Times New Roman"/>
          <w:color w:val="000000"/>
          <w:sz w:val="24"/>
          <w:szCs w:val="24"/>
          <w:lang w:val="de-DE"/>
        </w:rPr>
        <w:t>, der be</w:t>
      </w:r>
      <w:r w:rsidR="00E13BEC">
        <w:rPr>
          <w:rFonts w:ascii="Times New Roman" w:hAnsi="Times New Roman" w:cs="Times New Roman"/>
          <w:color w:val="000000"/>
          <w:sz w:val="24"/>
          <w:szCs w:val="24"/>
          <w:lang w:val="de-DE"/>
        </w:rPr>
        <w:t>reits 219 </w:t>
      </w:r>
      <w:r w:rsidR="00C06E5A" w:rsidRPr="00D4615B">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C06E5A" w:rsidRPr="00D4615B">
        <w:rPr>
          <w:rFonts w:ascii="Times New Roman" w:hAnsi="Times New Roman" w:cs="Times New Roman"/>
          <w:color w:val="000000"/>
          <w:sz w:val="24"/>
          <w:szCs w:val="24"/>
          <w:lang w:val="de-DE"/>
        </w:rPr>
        <w:t>Chr. Konsul gewesen war</w:t>
      </w:r>
      <w:r w:rsidR="0096720D">
        <w:rPr>
          <w:rFonts w:ascii="Times New Roman" w:hAnsi="Times New Roman" w:cs="Times New Roman"/>
          <w:color w:val="000000"/>
          <w:sz w:val="24"/>
          <w:szCs w:val="24"/>
          <w:lang w:val="de-DE"/>
        </w:rPr>
        <w:t>.</w:t>
      </w:r>
      <w:r w:rsidR="00C06E5A">
        <w:rPr>
          <w:rFonts w:ascii="Times New Roman" w:hAnsi="Times New Roman" w:cs="Times New Roman"/>
          <w:color w:val="000000"/>
          <w:sz w:val="24"/>
          <w:szCs w:val="24"/>
          <w:lang w:val="de-DE"/>
        </w:rPr>
        <w:t xml:space="preserve"> J</w:t>
      </w:r>
      <w:r w:rsidR="00C06E5A" w:rsidRPr="00D4615B">
        <w:rPr>
          <w:rFonts w:ascii="Times New Roman" w:hAnsi="Times New Roman" w:cs="Times New Roman"/>
          <w:color w:val="000000"/>
          <w:sz w:val="24"/>
          <w:szCs w:val="24"/>
          <w:lang w:val="de-DE"/>
        </w:rPr>
        <w:t>ene</w:t>
      </w:r>
      <w:r w:rsidR="00C06E5A">
        <w:rPr>
          <w:rFonts w:ascii="Times New Roman" w:hAnsi="Times New Roman" w:cs="Times New Roman"/>
          <w:color w:val="000000"/>
          <w:sz w:val="24"/>
          <w:szCs w:val="24"/>
          <w:lang w:val="de-DE"/>
        </w:rPr>
        <w:t>r</w:t>
      </w:r>
      <w:r w:rsidR="00C06E5A" w:rsidRPr="00D4615B">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 xml:space="preserve">sei </w:t>
      </w:r>
      <w:r w:rsidR="00623C2B">
        <w:rPr>
          <w:rFonts w:ascii="Times New Roman" w:hAnsi="Times New Roman" w:cs="Times New Roman"/>
          <w:color w:val="000000"/>
          <w:sz w:val="24"/>
          <w:szCs w:val="24"/>
          <w:lang w:val="de-DE"/>
        </w:rPr>
        <w:t xml:space="preserve">aufgrund einer alten Kränkung </w:t>
      </w:r>
      <w:r w:rsidR="00C06E5A" w:rsidRPr="00D4615B">
        <w:rPr>
          <w:rFonts w:ascii="Times New Roman" w:hAnsi="Times New Roman" w:cs="Times New Roman"/>
          <w:color w:val="000000"/>
          <w:sz w:val="24"/>
          <w:szCs w:val="24"/>
          <w:lang w:val="de-DE"/>
        </w:rPr>
        <w:t xml:space="preserve">jedoch nur schwer </w:t>
      </w:r>
      <w:r w:rsidR="00C06E5A">
        <w:rPr>
          <w:rFonts w:ascii="Times New Roman" w:hAnsi="Times New Roman" w:cs="Times New Roman"/>
          <w:color w:val="000000"/>
          <w:sz w:val="24"/>
          <w:szCs w:val="24"/>
          <w:lang w:val="de-DE"/>
        </w:rPr>
        <w:t xml:space="preserve">zu </w:t>
      </w:r>
      <w:r w:rsidR="00C06E5A" w:rsidRPr="00D4615B">
        <w:rPr>
          <w:rFonts w:ascii="Times New Roman" w:hAnsi="Times New Roman" w:cs="Times New Roman"/>
          <w:color w:val="000000"/>
          <w:sz w:val="24"/>
          <w:szCs w:val="24"/>
          <w:lang w:val="de-DE"/>
        </w:rPr>
        <w:t xml:space="preserve">überzeugen </w:t>
      </w:r>
      <w:r w:rsidR="00C06E5A">
        <w:rPr>
          <w:rFonts w:ascii="Times New Roman" w:hAnsi="Times New Roman" w:cs="Times New Roman"/>
          <w:color w:val="000000"/>
          <w:sz w:val="24"/>
          <w:szCs w:val="24"/>
          <w:lang w:val="de-DE"/>
        </w:rPr>
        <w:t>gewe</w:t>
      </w:r>
      <w:r w:rsidR="0096720D">
        <w:rPr>
          <w:rFonts w:ascii="Times New Roman" w:hAnsi="Times New Roman" w:cs="Times New Roman"/>
          <w:color w:val="000000"/>
          <w:sz w:val="24"/>
          <w:szCs w:val="24"/>
          <w:lang w:val="de-DE"/>
        </w:rPr>
        <w:t>sen, der</w:t>
      </w:r>
      <w:r w:rsidR="00C06E5A" w:rsidRPr="00D4615B">
        <w:rPr>
          <w:rFonts w:ascii="Times New Roman" w:hAnsi="Times New Roman" w:cs="Times New Roman"/>
          <w:color w:val="000000"/>
          <w:sz w:val="24"/>
          <w:szCs w:val="24"/>
          <w:lang w:val="de-DE"/>
        </w:rPr>
        <w:t xml:space="preserve"> Aufforderung</w:t>
      </w:r>
      <w:r w:rsidR="0096720D">
        <w:rPr>
          <w:rFonts w:ascii="Times New Roman" w:hAnsi="Times New Roman" w:cs="Times New Roman"/>
          <w:color w:val="000000"/>
          <w:sz w:val="24"/>
          <w:szCs w:val="24"/>
          <w:lang w:val="de-DE"/>
        </w:rPr>
        <w:t>, dieses Amt erneut zu übernehmen,</w:t>
      </w:r>
      <w:r w:rsidR="00C06E5A" w:rsidRPr="00D4615B">
        <w:rPr>
          <w:rFonts w:ascii="Times New Roman" w:hAnsi="Times New Roman" w:cs="Times New Roman"/>
          <w:color w:val="000000"/>
          <w:sz w:val="24"/>
          <w:szCs w:val="24"/>
          <w:lang w:val="de-DE"/>
        </w:rPr>
        <w:t xml:space="preserve"> Fol</w:t>
      </w:r>
      <w:r w:rsidR="00C06E5A">
        <w:rPr>
          <w:rFonts w:ascii="Times New Roman" w:hAnsi="Times New Roman" w:cs="Times New Roman"/>
          <w:color w:val="000000"/>
          <w:sz w:val="24"/>
          <w:szCs w:val="24"/>
          <w:lang w:val="de-DE"/>
        </w:rPr>
        <w:t>ge zu leisten. Denn n</w:t>
      </w:r>
      <w:r w:rsidR="00C06E5A" w:rsidRPr="00D4615B">
        <w:rPr>
          <w:rFonts w:ascii="Times New Roman" w:hAnsi="Times New Roman" w:cs="Times New Roman"/>
          <w:color w:val="000000"/>
          <w:sz w:val="24"/>
          <w:szCs w:val="24"/>
          <w:lang w:val="de-DE"/>
        </w:rPr>
        <w:t>ach seinem ersten Konsulat</w:t>
      </w:r>
      <w:r w:rsidR="00183B6D">
        <w:rPr>
          <w:rFonts w:ascii="Times New Roman" w:hAnsi="Times New Roman" w:cs="Times New Roman"/>
          <w:color w:val="000000"/>
          <w:sz w:val="24"/>
          <w:szCs w:val="24"/>
          <w:lang w:val="de-DE"/>
        </w:rPr>
        <w:t>, das in einem erfolgreich gefüh</w:t>
      </w:r>
      <w:r w:rsidR="00D83674">
        <w:rPr>
          <w:rFonts w:ascii="Times New Roman" w:hAnsi="Times New Roman" w:cs="Times New Roman"/>
          <w:color w:val="000000"/>
          <w:sz w:val="24"/>
          <w:szCs w:val="24"/>
          <w:lang w:val="de-DE"/>
        </w:rPr>
        <w:t>rten Krieg in Illyrien und einem</w:t>
      </w:r>
      <w:r w:rsidR="00183B6D">
        <w:rPr>
          <w:rFonts w:ascii="Times New Roman" w:hAnsi="Times New Roman" w:cs="Times New Roman"/>
          <w:color w:val="000000"/>
          <w:sz w:val="24"/>
          <w:szCs w:val="24"/>
          <w:lang w:val="de-DE"/>
        </w:rPr>
        <w:t xml:space="preserve"> Triumph seinen krönenden Abschluss gefunden hatte,</w:t>
      </w:r>
      <w:r w:rsidR="00C06E5A" w:rsidRPr="00D4615B">
        <w:rPr>
          <w:rFonts w:ascii="Times New Roman" w:hAnsi="Times New Roman" w:cs="Times New Roman"/>
          <w:color w:val="000000"/>
          <w:sz w:val="24"/>
          <w:szCs w:val="24"/>
          <w:lang w:val="de-DE"/>
        </w:rPr>
        <w:t xml:space="preserve"> hatte man </w:t>
      </w:r>
      <w:r w:rsidR="004D1102">
        <w:rPr>
          <w:rFonts w:ascii="Times New Roman" w:hAnsi="Times New Roman" w:cs="Times New Roman"/>
          <w:color w:val="000000"/>
          <w:sz w:val="24"/>
          <w:szCs w:val="24"/>
          <w:lang w:val="de-DE"/>
        </w:rPr>
        <w:t xml:space="preserve">ihn </w:t>
      </w:r>
      <w:r w:rsidR="00C06E5A" w:rsidRPr="00D4615B">
        <w:rPr>
          <w:rFonts w:ascii="Times New Roman" w:hAnsi="Times New Roman" w:cs="Times New Roman"/>
          <w:color w:val="000000"/>
          <w:sz w:val="24"/>
          <w:szCs w:val="24"/>
          <w:lang w:val="de-DE"/>
        </w:rPr>
        <w:t xml:space="preserve">beschuldigt, </w:t>
      </w:r>
      <w:r w:rsidR="006A2E0C">
        <w:rPr>
          <w:rFonts w:ascii="Times New Roman" w:hAnsi="Times New Roman" w:cs="Times New Roman"/>
          <w:color w:val="000000"/>
          <w:sz w:val="24"/>
          <w:szCs w:val="24"/>
          <w:lang w:val="de-DE"/>
        </w:rPr>
        <w:t>die Beute nicht gerecht verteilt zu haben</w:t>
      </w:r>
      <w:r w:rsidR="00F21240">
        <w:rPr>
          <w:rFonts w:ascii="Times New Roman" w:hAnsi="Times New Roman" w:cs="Times New Roman"/>
          <w:color w:val="000000"/>
          <w:sz w:val="24"/>
          <w:szCs w:val="24"/>
          <w:lang w:val="de-DE"/>
        </w:rPr>
        <w:t>; e</w:t>
      </w:r>
      <w:r w:rsidR="00C06E5A" w:rsidRPr="00D4615B">
        <w:rPr>
          <w:rFonts w:ascii="Times New Roman" w:hAnsi="Times New Roman" w:cs="Times New Roman"/>
          <w:color w:val="000000"/>
          <w:sz w:val="24"/>
          <w:szCs w:val="24"/>
          <w:lang w:val="de-DE"/>
        </w:rPr>
        <w:t xml:space="preserve">r war vor Gericht gestellt und </w:t>
      </w:r>
      <w:r w:rsidR="00183B6D">
        <w:rPr>
          <w:rFonts w:ascii="Times New Roman" w:hAnsi="Times New Roman" w:cs="Times New Roman"/>
          <w:color w:val="000000"/>
          <w:sz w:val="24"/>
          <w:szCs w:val="24"/>
          <w:lang w:val="de-DE"/>
        </w:rPr>
        <w:t>– anders als sein eben</w:t>
      </w:r>
      <w:r w:rsidR="00133706">
        <w:rPr>
          <w:rFonts w:ascii="Times New Roman" w:hAnsi="Times New Roman" w:cs="Times New Roman"/>
          <w:color w:val="000000"/>
          <w:sz w:val="24"/>
          <w:szCs w:val="24"/>
          <w:lang w:val="de-DE"/>
        </w:rPr>
        <w:t>falls angeklagter Amtskollege Lucius</w:t>
      </w:r>
      <w:r w:rsidR="00183B6D">
        <w:rPr>
          <w:rFonts w:ascii="Times New Roman" w:hAnsi="Times New Roman" w:cs="Times New Roman"/>
          <w:color w:val="000000"/>
          <w:sz w:val="24"/>
          <w:szCs w:val="24"/>
          <w:lang w:val="de-DE"/>
        </w:rPr>
        <w:t xml:space="preserve"> Aemilius Paullus –</w:t>
      </w:r>
      <w:r w:rsidR="006A2E0C">
        <w:rPr>
          <w:rStyle w:val="Funotenzeichen"/>
          <w:rFonts w:ascii="Times New Roman" w:hAnsi="Times New Roman" w:cs="Times New Roman"/>
          <w:color w:val="000000"/>
          <w:sz w:val="24"/>
          <w:szCs w:val="24"/>
          <w:lang w:val="de-DE"/>
        </w:rPr>
        <w:footnoteReference w:id="30"/>
      </w:r>
      <w:r w:rsidR="00183B6D">
        <w:rPr>
          <w:rFonts w:ascii="Times New Roman" w:hAnsi="Times New Roman" w:cs="Times New Roman"/>
          <w:color w:val="000000"/>
          <w:sz w:val="24"/>
          <w:szCs w:val="24"/>
          <w:lang w:val="de-DE"/>
        </w:rPr>
        <w:t xml:space="preserve"> </w:t>
      </w:r>
      <w:r w:rsidR="00C06E5A" w:rsidRPr="00D4615B">
        <w:rPr>
          <w:rFonts w:ascii="Times New Roman" w:hAnsi="Times New Roman" w:cs="Times New Roman"/>
          <w:color w:val="000000"/>
          <w:sz w:val="24"/>
          <w:szCs w:val="24"/>
          <w:lang w:val="de-DE"/>
        </w:rPr>
        <w:t xml:space="preserve">für schuldig befunden worden. </w:t>
      </w:r>
      <w:r w:rsidR="00F21240">
        <w:rPr>
          <w:rFonts w:ascii="Times New Roman" w:hAnsi="Times New Roman" w:cs="Times New Roman"/>
          <w:color w:val="000000"/>
          <w:sz w:val="24"/>
          <w:szCs w:val="24"/>
          <w:lang w:val="de-DE"/>
        </w:rPr>
        <w:t>Ge</w:t>
      </w:r>
      <w:r w:rsidR="00623C2B">
        <w:rPr>
          <w:rFonts w:ascii="Times New Roman" w:hAnsi="Times New Roman" w:cs="Times New Roman"/>
          <w:color w:val="000000"/>
          <w:sz w:val="24"/>
          <w:szCs w:val="24"/>
          <w:lang w:val="de-DE"/>
        </w:rPr>
        <w:t xml:space="preserve">demütigt </w:t>
      </w:r>
      <w:r w:rsidR="00C06E5A" w:rsidRPr="00D4615B">
        <w:rPr>
          <w:rFonts w:ascii="Times New Roman" w:hAnsi="Times New Roman" w:cs="Times New Roman"/>
          <w:color w:val="000000"/>
          <w:sz w:val="24"/>
          <w:szCs w:val="24"/>
          <w:lang w:val="de-DE"/>
        </w:rPr>
        <w:t xml:space="preserve">und </w:t>
      </w:r>
      <w:r w:rsidR="00623C2B">
        <w:rPr>
          <w:rFonts w:ascii="Times New Roman" w:hAnsi="Times New Roman" w:cs="Times New Roman"/>
          <w:color w:val="000000"/>
          <w:sz w:val="24"/>
          <w:szCs w:val="24"/>
          <w:lang w:val="de-DE"/>
        </w:rPr>
        <w:t xml:space="preserve">verbittert </w:t>
      </w:r>
      <w:r w:rsidR="00C06E5A" w:rsidRPr="00D4615B">
        <w:rPr>
          <w:rFonts w:ascii="Times New Roman" w:hAnsi="Times New Roman" w:cs="Times New Roman"/>
          <w:color w:val="000000"/>
          <w:sz w:val="24"/>
          <w:szCs w:val="24"/>
          <w:lang w:val="de-DE"/>
        </w:rPr>
        <w:t xml:space="preserve">habe </w:t>
      </w:r>
      <w:r w:rsidR="00430A0E">
        <w:rPr>
          <w:rFonts w:ascii="Times New Roman" w:hAnsi="Times New Roman" w:cs="Times New Roman"/>
          <w:color w:val="000000"/>
          <w:sz w:val="24"/>
          <w:szCs w:val="24"/>
          <w:lang w:val="de-DE"/>
        </w:rPr>
        <w:t xml:space="preserve">sich </w:t>
      </w:r>
      <w:r w:rsidR="00C06E5A" w:rsidRPr="00D4615B">
        <w:rPr>
          <w:rFonts w:ascii="Times New Roman" w:hAnsi="Times New Roman" w:cs="Times New Roman"/>
          <w:color w:val="000000"/>
          <w:sz w:val="24"/>
          <w:szCs w:val="24"/>
          <w:lang w:val="de-DE"/>
        </w:rPr>
        <w:t>Marcus Livius</w:t>
      </w:r>
      <w:r w:rsidR="00183B6D">
        <w:rPr>
          <w:rFonts w:ascii="Times New Roman" w:hAnsi="Times New Roman" w:cs="Times New Roman"/>
          <w:color w:val="000000"/>
          <w:sz w:val="24"/>
          <w:szCs w:val="24"/>
          <w:lang w:val="de-DE"/>
        </w:rPr>
        <w:t>, der seine Verurteilung auf die Parteilichkeit und die Missgunst der Nobilität zurückgeführt habe,</w:t>
      </w:r>
      <w:r w:rsidR="00C06E5A" w:rsidRPr="00D4615B">
        <w:rPr>
          <w:rFonts w:ascii="Times New Roman" w:hAnsi="Times New Roman" w:cs="Times New Roman"/>
          <w:color w:val="000000"/>
          <w:sz w:val="24"/>
          <w:szCs w:val="24"/>
          <w:lang w:val="de-DE"/>
        </w:rPr>
        <w:t xml:space="preserve"> daraufhin </w:t>
      </w:r>
      <w:r w:rsidR="00430A0E">
        <w:rPr>
          <w:rFonts w:ascii="Times New Roman" w:hAnsi="Times New Roman" w:cs="Times New Roman"/>
          <w:color w:val="000000"/>
          <w:sz w:val="24"/>
          <w:szCs w:val="24"/>
          <w:lang w:val="de-DE"/>
        </w:rPr>
        <w:t xml:space="preserve">dazu </w:t>
      </w:r>
      <w:r w:rsidR="00C06E5A" w:rsidRPr="00D4615B">
        <w:rPr>
          <w:rFonts w:ascii="Times New Roman" w:hAnsi="Times New Roman" w:cs="Times New Roman"/>
          <w:color w:val="000000"/>
          <w:sz w:val="24"/>
          <w:szCs w:val="24"/>
          <w:lang w:val="de-DE"/>
        </w:rPr>
        <w:t xml:space="preserve">entschieden, sich aufs Land zurückzuziehen, und viele Jahre die </w:t>
      </w:r>
      <w:r w:rsidR="002B3D11" w:rsidRPr="008F78DB">
        <w:rPr>
          <w:rFonts w:ascii="Times New Roman" w:hAnsi="Times New Roman" w:cs="Times New Roman"/>
          <w:i/>
          <w:color w:val="000000"/>
          <w:sz w:val="24"/>
          <w:szCs w:val="24"/>
          <w:lang w:val="la-Latn"/>
        </w:rPr>
        <w:t>urbs</w:t>
      </w:r>
      <w:r w:rsidR="002B3D11">
        <w:rPr>
          <w:rFonts w:ascii="Times New Roman" w:hAnsi="Times New Roman" w:cs="Times New Roman"/>
          <w:color w:val="000000"/>
          <w:sz w:val="24"/>
          <w:szCs w:val="24"/>
          <w:lang w:val="de-DE"/>
        </w:rPr>
        <w:t xml:space="preserve"> </w:t>
      </w:r>
      <w:r w:rsidR="00C06E5A" w:rsidRPr="00D4615B">
        <w:rPr>
          <w:rFonts w:ascii="Times New Roman" w:hAnsi="Times New Roman" w:cs="Times New Roman"/>
          <w:color w:val="000000"/>
          <w:sz w:val="24"/>
          <w:szCs w:val="24"/>
          <w:lang w:val="de-DE"/>
        </w:rPr>
        <w:t>und jeden Umgang mit den Menschen gemieden.</w:t>
      </w:r>
      <w:r w:rsidR="0096720D">
        <w:rPr>
          <w:rStyle w:val="Funotenzeichen"/>
          <w:rFonts w:ascii="Times New Roman" w:hAnsi="Times New Roman" w:cs="Times New Roman"/>
          <w:color w:val="000000"/>
          <w:sz w:val="24"/>
          <w:szCs w:val="24"/>
          <w:lang w:val="de-DE"/>
        </w:rPr>
        <w:footnoteReference w:id="31"/>
      </w:r>
    </w:p>
    <w:p w:rsidR="00271347" w:rsidRDefault="00C06E5A" w:rsidP="00186106">
      <w:pPr>
        <w:autoSpaceDE w:val="0"/>
        <w:autoSpaceDN w:val="0"/>
        <w:adjustRightInd w:val="0"/>
        <w:spacing w:after="0" w:line="360" w:lineRule="auto"/>
        <w:ind w:firstLine="567"/>
        <w:jc w:val="both"/>
        <w:rPr>
          <w:rFonts w:ascii="Times New Roman" w:hAnsi="Times New Roman" w:cs="Times New Roman"/>
          <w:sz w:val="24"/>
          <w:szCs w:val="24"/>
          <w:lang w:val="de-DE"/>
        </w:rPr>
      </w:pPr>
      <w:r w:rsidRPr="00D4615B">
        <w:rPr>
          <w:rFonts w:ascii="Times New Roman" w:hAnsi="Times New Roman" w:cs="Times New Roman"/>
          <w:color w:val="000000"/>
          <w:sz w:val="24"/>
          <w:szCs w:val="24"/>
          <w:lang w:val="de-DE"/>
        </w:rPr>
        <w:t>Erst</w:t>
      </w:r>
      <w:r w:rsidR="00623C2B">
        <w:rPr>
          <w:rFonts w:ascii="Times New Roman" w:hAnsi="Times New Roman" w:cs="Times New Roman"/>
          <w:color w:val="000000"/>
          <w:sz w:val="24"/>
          <w:szCs w:val="24"/>
          <w:lang w:val="de-DE"/>
        </w:rPr>
        <w:t xml:space="preserve"> </w:t>
      </w:r>
      <w:r w:rsidR="0072026D">
        <w:rPr>
          <w:rFonts w:ascii="Times New Roman" w:hAnsi="Times New Roman" w:cs="Times New Roman"/>
          <w:color w:val="000000"/>
          <w:sz w:val="24"/>
          <w:szCs w:val="24"/>
          <w:lang w:val="de-DE"/>
        </w:rPr>
        <w:t>acht Jahre später h</w:t>
      </w:r>
      <w:r w:rsidR="00623C2B">
        <w:rPr>
          <w:rFonts w:ascii="Times New Roman" w:hAnsi="Times New Roman" w:cs="Times New Roman"/>
          <w:color w:val="000000"/>
          <w:sz w:val="24"/>
          <w:szCs w:val="24"/>
          <w:lang w:val="de-DE"/>
        </w:rPr>
        <w:t xml:space="preserve">ätten </w:t>
      </w:r>
      <w:r w:rsidRPr="00D4615B">
        <w:rPr>
          <w:rFonts w:ascii="Times New Roman" w:hAnsi="Times New Roman" w:cs="Times New Roman"/>
          <w:color w:val="000000"/>
          <w:sz w:val="24"/>
          <w:szCs w:val="24"/>
          <w:lang w:val="de-DE"/>
        </w:rPr>
        <w:t xml:space="preserve">die Konsuln Claudius Marcellus und Valerius Laevinus </w:t>
      </w:r>
      <w:r w:rsidR="00F21240">
        <w:rPr>
          <w:rFonts w:ascii="Times New Roman" w:hAnsi="Times New Roman" w:cs="Times New Roman"/>
          <w:color w:val="000000"/>
          <w:sz w:val="24"/>
          <w:szCs w:val="24"/>
          <w:lang w:val="de-DE"/>
        </w:rPr>
        <w:t xml:space="preserve">ihn </w:t>
      </w:r>
      <w:r w:rsidRPr="00D4615B">
        <w:rPr>
          <w:rFonts w:ascii="Times New Roman" w:hAnsi="Times New Roman" w:cs="Times New Roman"/>
          <w:color w:val="000000"/>
          <w:sz w:val="24"/>
          <w:szCs w:val="24"/>
          <w:lang w:val="de-DE"/>
        </w:rPr>
        <w:t>zurück in die Stadt</w:t>
      </w:r>
      <w:r w:rsidR="00686FF1">
        <w:rPr>
          <w:rFonts w:ascii="Times New Roman" w:hAnsi="Times New Roman" w:cs="Times New Roman"/>
          <w:color w:val="000000"/>
          <w:sz w:val="24"/>
          <w:szCs w:val="24"/>
          <w:lang w:val="de-DE"/>
        </w:rPr>
        <w:t xml:space="preserve"> </w:t>
      </w:r>
      <w:r w:rsidR="00623C2B">
        <w:rPr>
          <w:rFonts w:ascii="Times New Roman" w:hAnsi="Times New Roman" w:cs="Times New Roman"/>
          <w:color w:val="000000"/>
          <w:sz w:val="24"/>
          <w:szCs w:val="24"/>
          <w:lang w:val="de-DE"/>
        </w:rPr>
        <w:t xml:space="preserve">bringen können. </w:t>
      </w:r>
      <w:r>
        <w:rPr>
          <w:rFonts w:ascii="Times New Roman" w:hAnsi="Times New Roman" w:cs="Times New Roman"/>
          <w:color w:val="000000"/>
          <w:sz w:val="24"/>
          <w:szCs w:val="24"/>
          <w:lang w:val="de-DE"/>
        </w:rPr>
        <w:t xml:space="preserve">Dort </w:t>
      </w:r>
      <w:r w:rsidRPr="00D4615B">
        <w:rPr>
          <w:rFonts w:ascii="Times New Roman" w:hAnsi="Times New Roman" w:cs="Times New Roman"/>
          <w:color w:val="000000"/>
          <w:sz w:val="24"/>
          <w:szCs w:val="24"/>
          <w:lang w:val="de-DE"/>
        </w:rPr>
        <w:t xml:space="preserve">sei </w:t>
      </w:r>
      <w:r w:rsidR="0072026D">
        <w:rPr>
          <w:rFonts w:ascii="Times New Roman" w:hAnsi="Times New Roman" w:cs="Times New Roman"/>
          <w:color w:val="000000"/>
          <w:sz w:val="24"/>
          <w:szCs w:val="24"/>
          <w:lang w:val="de-DE"/>
        </w:rPr>
        <w:t xml:space="preserve">Livius </w:t>
      </w:r>
      <w:r w:rsidR="00F21240">
        <w:rPr>
          <w:rFonts w:ascii="Times New Roman" w:hAnsi="Times New Roman" w:cs="Times New Roman"/>
          <w:color w:val="000000"/>
          <w:sz w:val="24"/>
          <w:szCs w:val="24"/>
          <w:lang w:val="de-DE"/>
        </w:rPr>
        <w:t xml:space="preserve">zunächst </w:t>
      </w:r>
      <w:r w:rsidR="0072026D">
        <w:rPr>
          <w:rFonts w:ascii="Times New Roman" w:hAnsi="Times New Roman" w:cs="Times New Roman"/>
          <w:color w:val="000000"/>
          <w:sz w:val="24"/>
          <w:szCs w:val="24"/>
          <w:lang w:val="de-DE"/>
        </w:rPr>
        <w:t xml:space="preserve">jedoch </w:t>
      </w:r>
      <w:r w:rsidR="00623C2B">
        <w:rPr>
          <w:rFonts w:ascii="Times New Roman" w:hAnsi="Times New Roman" w:cs="Times New Roman"/>
          <w:color w:val="000000"/>
          <w:sz w:val="24"/>
          <w:szCs w:val="24"/>
          <w:lang w:val="de-DE"/>
        </w:rPr>
        <w:t xml:space="preserve">nicht in den Senat gegangen, sondern vielmehr </w:t>
      </w:r>
      <w:r w:rsidRPr="00D4615B">
        <w:rPr>
          <w:rFonts w:ascii="Times New Roman" w:hAnsi="Times New Roman" w:cs="Times New Roman"/>
          <w:color w:val="000000"/>
          <w:sz w:val="24"/>
          <w:szCs w:val="24"/>
          <w:lang w:val="de-DE"/>
        </w:rPr>
        <w:t xml:space="preserve">in </w:t>
      </w:r>
      <w:r w:rsidRPr="00D4615B">
        <w:rPr>
          <w:rFonts w:ascii="Times New Roman" w:hAnsi="Times New Roman" w:cs="Times New Roman"/>
          <w:sz w:val="24"/>
          <w:szCs w:val="24"/>
          <w:lang w:val="de-DE"/>
        </w:rPr>
        <w:t xml:space="preserve">abgetragener Kleidung, mit langem Haar und </w:t>
      </w:r>
      <w:r w:rsidR="0096720D">
        <w:rPr>
          <w:rFonts w:ascii="Times New Roman" w:hAnsi="Times New Roman" w:cs="Times New Roman"/>
          <w:sz w:val="24"/>
          <w:szCs w:val="24"/>
          <w:lang w:val="de-DE"/>
        </w:rPr>
        <w:t>bärtig</w:t>
      </w:r>
      <w:r w:rsidRPr="00D4615B">
        <w:rPr>
          <w:rFonts w:ascii="Times New Roman" w:hAnsi="Times New Roman" w:cs="Times New Roman"/>
          <w:sz w:val="24"/>
          <w:szCs w:val="24"/>
          <w:lang w:val="de-DE"/>
        </w:rPr>
        <w:t xml:space="preserve"> </w:t>
      </w:r>
      <w:r w:rsidR="00623C2B">
        <w:rPr>
          <w:rFonts w:ascii="Times New Roman" w:hAnsi="Times New Roman" w:cs="Times New Roman"/>
          <w:sz w:val="24"/>
          <w:szCs w:val="24"/>
          <w:lang w:val="de-DE"/>
        </w:rPr>
        <w:t xml:space="preserve">in der Öffentlichkeit der Stadt </w:t>
      </w:r>
      <w:r w:rsidRPr="00D4615B">
        <w:rPr>
          <w:rFonts w:ascii="Times New Roman" w:hAnsi="Times New Roman" w:cs="Times New Roman"/>
          <w:sz w:val="24"/>
          <w:szCs w:val="24"/>
          <w:lang w:val="de-DE"/>
        </w:rPr>
        <w:t>aufgetreten</w:t>
      </w:r>
      <w:r w:rsidR="00623C2B">
        <w:rPr>
          <w:rFonts w:ascii="Times New Roman" w:hAnsi="Times New Roman" w:cs="Times New Roman"/>
          <w:sz w:val="24"/>
          <w:szCs w:val="24"/>
          <w:lang w:val="de-DE"/>
        </w:rPr>
        <w:t xml:space="preserve">, um </w:t>
      </w:r>
      <w:r w:rsidRPr="00D4615B">
        <w:rPr>
          <w:rFonts w:ascii="Times New Roman" w:hAnsi="Times New Roman" w:cs="Times New Roman"/>
          <w:sz w:val="24"/>
          <w:szCs w:val="24"/>
          <w:lang w:val="de-DE"/>
        </w:rPr>
        <w:t xml:space="preserve">auf diese Weise die Erinnerung an die erlittene Schmach deutlich zur Schau </w:t>
      </w:r>
      <w:r w:rsidR="00623C2B">
        <w:rPr>
          <w:rFonts w:ascii="Times New Roman" w:hAnsi="Times New Roman" w:cs="Times New Roman"/>
          <w:sz w:val="24"/>
          <w:szCs w:val="24"/>
          <w:lang w:val="de-DE"/>
        </w:rPr>
        <w:t xml:space="preserve">zu stellen; schließlich hätten ihn </w:t>
      </w:r>
      <w:r w:rsidR="0096720D">
        <w:rPr>
          <w:rFonts w:ascii="Times New Roman" w:hAnsi="Times New Roman" w:cs="Times New Roman"/>
          <w:sz w:val="24"/>
          <w:szCs w:val="24"/>
          <w:lang w:val="de-DE"/>
        </w:rPr>
        <w:t xml:space="preserve">die Zensoren </w:t>
      </w:r>
      <w:r w:rsidR="008420AE">
        <w:rPr>
          <w:rFonts w:ascii="Times New Roman" w:hAnsi="Times New Roman" w:cs="Times New Roman"/>
          <w:sz w:val="24"/>
          <w:szCs w:val="24"/>
          <w:lang w:val="de-DE"/>
        </w:rPr>
        <w:t>L</w:t>
      </w:r>
      <w:r w:rsidR="00133706">
        <w:rPr>
          <w:rFonts w:ascii="Times New Roman" w:hAnsi="Times New Roman" w:cs="Times New Roman"/>
          <w:sz w:val="24"/>
          <w:szCs w:val="24"/>
          <w:lang w:val="de-DE"/>
        </w:rPr>
        <w:t xml:space="preserve">ucius </w:t>
      </w:r>
      <w:r w:rsidR="008420AE">
        <w:rPr>
          <w:rFonts w:ascii="Times New Roman" w:hAnsi="Times New Roman" w:cs="Times New Roman"/>
          <w:sz w:val="24"/>
          <w:szCs w:val="24"/>
          <w:lang w:val="de-DE"/>
        </w:rPr>
        <w:t xml:space="preserve">Veturius und </w:t>
      </w:r>
      <w:r w:rsidR="00133706">
        <w:rPr>
          <w:rFonts w:ascii="Times New Roman" w:hAnsi="Times New Roman" w:cs="Times New Roman"/>
          <w:sz w:val="24"/>
          <w:szCs w:val="24"/>
          <w:lang w:val="de-DE"/>
        </w:rPr>
        <w:t xml:space="preserve">Publius </w:t>
      </w:r>
      <w:r w:rsidR="008420AE">
        <w:rPr>
          <w:rFonts w:ascii="Times New Roman" w:hAnsi="Times New Roman" w:cs="Times New Roman"/>
          <w:sz w:val="24"/>
          <w:szCs w:val="24"/>
          <w:lang w:val="de-DE"/>
        </w:rPr>
        <w:t xml:space="preserve">Licinius </w:t>
      </w:r>
      <w:r w:rsidR="00F51163">
        <w:rPr>
          <w:rFonts w:ascii="Times New Roman" w:hAnsi="Times New Roman" w:cs="Times New Roman"/>
          <w:sz w:val="24"/>
          <w:szCs w:val="24"/>
          <w:lang w:val="de-DE"/>
        </w:rPr>
        <w:t>ermahnt</w:t>
      </w:r>
      <w:r w:rsidR="0096720D">
        <w:rPr>
          <w:rFonts w:ascii="Times New Roman" w:hAnsi="Times New Roman" w:cs="Times New Roman"/>
          <w:sz w:val="24"/>
          <w:szCs w:val="24"/>
          <w:lang w:val="de-DE"/>
        </w:rPr>
        <w:t xml:space="preserve">, </w:t>
      </w:r>
      <w:r w:rsidR="00F21240">
        <w:rPr>
          <w:rFonts w:ascii="Times New Roman" w:hAnsi="Times New Roman" w:cs="Times New Roman"/>
          <w:sz w:val="24"/>
          <w:szCs w:val="24"/>
          <w:lang w:val="de-DE"/>
        </w:rPr>
        <w:t xml:space="preserve">er möge </w:t>
      </w:r>
      <w:r w:rsidR="0096720D">
        <w:rPr>
          <w:rFonts w:ascii="Times New Roman" w:hAnsi="Times New Roman" w:cs="Times New Roman"/>
          <w:sz w:val="24"/>
          <w:szCs w:val="24"/>
          <w:lang w:val="de-DE"/>
        </w:rPr>
        <w:t xml:space="preserve">sich </w:t>
      </w:r>
      <w:r w:rsidR="00F21240">
        <w:rPr>
          <w:rFonts w:ascii="Times New Roman" w:hAnsi="Times New Roman" w:cs="Times New Roman"/>
          <w:sz w:val="24"/>
          <w:szCs w:val="24"/>
          <w:lang w:val="de-DE"/>
        </w:rPr>
        <w:t>rasieren</w:t>
      </w:r>
      <w:r w:rsidR="00623C2B">
        <w:rPr>
          <w:rFonts w:ascii="Times New Roman" w:hAnsi="Times New Roman" w:cs="Times New Roman"/>
          <w:sz w:val="24"/>
          <w:szCs w:val="24"/>
          <w:lang w:val="de-DE"/>
        </w:rPr>
        <w:t xml:space="preserve">, </w:t>
      </w:r>
      <w:r w:rsidR="0096720D">
        <w:rPr>
          <w:rFonts w:ascii="Times New Roman" w:hAnsi="Times New Roman" w:cs="Times New Roman"/>
          <w:sz w:val="24"/>
          <w:szCs w:val="24"/>
          <w:lang w:val="de-DE"/>
        </w:rPr>
        <w:t xml:space="preserve">angemessen </w:t>
      </w:r>
      <w:r w:rsidR="00F21240">
        <w:rPr>
          <w:rFonts w:ascii="Times New Roman" w:hAnsi="Times New Roman" w:cs="Times New Roman"/>
          <w:sz w:val="24"/>
          <w:szCs w:val="24"/>
          <w:lang w:val="de-DE"/>
        </w:rPr>
        <w:t>kleiden</w:t>
      </w:r>
      <w:r w:rsidR="00623C2B">
        <w:rPr>
          <w:rFonts w:ascii="Times New Roman" w:hAnsi="Times New Roman" w:cs="Times New Roman"/>
          <w:sz w:val="24"/>
          <w:szCs w:val="24"/>
          <w:lang w:val="de-DE"/>
        </w:rPr>
        <w:t xml:space="preserve"> und seinen Verpflichtungen </w:t>
      </w:r>
      <w:r w:rsidR="008420AE">
        <w:rPr>
          <w:rFonts w:ascii="Times New Roman" w:hAnsi="Times New Roman" w:cs="Times New Roman"/>
          <w:sz w:val="24"/>
          <w:szCs w:val="24"/>
          <w:lang w:val="de-DE"/>
        </w:rPr>
        <w:t xml:space="preserve">gegenüber dem </w:t>
      </w:r>
      <w:r w:rsidR="008420AE">
        <w:rPr>
          <w:rFonts w:ascii="Times New Roman" w:hAnsi="Times New Roman" w:cs="Times New Roman"/>
          <w:sz w:val="24"/>
          <w:szCs w:val="24"/>
          <w:lang w:val="de-DE"/>
        </w:rPr>
        <w:lastRenderedPageBreak/>
        <w:t xml:space="preserve">Gemeinwesen </w:t>
      </w:r>
      <w:r w:rsidR="00623C2B">
        <w:rPr>
          <w:rFonts w:ascii="Times New Roman" w:hAnsi="Times New Roman" w:cs="Times New Roman"/>
          <w:sz w:val="24"/>
          <w:szCs w:val="24"/>
          <w:lang w:val="de-DE"/>
        </w:rPr>
        <w:t>nachkommen</w:t>
      </w:r>
      <w:r w:rsidRPr="00D4615B">
        <w:rPr>
          <w:rFonts w:ascii="Times New Roman" w:hAnsi="Times New Roman" w:cs="Times New Roman"/>
          <w:sz w:val="24"/>
          <w:szCs w:val="24"/>
          <w:lang w:val="de-DE"/>
        </w:rPr>
        <w:t>.</w:t>
      </w:r>
      <w:r w:rsidR="00F21240">
        <w:rPr>
          <w:rStyle w:val="Funotenzeichen"/>
          <w:rFonts w:ascii="Times New Roman" w:hAnsi="Times New Roman" w:cs="Times New Roman"/>
          <w:sz w:val="24"/>
          <w:szCs w:val="24"/>
          <w:lang w:val="de-DE"/>
        </w:rPr>
        <w:footnoteReference w:id="32"/>
      </w:r>
      <w:r w:rsidRPr="00D4615B">
        <w:rPr>
          <w:rFonts w:ascii="Times New Roman" w:hAnsi="Times New Roman" w:cs="Times New Roman"/>
          <w:sz w:val="24"/>
          <w:szCs w:val="24"/>
          <w:lang w:val="de-DE"/>
        </w:rPr>
        <w:t xml:space="preserve"> </w:t>
      </w:r>
      <w:r w:rsidR="00CE6D26">
        <w:rPr>
          <w:rFonts w:ascii="Times New Roman" w:hAnsi="Times New Roman" w:cs="Times New Roman"/>
          <w:sz w:val="24"/>
          <w:szCs w:val="24"/>
          <w:lang w:val="de-DE"/>
        </w:rPr>
        <w:t xml:space="preserve">Dieser Aufforderung habe Livius zwar Folge geleistet, </w:t>
      </w:r>
      <w:r w:rsidR="00430A0E">
        <w:rPr>
          <w:rFonts w:ascii="Times New Roman" w:hAnsi="Times New Roman" w:cs="Times New Roman"/>
          <w:sz w:val="24"/>
          <w:szCs w:val="24"/>
          <w:lang w:val="de-DE"/>
        </w:rPr>
        <w:t>a</w:t>
      </w:r>
      <w:r w:rsidR="00CE6D26">
        <w:rPr>
          <w:rFonts w:ascii="Times New Roman" w:hAnsi="Times New Roman" w:cs="Times New Roman"/>
          <w:sz w:val="24"/>
          <w:szCs w:val="24"/>
          <w:lang w:val="de-DE"/>
        </w:rPr>
        <w:t>n den Di</w:t>
      </w:r>
      <w:r w:rsidRPr="00D4615B">
        <w:rPr>
          <w:rFonts w:ascii="Times New Roman" w:hAnsi="Times New Roman" w:cs="Times New Roman"/>
          <w:sz w:val="24"/>
          <w:szCs w:val="24"/>
          <w:lang w:val="de-DE"/>
        </w:rPr>
        <w:t xml:space="preserve">skussionen </w:t>
      </w:r>
      <w:r>
        <w:rPr>
          <w:rFonts w:ascii="Times New Roman" w:hAnsi="Times New Roman" w:cs="Times New Roman"/>
          <w:sz w:val="24"/>
          <w:szCs w:val="24"/>
          <w:lang w:val="de-DE"/>
        </w:rPr>
        <w:t xml:space="preserve">im Senat habe </w:t>
      </w:r>
      <w:r w:rsidR="00CE6D26">
        <w:rPr>
          <w:rFonts w:ascii="Times New Roman" w:hAnsi="Times New Roman" w:cs="Times New Roman"/>
          <w:sz w:val="24"/>
          <w:szCs w:val="24"/>
          <w:lang w:val="de-DE"/>
        </w:rPr>
        <w:t xml:space="preserve">er </w:t>
      </w:r>
      <w:r>
        <w:rPr>
          <w:rFonts w:ascii="Times New Roman" w:hAnsi="Times New Roman" w:cs="Times New Roman"/>
          <w:sz w:val="24"/>
          <w:szCs w:val="24"/>
          <w:lang w:val="de-DE"/>
        </w:rPr>
        <w:t xml:space="preserve">sich </w:t>
      </w:r>
      <w:r w:rsidR="00CE6D26">
        <w:rPr>
          <w:rFonts w:ascii="Times New Roman" w:hAnsi="Times New Roman" w:cs="Times New Roman"/>
          <w:sz w:val="24"/>
          <w:szCs w:val="24"/>
          <w:lang w:val="de-DE"/>
        </w:rPr>
        <w:t xml:space="preserve">jedoch </w:t>
      </w:r>
      <w:r w:rsidR="0096720D">
        <w:rPr>
          <w:rFonts w:ascii="Times New Roman" w:hAnsi="Times New Roman" w:cs="Times New Roman"/>
          <w:sz w:val="24"/>
          <w:szCs w:val="24"/>
          <w:lang w:val="de-DE"/>
        </w:rPr>
        <w:t xml:space="preserve">auch danach </w:t>
      </w:r>
      <w:r>
        <w:rPr>
          <w:rFonts w:ascii="Times New Roman" w:hAnsi="Times New Roman" w:cs="Times New Roman"/>
          <w:sz w:val="24"/>
          <w:szCs w:val="24"/>
          <w:lang w:val="de-DE"/>
        </w:rPr>
        <w:t xml:space="preserve">nicht </w:t>
      </w:r>
      <w:r w:rsidRPr="00D4615B">
        <w:rPr>
          <w:rFonts w:ascii="Times New Roman" w:hAnsi="Times New Roman" w:cs="Times New Roman"/>
          <w:sz w:val="24"/>
          <w:szCs w:val="24"/>
          <w:lang w:val="de-DE"/>
        </w:rPr>
        <w:t xml:space="preserve">beteiligt und bei der Umfrage lediglich mit einem kurzen Wort seine </w:t>
      </w:r>
      <w:r w:rsidRPr="00F51163">
        <w:rPr>
          <w:rFonts w:ascii="Times New Roman" w:hAnsi="Times New Roman" w:cs="Times New Roman"/>
          <w:i/>
          <w:sz w:val="24"/>
          <w:szCs w:val="24"/>
          <w:lang w:val="la-Latn"/>
        </w:rPr>
        <w:t>sententia</w:t>
      </w:r>
      <w:r w:rsidRPr="00D4615B">
        <w:rPr>
          <w:rFonts w:ascii="Times New Roman" w:hAnsi="Times New Roman" w:cs="Times New Roman"/>
          <w:sz w:val="24"/>
          <w:szCs w:val="24"/>
          <w:lang w:val="de-DE"/>
        </w:rPr>
        <w:t xml:space="preserve"> abgegeben. Als er sich doch endlich entschloss, wieder </w:t>
      </w:r>
      <w:r>
        <w:rPr>
          <w:rFonts w:ascii="Times New Roman" w:hAnsi="Times New Roman" w:cs="Times New Roman"/>
          <w:sz w:val="24"/>
          <w:szCs w:val="24"/>
          <w:lang w:val="de-DE"/>
        </w:rPr>
        <w:t xml:space="preserve">aktiv </w:t>
      </w:r>
      <w:r w:rsidRPr="00D4615B">
        <w:rPr>
          <w:rFonts w:ascii="Times New Roman" w:hAnsi="Times New Roman" w:cs="Times New Roman"/>
          <w:sz w:val="24"/>
          <w:szCs w:val="24"/>
          <w:lang w:val="de-DE"/>
        </w:rPr>
        <w:t>teilzunehmen</w:t>
      </w:r>
      <w:r w:rsidR="00686FF1">
        <w:rPr>
          <w:rFonts w:ascii="Times New Roman" w:hAnsi="Times New Roman" w:cs="Times New Roman"/>
          <w:sz w:val="24"/>
          <w:szCs w:val="24"/>
          <w:lang w:val="de-DE"/>
        </w:rPr>
        <w:t xml:space="preserve"> – ein</w:t>
      </w:r>
      <w:r w:rsidR="00F21240">
        <w:rPr>
          <w:rFonts w:ascii="Times New Roman" w:hAnsi="Times New Roman" w:cs="Times New Roman"/>
          <w:sz w:val="24"/>
          <w:szCs w:val="24"/>
          <w:lang w:val="de-DE"/>
        </w:rPr>
        <w:t xml:space="preserve"> </w:t>
      </w:r>
      <w:r w:rsidR="00686FF1">
        <w:rPr>
          <w:rFonts w:ascii="Times New Roman" w:hAnsi="Times New Roman" w:cs="Times New Roman"/>
          <w:sz w:val="24"/>
          <w:szCs w:val="24"/>
          <w:lang w:val="de-DE"/>
        </w:rPr>
        <w:t>Verwandter</w:t>
      </w:r>
      <w:r w:rsidR="00EC2378">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Marcus </w:t>
      </w:r>
      <w:r w:rsidR="00EC2378">
        <w:rPr>
          <w:rFonts w:ascii="Times New Roman" w:hAnsi="Times New Roman" w:cs="Times New Roman"/>
          <w:sz w:val="24"/>
          <w:szCs w:val="24"/>
          <w:lang w:val="de-DE"/>
        </w:rPr>
        <w:t>Livius Macatus,</w:t>
      </w:r>
      <w:r w:rsidR="0089143C">
        <w:rPr>
          <w:rFonts w:ascii="Times New Roman" w:hAnsi="Times New Roman" w:cs="Times New Roman"/>
          <w:sz w:val="24"/>
          <w:szCs w:val="24"/>
          <w:lang w:val="de-DE"/>
        </w:rPr>
        <w:t xml:space="preserve"> wu</w:t>
      </w:r>
      <w:r w:rsidR="00686FF1">
        <w:rPr>
          <w:rFonts w:ascii="Times New Roman" w:hAnsi="Times New Roman" w:cs="Times New Roman"/>
          <w:sz w:val="24"/>
          <w:szCs w:val="24"/>
          <w:lang w:val="de-DE"/>
        </w:rPr>
        <w:t>r</w:t>
      </w:r>
      <w:r w:rsidR="0089143C">
        <w:rPr>
          <w:rFonts w:ascii="Times New Roman" w:hAnsi="Times New Roman" w:cs="Times New Roman"/>
          <w:sz w:val="24"/>
          <w:szCs w:val="24"/>
          <w:lang w:val="de-DE"/>
        </w:rPr>
        <w:t>de</w:t>
      </w:r>
      <w:r w:rsidR="00686FF1">
        <w:rPr>
          <w:rFonts w:ascii="Times New Roman" w:hAnsi="Times New Roman" w:cs="Times New Roman"/>
          <w:sz w:val="24"/>
          <w:szCs w:val="24"/>
          <w:lang w:val="de-DE"/>
        </w:rPr>
        <w:t xml:space="preserve"> </w:t>
      </w:r>
      <w:r w:rsidR="00E13BEC">
        <w:rPr>
          <w:rFonts w:ascii="Times New Roman" w:hAnsi="Times New Roman" w:cs="Times New Roman"/>
          <w:sz w:val="24"/>
          <w:szCs w:val="24"/>
          <w:lang w:val="de-DE"/>
        </w:rPr>
        <w:t>208 </w:t>
      </w:r>
      <w:r w:rsidR="00EC2378">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00EC2378">
        <w:rPr>
          <w:rFonts w:ascii="Times New Roman" w:hAnsi="Times New Roman" w:cs="Times New Roman"/>
          <w:sz w:val="24"/>
          <w:szCs w:val="24"/>
          <w:lang w:val="de-DE"/>
        </w:rPr>
        <w:t xml:space="preserve">Chr. </w:t>
      </w:r>
      <w:r w:rsidR="00686FF1">
        <w:rPr>
          <w:rFonts w:ascii="Times New Roman" w:hAnsi="Times New Roman" w:cs="Times New Roman"/>
          <w:sz w:val="24"/>
          <w:szCs w:val="24"/>
          <w:lang w:val="de-DE"/>
        </w:rPr>
        <w:t xml:space="preserve">angeklagt und </w:t>
      </w:r>
      <w:r w:rsidR="0096720D">
        <w:rPr>
          <w:rFonts w:ascii="Times New Roman" w:hAnsi="Times New Roman" w:cs="Times New Roman"/>
          <w:sz w:val="24"/>
          <w:szCs w:val="24"/>
          <w:lang w:val="de-DE"/>
        </w:rPr>
        <w:t>Livius</w:t>
      </w:r>
      <w:r w:rsidR="00686FF1">
        <w:rPr>
          <w:rFonts w:ascii="Times New Roman" w:hAnsi="Times New Roman" w:cs="Times New Roman"/>
          <w:sz w:val="24"/>
          <w:szCs w:val="24"/>
          <w:lang w:val="de-DE"/>
        </w:rPr>
        <w:t xml:space="preserve"> ha</w:t>
      </w:r>
      <w:r w:rsidR="00672439">
        <w:rPr>
          <w:rFonts w:ascii="Times New Roman" w:hAnsi="Times New Roman" w:cs="Times New Roman"/>
          <w:sz w:val="24"/>
          <w:szCs w:val="24"/>
          <w:lang w:val="de-DE"/>
        </w:rPr>
        <w:t>be</w:t>
      </w:r>
      <w:r w:rsidR="00686FF1">
        <w:rPr>
          <w:rFonts w:ascii="Times New Roman" w:hAnsi="Times New Roman" w:cs="Times New Roman"/>
          <w:sz w:val="24"/>
          <w:szCs w:val="24"/>
          <w:lang w:val="de-DE"/>
        </w:rPr>
        <w:t xml:space="preserve"> sich verpflichtet gefühlt, </w:t>
      </w:r>
      <w:r w:rsidR="00EC2378">
        <w:rPr>
          <w:rFonts w:ascii="Times New Roman" w:hAnsi="Times New Roman" w:cs="Times New Roman"/>
          <w:sz w:val="24"/>
          <w:szCs w:val="24"/>
          <w:lang w:val="de-DE"/>
        </w:rPr>
        <w:t xml:space="preserve">im Senat </w:t>
      </w:r>
      <w:r w:rsidR="00686FF1">
        <w:rPr>
          <w:rFonts w:ascii="Times New Roman" w:hAnsi="Times New Roman" w:cs="Times New Roman"/>
          <w:sz w:val="24"/>
          <w:szCs w:val="24"/>
          <w:lang w:val="de-DE"/>
        </w:rPr>
        <w:t>für ihn zu sprechen –</w:t>
      </w:r>
      <w:r w:rsidRPr="00D4615B">
        <w:rPr>
          <w:rFonts w:ascii="Times New Roman" w:hAnsi="Times New Roman" w:cs="Times New Roman"/>
          <w:sz w:val="24"/>
          <w:szCs w:val="24"/>
          <w:lang w:val="de-DE"/>
        </w:rPr>
        <w:t xml:space="preserve">, seien </w:t>
      </w:r>
      <w:r>
        <w:rPr>
          <w:rFonts w:ascii="Times New Roman" w:hAnsi="Times New Roman" w:cs="Times New Roman"/>
          <w:sz w:val="24"/>
          <w:szCs w:val="24"/>
          <w:lang w:val="de-DE"/>
        </w:rPr>
        <w:t xml:space="preserve">die anderen Senatoren </w:t>
      </w:r>
      <w:r w:rsidR="0096720D">
        <w:rPr>
          <w:rFonts w:ascii="Times New Roman" w:hAnsi="Times New Roman" w:cs="Times New Roman"/>
          <w:sz w:val="24"/>
          <w:szCs w:val="24"/>
          <w:lang w:val="de-DE"/>
        </w:rPr>
        <w:t xml:space="preserve">voller </w:t>
      </w:r>
      <w:r w:rsidRPr="00D4615B">
        <w:rPr>
          <w:rFonts w:ascii="Times New Roman" w:hAnsi="Times New Roman" w:cs="Times New Roman"/>
          <w:sz w:val="24"/>
          <w:szCs w:val="24"/>
          <w:lang w:val="de-DE"/>
        </w:rPr>
        <w:t>Bewunderung gewesen</w:t>
      </w:r>
      <w:r w:rsidR="00F21240">
        <w:rPr>
          <w:rFonts w:ascii="Times New Roman" w:hAnsi="Times New Roman" w:cs="Times New Roman"/>
          <w:sz w:val="24"/>
          <w:szCs w:val="24"/>
          <w:lang w:val="de-DE"/>
        </w:rPr>
        <w:t>. Sie</w:t>
      </w:r>
      <w:r>
        <w:rPr>
          <w:rFonts w:ascii="Times New Roman" w:hAnsi="Times New Roman" w:cs="Times New Roman"/>
          <w:sz w:val="24"/>
          <w:szCs w:val="24"/>
          <w:lang w:val="de-DE"/>
        </w:rPr>
        <w:t xml:space="preserve"> hätten </w:t>
      </w:r>
      <w:r w:rsidRPr="00BC3106">
        <w:rPr>
          <w:rFonts w:ascii="Times New Roman" w:hAnsi="Times New Roman" w:cs="Times New Roman"/>
          <w:sz w:val="24"/>
          <w:szCs w:val="24"/>
          <w:lang w:val="de-DE"/>
        </w:rPr>
        <w:t>erkannt, dass das Volk einem</w:t>
      </w:r>
      <w:r w:rsidR="00F21240">
        <w:rPr>
          <w:rFonts w:ascii="Times New Roman" w:hAnsi="Times New Roman" w:cs="Times New Roman"/>
          <w:sz w:val="24"/>
          <w:szCs w:val="24"/>
          <w:lang w:val="de-DE"/>
        </w:rPr>
        <w:t xml:space="preserve"> Mann</w:t>
      </w:r>
      <w:r w:rsidRPr="00BC3106">
        <w:rPr>
          <w:rFonts w:ascii="Times New Roman" w:hAnsi="Times New Roman" w:cs="Times New Roman"/>
          <w:sz w:val="24"/>
          <w:szCs w:val="24"/>
          <w:lang w:val="de-DE"/>
        </w:rPr>
        <w:t>, der es nicht verdient hatte, Unrecht getan habe</w:t>
      </w:r>
      <w:r w:rsidR="0034588E">
        <w:rPr>
          <w:rFonts w:ascii="Times New Roman" w:hAnsi="Times New Roman" w:cs="Times New Roman"/>
          <w:sz w:val="24"/>
          <w:szCs w:val="24"/>
          <w:lang w:val="de-DE"/>
        </w:rPr>
        <w:t>,</w:t>
      </w:r>
      <w:r w:rsidR="00CE6D26">
        <w:rPr>
          <w:rFonts w:ascii="Times New Roman" w:hAnsi="Times New Roman" w:cs="Times New Roman"/>
          <w:sz w:val="24"/>
          <w:szCs w:val="24"/>
          <w:lang w:val="de-DE"/>
        </w:rPr>
        <w:t xml:space="preserve"> </w:t>
      </w:r>
      <w:r w:rsidR="00F21240">
        <w:rPr>
          <w:rFonts w:ascii="Times New Roman" w:hAnsi="Times New Roman" w:cs="Times New Roman"/>
          <w:sz w:val="24"/>
          <w:szCs w:val="24"/>
          <w:lang w:val="de-DE"/>
        </w:rPr>
        <w:t>zum Nachteil der Stadt, die s</w:t>
      </w:r>
      <w:r w:rsidRPr="00BC3106">
        <w:rPr>
          <w:rFonts w:ascii="Times New Roman" w:hAnsi="Times New Roman" w:cs="Times New Roman"/>
          <w:sz w:val="24"/>
          <w:szCs w:val="24"/>
          <w:lang w:val="de-DE"/>
        </w:rPr>
        <w:t xml:space="preserve">ich in einem so schweren Krieg </w:t>
      </w:r>
      <w:r w:rsidR="00FE1271">
        <w:rPr>
          <w:rFonts w:ascii="Times New Roman" w:hAnsi="Times New Roman" w:cs="Times New Roman"/>
          <w:sz w:val="24"/>
          <w:szCs w:val="24"/>
          <w:lang w:val="de-DE"/>
        </w:rPr>
        <w:t xml:space="preserve">nicht </w:t>
      </w:r>
      <w:r w:rsidR="00F21240">
        <w:rPr>
          <w:rFonts w:ascii="Times New Roman" w:hAnsi="Times New Roman" w:cs="Times New Roman"/>
          <w:sz w:val="24"/>
          <w:szCs w:val="24"/>
          <w:lang w:val="de-DE"/>
        </w:rPr>
        <w:t xml:space="preserve">seiner </w:t>
      </w:r>
      <w:r w:rsidRPr="00BC3106">
        <w:rPr>
          <w:rFonts w:ascii="Times New Roman" w:hAnsi="Times New Roman" w:cs="Times New Roman"/>
          <w:sz w:val="24"/>
          <w:szCs w:val="24"/>
          <w:lang w:val="de-DE"/>
        </w:rPr>
        <w:t xml:space="preserve">Hilfe und </w:t>
      </w:r>
      <w:r w:rsidR="00F21240">
        <w:rPr>
          <w:rFonts w:ascii="Times New Roman" w:hAnsi="Times New Roman" w:cs="Times New Roman"/>
          <w:sz w:val="24"/>
          <w:szCs w:val="24"/>
          <w:lang w:val="de-DE"/>
        </w:rPr>
        <w:t xml:space="preserve">seines </w:t>
      </w:r>
      <w:r w:rsidRPr="00BC3106">
        <w:rPr>
          <w:rFonts w:ascii="Times New Roman" w:hAnsi="Times New Roman" w:cs="Times New Roman"/>
          <w:sz w:val="24"/>
          <w:szCs w:val="24"/>
          <w:lang w:val="de-DE"/>
        </w:rPr>
        <w:t xml:space="preserve">Rates </w:t>
      </w:r>
      <w:r w:rsidR="00F21240">
        <w:rPr>
          <w:rFonts w:ascii="Times New Roman" w:hAnsi="Times New Roman" w:cs="Times New Roman"/>
          <w:sz w:val="24"/>
          <w:szCs w:val="24"/>
          <w:lang w:val="de-DE"/>
        </w:rPr>
        <w:t>h</w:t>
      </w:r>
      <w:r w:rsidRPr="00BC3106">
        <w:rPr>
          <w:rFonts w:ascii="Times New Roman" w:hAnsi="Times New Roman" w:cs="Times New Roman"/>
          <w:sz w:val="24"/>
          <w:szCs w:val="24"/>
          <w:lang w:val="de-DE"/>
        </w:rPr>
        <w:t>abe bedienen können.</w:t>
      </w:r>
      <w:r w:rsidR="008420AE">
        <w:rPr>
          <w:rStyle w:val="Funotenzeichen"/>
          <w:rFonts w:ascii="Times New Roman" w:hAnsi="Times New Roman" w:cs="Times New Roman"/>
          <w:sz w:val="24"/>
          <w:szCs w:val="24"/>
          <w:lang w:val="de-DE"/>
        </w:rPr>
        <w:footnoteReference w:id="33"/>
      </w:r>
      <w:r w:rsidRPr="00BC3106">
        <w:rPr>
          <w:rFonts w:ascii="Times New Roman" w:hAnsi="Times New Roman" w:cs="Times New Roman"/>
          <w:sz w:val="24"/>
          <w:szCs w:val="24"/>
          <w:lang w:val="de-DE"/>
        </w:rPr>
        <w:t xml:space="preserve"> </w:t>
      </w:r>
      <w:r w:rsidR="00F21240">
        <w:rPr>
          <w:rFonts w:ascii="Times New Roman" w:hAnsi="Times New Roman" w:cs="Times New Roman"/>
          <w:sz w:val="24"/>
          <w:szCs w:val="24"/>
          <w:lang w:val="de-DE"/>
        </w:rPr>
        <w:t>Jedenfalls, so berichtet der Historiker, sei m</w:t>
      </w:r>
      <w:r w:rsidRPr="00BC3106">
        <w:rPr>
          <w:rFonts w:ascii="Times New Roman" w:hAnsi="Times New Roman" w:cs="Times New Roman"/>
          <w:sz w:val="24"/>
          <w:szCs w:val="24"/>
          <w:lang w:val="de-DE"/>
        </w:rPr>
        <w:t>an zu dem Schluss</w:t>
      </w:r>
      <w:r w:rsidR="00F21240">
        <w:rPr>
          <w:rFonts w:ascii="Times New Roman" w:hAnsi="Times New Roman" w:cs="Times New Roman"/>
          <w:sz w:val="24"/>
          <w:szCs w:val="24"/>
          <w:lang w:val="de-DE"/>
        </w:rPr>
        <w:t xml:space="preserve"> gelangt</w:t>
      </w:r>
      <w:r w:rsidRPr="00BC3106">
        <w:rPr>
          <w:rFonts w:ascii="Times New Roman" w:hAnsi="Times New Roman" w:cs="Times New Roman"/>
          <w:sz w:val="24"/>
          <w:szCs w:val="24"/>
          <w:lang w:val="de-DE"/>
        </w:rPr>
        <w:t>, dass</w:t>
      </w:r>
      <w:r w:rsidRPr="00D4615B">
        <w:rPr>
          <w:rFonts w:ascii="Times New Roman" w:hAnsi="Times New Roman" w:cs="Times New Roman"/>
          <w:sz w:val="24"/>
          <w:szCs w:val="24"/>
          <w:lang w:val="de-DE"/>
        </w:rPr>
        <w:t xml:space="preserve"> </w:t>
      </w:r>
      <w:r w:rsidR="00F21240">
        <w:rPr>
          <w:rFonts w:ascii="Times New Roman" w:hAnsi="Times New Roman" w:cs="Times New Roman"/>
          <w:sz w:val="24"/>
          <w:szCs w:val="24"/>
          <w:lang w:val="de-DE"/>
        </w:rPr>
        <w:t xml:space="preserve">Marcus Livius </w:t>
      </w:r>
      <w:r w:rsidRPr="00D4615B">
        <w:rPr>
          <w:rFonts w:ascii="Times New Roman" w:hAnsi="Times New Roman" w:cs="Times New Roman"/>
          <w:sz w:val="24"/>
          <w:szCs w:val="24"/>
          <w:lang w:val="de-DE"/>
        </w:rPr>
        <w:t>hervorragend</w:t>
      </w:r>
      <w:r w:rsidR="00F21240">
        <w:rPr>
          <w:rFonts w:ascii="Times New Roman" w:hAnsi="Times New Roman" w:cs="Times New Roman"/>
          <w:sz w:val="24"/>
          <w:szCs w:val="24"/>
          <w:lang w:val="de-DE"/>
        </w:rPr>
        <w:t xml:space="preserve"> geeignet sei, als</w:t>
      </w:r>
      <w:r w:rsidRPr="00D4615B">
        <w:rPr>
          <w:rFonts w:ascii="Times New Roman" w:hAnsi="Times New Roman" w:cs="Times New Roman"/>
          <w:sz w:val="24"/>
          <w:szCs w:val="24"/>
          <w:lang w:val="de-DE"/>
        </w:rPr>
        <w:t xml:space="preserve"> </w:t>
      </w:r>
      <w:r w:rsidR="00FE1271">
        <w:rPr>
          <w:rFonts w:ascii="Times New Roman" w:hAnsi="Times New Roman" w:cs="Times New Roman"/>
          <w:sz w:val="24"/>
          <w:szCs w:val="24"/>
          <w:lang w:val="de-DE"/>
        </w:rPr>
        <w:t xml:space="preserve">Claudius’ </w:t>
      </w:r>
      <w:r w:rsidRPr="00D4615B">
        <w:rPr>
          <w:rFonts w:ascii="Times New Roman" w:hAnsi="Times New Roman" w:cs="Times New Roman"/>
          <w:sz w:val="24"/>
          <w:szCs w:val="24"/>
          <w:lang w:val="de-DE"/>
        </w:rPr>
        <w:t xml:space="preserve">Kollege dessen </w:t>
      </w:r>
      <w:r>
        <w:rPr>
          <w:rFonts w:ascii="Times New Roman" w:hAnsi="Times New Roman" w:cs="Times New Roman"/>
          <w:sz w:val="24"/>
          <w:szCs w:val="24"/>
          <w:lang w:val="de-DE"/>
        </w:rPr>
        <w:t xml:space="preserve">heftiges </w:t>
      </w:r>
      <w:r w:rsidRPr="00D4615B">
        <w:rPr>
          <w:rFonts w:ascii="Times New Roman" w:hAnsi="Times New Roman" w:cs="Times New Roman"/>
          <w:sz w:val="24"/>
          <w:szCs w:val="24"/>
          <w:lang w:val="de-DE"/>
        </w:rPr>
        <w:t xml:space="preserve">Temperament </w:t>
      </w:r>
      <w:r>
        <w:rPr>
          <w:rFonts w:ascii="Times New Roman" w:hAnsi="Times New Roman" w:cs="Times New Roman"/>
          <w:sz w:val="24"/>
          <w:szCs w:val="24"/>
          <w:lang w:val="de-DE"/>
        </w:rPr>
        <w:t xml:space="preserve">etwas </w:t>
      </w:r>
      <w:r w:rsidRPr="00D4615B">
        <w:rPr>
          <w:rFonts w:ascii="Times New Roman" w:hAnsi="Times New Roman" w:cs="Times New Roman"/>
          <w:sz w:val="24"/>
          <w:szCs w:val="24"/>
          <w:lang w:val="de-DE"/>
        </w:rPr>
        <w:t>zu zügeln</w:t>
      </w:r>
      <w:r w:rsidR="00B06ABB">
        <w:rPr>
          <w:rFonts w:ascii="Times New Roman" w:hAnsi="Times New Roman" w:cs="Times New Roman"/>
          <w:sz w:val="24"/>
          <w:szCs w:val="24"/>
          <w:lang w:val="de-DE"/>
        </w:rPr>
        <w:t>. A</w:t>
      </w:r>
      <w:r w:rsidRPr="00D4615B">
        <w:rPr>
          <w:rFonts w:ascii="Times New Roman" w:hAnsi="Times New Roman" w:cs="Times New Roman"/>
          <w:sz w:val="24"/>
          <w:szCs w:val="24"/>
          <w:lang w:val="de-DE"/>
        </w:rPr>
        <w:t>uch das Volk habe dies befürwortet</w:t>
      </w:r>
      <w:r w:rsidR="00271347">
        <w:rPr>
          <w:rFonts w:ascii="Times New Roman" w:hAnsi="Times New Roman" w:cs="Times New Roman"/>
          <w:sz w:val="24"/>
          <w:szCs w:val="24"/>
          <w:lang w:val="de-DE"/>
        </w:rPr>
        <w:t xml:space="preserve"> – nicht jedoch </w:t>
      </w:r>
      <w:r w:rsidR="0034588E">
        <w:rPr>
          <w:rFonts w:ascii="Times New Roman" w:hAnsi="Times New Roman" w:cs="Times New Roman"/>
          <w:sz w:val="24"/>
          <w:szCs w:val="24"/>
          <w:lang w:val="de-DE"/>
        </w:rPr>
        <w:t xml:space="preserve">der immer noch gekränkte </w:t>
      </w:r>
      <w:r w:rsidR="00271347">
        <w:rPr>
          <w:rFonts w:ascii="Times New Roman" w:hAnsi="Times New Roman" w:cs="Times New Roman"/>
          <w:sz w:val="24"/>
          <w:szCs w:val="24"/>
          <w:lang w:val="de-DE"/>
        </w:rPr>
        <w:t>Marcus Livius selbst</w:t>
      </w:r>
      <w:r w:rsidR="0034588E">
        <w:rPr>
          <w:rFonts w:ascii="Times New Roman" w:hAnsi="Times New Roman" w:cs="Times New Roman"/>
          <w:sz w:val="24"/>
          <w:szCs w:val="24"/>
          <w:lang w:val="de-DE"/>
        </w:rPr>
        <w:t>, der die Bürgerschaft des Wankelmutes bezichtigt habe:</w:t>
      </w:r>
    </w:p>
    <w:p w:rsidR="00271347" w:rsidRPr="00BA1DC7" w:rsidRDefault="00271347" w:rsidP="008D699B">
      <w:pPr>
        <w:autoSpaceDE w:val="0"/>
        <w:autoSpaceDN w:val="0"/>
        <w:adjustRightInd w:val="0"/>
        <w:spacing w:after="160" w:line="240" w:lineRule="auto"/>
        <w:ind w:left="567" w:right="567"/>
        <w:jc w:val="both"/>
        <w:rPr>
          <w:rFonts w:ascii="Times New Roman" w:hAnsi="Times New Roman" w:cs="Times New Roman"/>
          <w:color w:val="000000"/>
          <w:sz w:val="20"/>
          <w:szCs w:val="20"/>
          <w:lang w:val="de-DE"/>
        </w:rPr>
      </w:pPr>
      <w:r w:rsidRPr="00271347">
        <w:rPr>
          <w:rFonts w:ascii="Times New Roman" w:hAnsi="Times New Roman" w:cs="Times New Roman"/>
          <w:i/>
          <w:sz w:val="20"/>
          <w:szCs w:val="20"/>
          <w:lang w:val="la-Latn"/>
        </w:rPr>
        <w:t>unus eam rem in ci</w:t>
      </w:r>
      <w:r w:rsidR="00281C6F">
        <w:rPr>
          <w:rFonts w:ascii="Times New Roman" w:hAnsi="Times New Roman" w:cs="Times New Roman"/>
          <w:i/>
          <w:sz w:val="20"/>
          <w:szCs w:val="20"/>
          <w:lang w:val="la-Latn"/>
        </w:rPr>
        <w:t>v</w:t>
      </w:r>
      <w:r w:rsidRPr="00271347">
        <w:rPr>
          <w:rFonts w:ascii="Times New Roman" w:hAnsi="Times New Roman" w:cs="Times New Roman"/>
          <w:i/>
          <w:sz w:val="20"/>
          <w:szCs w:val="20"/>
          <w:lang w:val="la-Latn"/>
        </w:rPr>
        <w:t>itate is cui deferebatur honos abnuebat, le</w:t>
      </w:r>
      <w:r w:rsidR="00281C6F">
        <w:rPr>
          <w:rFonts w:ascii="Times New Roman" w:hAnsi="Times New Roman" w:cs="Times New Roman"/>
          <w:i/>
          <w:sz w:val="20"/>
          <w:szCs w:val="20"/>
          <w:lang w:val="la-Latn"/>
        </w:rPr>
        <w:t>v</w:t>
      </w:r>
      <w:r w:rsidRPr="00271347">
        <w:rPr>
          <w:rFonts w:ascii="Times New Roman" w:hAnsi="Times New Roman" w:cs="Times New Roman"/>
          <w:i/>
          <w:sz w:val="20"/>
          <w:szCs w:val="20"/>
          <w:lang w:val="la-Latn"/>
        </w:rPr>
        <w:t>itatem ci</w:t>
      </w:r>
      <w:r w:rsidR="00281C6F">
        <w:rPr>
          <w:rFonts w:ascii="Times New Roman" w:hAnsi="Times New Roman" w:cs="Times New Roman"/>
          <w:i/>
          <w:sz w:val="20"/>
          <w:szCs w:val="20"/>
          <w:lang w:val="la-Latn"/>
        </w:rPr>
        <w:t>v</w:t>
      </w:r>
      <w:r w:rsidRPr="00271347">
        <w:rPr>
          <w:rFonts w:ascii="Times New Roman" w:hAnsi="Times New Roman" w:cs="Times New Roman"/>
          <w:i/>
          <w:sz w:val="20"/>
          <w:szCs w:val="20"/>
          <w:lang w:val="la-Latn"/>
        </w:rPr>
        <w:t>itatis accusans: sordidati rei non miseritos candidam togam in</w:t>
      </w:r>
      <w:r w:rsidR="00281C6F">
        <w:rPr>
          <w:rFonts w:ascii="Times New Roman" w:hAnsi="Times New Roman" w:cs="Times New Roman"/>
          <w:i/>
          <w:sz w:val="20"/>
          <w:szCs w:val="20"/>
          <w:lang w:val="la-Latn"/>
        </w:rPr>
        <w:t>v</w:t>
      </w:r>
      <w:r w:rsidRPr="00271347">
        <w:rPr>
          <w:rFonts w:ascii="Times New Roman" w:hAnsi="Times New Roman" w:cs="Times New Roman"/>
          <w:i/>
          <w:sz w:val="20"/>
          <w:szCs w:val="20"/>
          <w:lang w:val="la-Latn"/>
        </w:rPr>
        <w:t>ito offerre; eodem honores poenasque congeri.</w:t>
      </w:r>
      <w:r w:rsidRPr="00BA1DC7">
        <w:rPr>
          <w:rFonts w:ascii="Times New Roman" w:hAnsi="Times New Roman" w:cs="Times New Roman"/>
          <w:i/>
          <w:sz w:val="20"/>
          <w:szCs w:val="20"/>
          <w:lang w:val="de-DE"/>
        </w:rPr>
        <w:t xml:space="preserve"> </w:t>
      </w:r>
      <w:r w:rsidRPr="00271347">
        <w:rPr>
          <w:rFonts w:ascii="Times New Roman" w:hAnsi="Times New Roman" w:cs="Times New Roman"/>
          <w:i/>
          <w:sz w:val="20"/>
          <w:szCs w:val="20"/>
          <w:lang w:val="la-Latn"/>
        </w:rPr>
        <w:t xml:space="preserve">si </w:t>
      </w:r>
      <w:r w:rsidR="00281C6F">
        <w:rPr>
          <w:rFonts w:ascii="Times New Roman" w:hAnsi="Times New Roman" w:cs="Times New Roman"/>
          <w:i/>
          <w:sz w:val="20"/>
          <w:szCs w:val="20"/>
          <w:lang w:val="la-Latn"/>
        </w:rPr>
        <w:t>v</w:t>
      </w:r>
      <w:r w:rsidRPr="00271347">
        <w:rPr>
          <w:rFonts w:ascii="Times New Roman" w:hAnsi="Times New Roman" w:cs="Times New Roman"/>
          <w:i/>
          <w:sz w:val="20"/>
          <w:szCs w:val="20"/>
          <w:lang w:val="la-Latn"/>
        </w:rPr>
        <w:t xml:space="preserve">irum bonum ducerent, quid ita pro malo ac noxio damnassent? </w:t>
      </w:r>
      <w:r w:rsidRPr="0072026D">
        <w:rPr>
          <w:rFonts w:ascii="Times New Roman" w:hAnsi="Times New Roman" w:cs="Times New Roman"/>
          <w:i/>
          <w:sz w:val="20"/>
          <w:szCs w:val="20"/>
          <w:lang w:val="la-Latn"/>
        </w:rPr>
        <w:t>si noxium comperissent, quid ita male credito priore consulatu alterum crederent?</w:t>
      </w:r>
      <w:r w:rsidR="0072026D" w:rsidRPr="00BA1DC7">
        <w:rPr>
          <w:rFonts w:ascii="Times New Roman" w:hAnsi="Times New Roman" w:cs="Times New Roman"/>
          <w:i/>
          <w:sz w:val="20"/>
          <w:szCs w:val="20"/>
          <w:lang w:val="de-DE"/>
        </w:rPr>
        <w:t xml:space="preserve"> </w:t>
      </w:r>
      <w:r w:rsidR="0072026D" w:rsidRPr="0072026D">
        <w:rPr>
          <w:rFonts w:ascii="Times New Roman" w:hAnsi="Times New Roman" w:cs="Times New Roman"/>
          <w:i/>
          <w:sz w:val="20"/>
          <w:szCs w:val="20"/>
          <w:lang w:val="la-Latn"/>
        </w:rPr>
        <w:t xml:space="preserve">si </w:t>
      </w:r>
      <w:r w:rsidR="00281C6F">
        <w:rPr>
          <w:rFonts w:ascii="Times New Roman" w:hAnsi="Times New Roman" w:cs="Times New Roman"/>
          <w:i/>
          <w:sz w:val="20"/>
          <w:szCs w:val="20"/>
          <w:lang w:val="la-Latn"/>
        </w:rPr>
        <w:t>v</w:t>
      </w:r>
      <w:r w:rsidR="0072026D" w:rsidRPr="0072026D">
        <w:rPr>
          <w:rFonts w:ascii="Times New Roman" w:hAnsi="Times New Roman" w:cs="Times New Roman"/>
          <w:i/>
          <w:sz w:val="20"/>
          <w:szCs w:val="20"/>
          <w:lang w:val="la-Latn"/>
        </w:rPr>
        <w:t>irum bonum ducerent, quid ita pro malo ac noxio damnassent? si noxium comperissent, quid ita male credito priore consulatu alterum crederent?</w:t>
      </w:r>
      <w:r w:rsidRPr="0072026D">
        <w:rPr>
          <w:rStyle w:val="Funotenzeichen"/>
          <w:rFonts w:ascii="Times New Roman" w:hAnsi="Times New Roman" w:cs="Times New Roman"/>
          <w:sz w:val="20"/>
          <w:szCs w:val="20"/>
          <w:lang w:val="la-Latn"/>
        </w:rPr>
        <w:footnoteReference w:id="34"/>
      </w:r>
    </w:p>
    <w:p w:rsidR="00C06E5A" w:rsidRPr="00D4615B" w:rsidRDefault="00C06E5A" w:rsidP="00271347">
      <w:pPr>
        <w:autoSpaceDE w:val="0"/>
        <w:autoSpaceDN w:val="0"/>
        <w:adjustRightInd w:val="0"/>
        <w:spacing w:after="120" w:line="360" w:lineRule="auto"/>
        <w:jc w:val="both"/>
        <w:rPr>
          <w:rFonts w:ascii="Times New Roman" w:hAnsi="Times New Roman" w:cs="Times New Roman"/>
          <w:color w:val="000000"/>
          <w:sz w:val="24"/>
          <w:szCs w:val="24"/>
          <w:lang w:val="de-DE"/>
        </w:rPr>
      </w:pPr>
      <w:r w:rsidRPr="00D4615B">
        <w:rPr>
          <w:rFonts w:ascii="Times New Roman" w:hAnsi="Times New Roman" w:cs="Times New Roman"/>
          <w:sz w:val="24"/>
          <w:szCs w:val="24"/>
          <w:lang w:val="de-DE"/>
        </w:rPr>
        <w:t>Seine Standesgenossen</w:t>
      </w:r>
      <w:r>
        <w:rPr>
          <w:rFonts w:ascii="Times New Roman" w:hAnsi="Times New Roman" w:cs="Times New Roman"/>
          <w:sz w:val="24"/>
          <w:szCs w:val="24"/>
          <w:lang w:val="de-DE"/>
        </w:rPr>
        <w:t xml:space="preserve"> hätten</w:t>
      </w:r>
      <w:r w:rsidRPr="00D4615B">
        <w:rPr>
          <w:rFonts w:ascii="Times New Roman" w:hAnsi="Times New Roman" w:cs="Times New Roman"/>
          <w:color w:val="000000"/>
          <w:sz w:val="24"/>
          <w:szCs w:val="24"/>
          <w:lang w:val="de-DE"/>
        </w:rPr>
        <w:t xml:space="preserve"> ihn daraufhin an das Beispiel des</w:t>
      </w:r>
      <w:r w:rsidR="00B81BC6">
        <w:rPr>
          <w:rFonts w:ascii="Times New Roman" w:hAnsi="Times New Roman" w:cs="Times New Roman"/>
          <w:color w:val="000000"/>
          <w:sz w:val="24"/>
          <w:szCs w:val="24"/>
          <w:lang w:val="de-DE"/>
        </w:rPr>
        <w:t xml:space="preserve"> Furius</w:t>
      </w:r>
      <w:r w:rsidRPr="00D4615B">
        <w:rPr>
          <w:rFonts w:ascii="Times New Roman" w:hAnsi="Times New Roman" w:cs="Times New Roman"/>
          <w:color w:val="000000"/>
          <w:sz w:val="24"/>
          <w:szCs w:val="24"/>
          <w:lang w:val="de-DE"/>
        </w:rPr>
        <w:t xml:space="preserve"> Camillus</w:t>
      </w:r>
      <w:r>
        <w:rPr>
          <w:rFonts w:ascii="Times New Roman" w:hAnsi="Times New Roman" w:cs="Times New Roman"/>
          <w:color w:val="000000"/>
          <w:sz w:val="24"/>
          <w:szCs w:val="24"/>
          <w:lang w:val="de-DE"/>
        </w:rPr>
        <w:t xml:space="preserve"> erinnert</w:t>
      </w:r>
      <w:r w:rsidRPr="00D4615B">
        <w:rPr>
          <w:rFonts w:ascii="Times New Roman" w:hAnsi="Times New Roman" w:cs="Times New Roman"/>
          <w:color w:val="000000"/>
          <w:sz w:val="24"/>
          <w:szCs w:val="24"/>
          <w:lang w:val="de-DE"/>
        </w:rPr>
        <w:t xml:space="preserve">, der dem Ruf der Vaterstadt gefolgt sei, obwohl </w:t>
      </w:r>
      <w:r>
        <w:rPr>
          <w:rFonts w:ascii="Times New Roman" w:hAnsi="Times New Roman" w:cs="Times New Roman"/>
          <w:color w:val="000000"/>
          <w:sz w:val="24"/>
          <w:szCs w:val="24"/>
          <w:lang w:val="de-DE"/>
        </w:rPr>
        <w:t xml:space="preserve">man ihm </w:t>
      </w:r>
      <w:r w:rsidRPr="00D4615B">
        <w:rPr>
          <w:rFonts w:ascii="Times New Roman" w:hAnsi="Times New Roman" w:cs="Times New Roman"/>
          <w:color w:val="000000"/>
          <w:sz w:val="24"/>
          <w:szCs w:val="24"/>
          <w:lang w:val="de-DE"/>
        </w:rPr>
        <w:t xml:space="preserve">zuvor </w:t>
      </w:r>
      <w:r>
        <w:rPr>
          <w:rFonts w:ascii="Times New Roman" w:hAnsi="Times New Roman" w:cs="Times New Roman"/>
          <w:color w:val="000000"/>
          <w:sz w:val="24"/>
          <w:szCs w:val="24"/>
          <w:lang w:val="de-DE"/>
        </w:rPr>
        <w:t>Unrecht getan hatte</w:t>
      </w:r>
      <w:r w:rsidR="0072026D">
        <w:rPr>
          <w:rFonts w:ascii="Times New Roman" w:hAnsi="Times New Roman" w:cs="Times New Roman"/>
          <w:color w:val="000000"/>
          <w:sz w:val="24"/>
          <w:szCs w:val="24"/>
          <w:lang w:val="de-DE"/>
        </w:rPr>
        <w:t>.</w:t>
      </w:r>
      <w:r w:rsidRPr="00D4615B">
        <w:rPr>
          <w:rFonts w:ascii="Times New Roman" w:hAnsi="Times New Roman" w:cs="Times New Roman"/>
          <w:color w:val="000000"/>
          <w:sz w:val="24"/>
          <w:szCs w:val="24"/>
          <w:lang w:val="de-DE"/>
        </w:rPr>
        <w:t xml:space="preserve"> Damit, so </w:t>
      </w:r>
      <w:r w:rsidR="00536700">
        <w:rPr>
          <w:rFonts w:ascii="Times New Roman" w:hAnsi="Times New Roman" w:cs="Times New Roman"/>
          <w:color w:val="000000"/>
          <w:sz w:val="24"/>
          <w:szCs w:val="24"/>
          <w:lang w:val="de-DE"/>
        </w:rPr>
        <w:t>beschreibt es</w:t>
      </w:r>
      <w:r w:rsidRPr="00D4615B">
        <w:rPr>
          <w:rFonts w:ascii="Times New Roman" w:hAnsi="Times New Roman" w:cs="Times New Roman"/>
          <w:color w:val="000000"/>
          <w:sz w:val="24"/>
          <w:szCs w:val="24"/>
          <w:lang w:val="de-DE"/>
        </w:rPr>
        <w:t xml:space="preserve"> zumindest der Historiker, </w:t>
      </w:r>
      <w:r>
        <w:rPr>
          <w:rFonts w:ascii="Times New Roman" w:hAnsi="Times New Roman" w:cs="Times New Roman"/>
          <w:color w:val="000000"/>
          <w:sz w:val="24"/>
          <w:szCs w:val="24"/>
          <w:lang w:val="de-DE"/>
        </w:rPr>
        <w:t xml:space="preserve">habe </w:t>
      </w:r>
      <w:r w:rsidRPr="00D4615B">
        <w:rPr>
          <w:rFonts w:ascii="Times New Roman" w:hAnsi="Times New Roman" w:cs="Times New Roman"/>
          <w:color w:val="000000"/>
          <w:sz w:val="24"/>
          <w:szCs w:val="24"/>
          <w:lang w:val="de-DE"/>
        </w:rPr>
        <w:t>man den Widerspenstigen</w:t>
      </w:r>
      <w:r>
        <w:rPr>
          <w:rFonts w:ascii="Times New Roman" w:hAnsi="Times New Roman" w:cs="Times New Roman"/>
          <w:color w:val="000000"/>
          <w:sz w:val="24"/>
          <w:szCs w:val="24"/>
          <w:lang w:val="de-DE"/>
        </w:rPr>
        <w:t xml:space="preserve"> endlich überzeugt</w:t>
      </w:r>
      <w:r w:rsidRPr="00D4615B">
        <w:rPr>
          <w:rFonts w:ascii="Times New Roman" w:hAnsi="Times New Roman" w:cs="Times New Roman"/>
          <w:color w:val="000000"/>
          <w:sz w:val="24"/>
          <w:szCs w:val="24"/>
          <w:lang w:val="de-DE"/>
        </w:rPr>
        <w:t>.</w:t>
      </w:r>
      <w:r w:rsidR="00DA4C6A">
        <w:rPr>
          <w:rStyle w:val="Funotenzeichen"/>
          <w:rFonts w:ascii="Times New Roman" w:hAnsi="Times New Roman" w:cs="Times New Roman"/>
          <w:color w:val="000000"/>
          <w:sz w:val="24"/>
          <w:szCs w:val="24"/>
          <w:lang w:val="de-DE"/>
        </w:rPr>
        <w:footnoteReference w:id="35"/>
      </w:r>
      <w:r w:rsidR="00536700">
        <w:rPr>
          <w:rFonts w:ascii="Times New Roman" w:hAnsi="Times New Roman" w:cs="Times New Roman"/>
          <w:color w:val="000000"/>
          <w:sz w:val="24"/>
          <w:szCs w:val="24"/>
          <w:lang w:val="de-DE"/>
        </w:rPr>
        <w:t xml:space="preserve"> Jedenfalls stellte </w:t>
      </w:r>
      <w:r w:rsidR="00A64C44">
        <w:rPr>
          <w:rFonts w:ascii="Times New Roman" w:hAnsi="Times New Roman" w:cs="Times New Roman"/>
          <w:color w:val="000000"/>
          <w:sz w:val="24"/>
          <w:szCs w:val="24"/>
          <w:lang w:val="de-DE"/>
        </w:rPr>
        <w:t xml:space="preserve">dies </w:t>
      </w:r>
      <w:r w:rsidR="00536700">
        <w:rPr>
          <w:rFonts w:ascii="Times New Roman" w:hAnsi="Times New Roman" w:cs="Times New Roman"/>
          <w:color w:val="000000"/>
          <w:sz w:val="24"/>
          <w:szCs w:val="24"/>
          <w:lang w:val="de-DE"/>
        </w:rPr>
        <w:t xml:space="preserve">den Auftakt </w:t>
      </w:r>
      <w:r w:rsidR="00A64C44">
        <w:rPr>
          <w:rFonts w:ascii="Times New Roman" w:hAnsi="Times New Roman" w:cs="Times New Roman"/>
          <w:color w:val="000000"/>
          <w:sz w:val="24"/>
          <w:szCs w:val="24"/>
          <w:lang w:val="de-DE"/>
        </w:rPr>
        <w:t xml:space="preserve">für </w:t>
      </w:r>
      <w:r w:rsidR="002D1566">
        <w:rPr>
          <w:rFonts w:ascii="Times New Roman" w:hAnsi="Times New Roman" w:cs="Times New Roman"/>
          <w:color w:val="000000"/>
          <w:sz w:val="24"/>
          <w:szCs w:val="24"/>
          <w:lang w:val="de-DE"/>
        </w:rPr>
        <w:t xml:space="preserve">die </w:t>
      </w:r>
      <w:r w:rsidR="00A64C44">
        <w:rPr>
          <w:rFonts w:ascii="Times New Roman" w:hAnsi="Times New Roman" w:cs="Times New Roman"/>
          <w:color w:val="000000"/>
          <w:sz w:val="24"/>
          <w:szCs w:val="24"/>
          <w:lang w:val="de-DE"/>
        </w:rPr>
        <w:t xml:space="preserve">Fortsetzung </w:t>
      </w:r>
      <w:r w:rsidR="00B07238">
        <w:rPr>
          <w:rFonts w:ascii="Times New Roman" w:hAnsi="Times New Roman" w:cs="Times New Roman"/>
          <w:color w:val="000000"/>
          <w:sz w:val="24"/>
          <w:szCs w:val="24"/>
          <w:lang w:val="de-DE"/>
        </w:rPr>
        <w:t xml:space="preserve">von </w:t>
      </w:r>
      <w:r w:rsidR="006A2031">
        <w:rPr>
          <w:rFonts w:ascii="Times New Roman" w:hAnsi="Times New Roman" w:cs="Times New Roman"/>
          <w:color w:val="000000"/>
          <w:sz w:val="24"/>
          <w:szCs w:val="24"/>
          <w:lang w:val="de-DE"/>
        </w:rPr>
        <w:t xml:space="preserve">Marcus Livius </w:t>
      </w:r>
      <w:r w:rsidR="002D1566">
        <w:rPr>
          <w:rFonts w:ascii="Times New Roman" w:hAnsi="Times New Roman" w:cs="Times New Roman"/>
          <w:color w:val="000000"/>
          <w:sz w:val="24"/>
          <w:szCs w:val="24"/>
          <w:lang w:val="de-DE"/>
        </w:rPr>
        <w:t xml:space="preserve">Salinators </w:t>
      </w:r>
      <w:r w:rsidR="00A64C44">
        <w:rPr>
          <w:rFonts w:ascii="Times New Roman" w:hAnsi="Times New Roman" w:cs="Times New Roman"/>
          <w:color w:val="000000"/>
          <w:sz w:val="24"/>
          <w:szCs w:val="24"/>
          <w:lang w:val="de-DE"/>
        </w:rPr>
        <w:t>brillante</w:t>
      </w:r>
      <w:r w:rsidR="002D1566">
        <w:rPr>
          <w:rFonts w:ascii="Times New Roman" w:hAnsi="Times New Roman" w:cs="Times New Roman"/>
          <w:color w:val="000000"/>
          <w:sz w:val="24"/>
          <w:szCs w:val="24"/>
          <w:lang w:val="de-DE"/>
        </w:rPr>
        <w:t>r</w:t>
      </w:r>
      <w:r w:rsidR="00A64C44">
        <w:rPr>
          <w:rFonts w:ascii="Times New Roman" w:hAnsi="Times New Roman" w:cs="Times New Roman"/>
          <w:color w:val="000000"/>
          <w:sz w:val="24"/>
          <w:szCs w:val="24"/>
          <w:lang w:val="de-DE"/>
        </w:rPr>
        <w:t xml:space="preserve"> senatorische</w:t>
      </w:r>
      <w:r w:rsidR="002D1566">
        <w:rPr>
          <w:rFonts w:ascii="Times New Roman" w:hAnsi="Times New Roman" w:cs="Times New Roman"/>
          <w:color w:val="000000"/>
          <w:sz w:val="24"/>
          <w:szCs w:val="24"/>
          <w:lang w:val="de-DE"/>
        </w:rPr>
        <w:t>r</w:t>
      </w:r>
      <w:r w:rsidR="00A64C44">
        <w:rPr>
          <w:rFonts w:ascii="Times New Roman" w:hAnsi="Times New Roman" w:cs="Times New Roman"/>
          <w:color w:val="000000"/>
          <w:sz w:val="24"/>
          <w:szCs w:val="24"/>
          <w:lang w:val="de-DE"/>
        </w:rPr>
        <w:t xml:space="preserve"> Karriere</w:t>
      </w:r>
      <w:r w:rsidR="002D1566">
        <w:rPr>
          <w:rFonts w:ascii="Times New Roman" w:hAnsi="Times New Roman" w:cs="Times New Roman"/>
          <w:color w:val="000000"/>
          <w:sz w:val="24"/>
          <w:szCs w:val="24"/>
          <w:lang w:val="de-DE"/>
        </w:rPr>
        <w:t xml:space="preserve"> dar</w:t>
      </w:r>
      <w:r w:rsidR="00A64C44">
        <w:rPr>
          <w:rFonts w:ascii="Times New Roman" w:hAnsi="Times New Roman" w:cs="Times New Roman"/>
          <w:color w:val="000000"/>
          <w:sz w:val="24"/>
          <w:szCs w:val="24"/>
          <w:lang w:val="de-DE"/>
        </w:rPr>
        <w:t xml:space="preserve">: </w:t>
      </w:r>
      <w:r w:rsidR="00A64C44">
        <w:rPr>
          <w:rFonts w:ascii="Times New Roman" w:hAnsi="Times New Roman" w:cs="Times New Roman"/>
          <w:color w:val="000000"/>
          <w:sz w:val="24"/>
          <w:szCs w:val="24"/>
          <w:lang w:val="de-DE"/>
        </w:rPr>
        <w:lastRenderedPageBreak/>
        <w:t>Während seines zweiten Konsulates schlug Livius gemeinsam mit seinem Kollegen vernichtend Hannibals Bruder Hasdrubal in der Schlacht am Metaurus</w:t>
      </w:r>
      <w:r w:rsidR="00071E30">
        <w:rPr>
          <w:rFonts w:ascii="Times New Roman" w:hAnsi="Times New Roman" w:cs="Times New Roman"/>
          <w:color w:val="000000"/>
          <w:sz w:val="24"/>
          <w:szCs w:val="24"/>
          <w:lang w:val="de-DE"/>
        </w:rPr>
        <w:t xml:space="preserve"> und erhielt daraufhin die Ehre</w:t>
      </w:r>
      <w:r w:rsidR="00A64C44">
        <w:rPr>
          <w:rFonts w:ascii="Times New Roman" w:hAnsi="Times New Roman" w:cs="Times New Roman"/>
          <w:color w:val="000000"/>
          <w:sz w:val="24"/>
          <w:szCs w:val="24"/>
          <w:lang w:val="de-DE"/>
        </w:rPr>
        <w:t xml:space="preserve"> eines Triumph</w:t>
      </w:r>
      <w:r w:rsidR="009D3280">
        <w:rPr>
          <w:rFonts w:ascii="Times New Roman" w:hAnsi="Times New Roman" w:cs="Times New Roman"/>
          <w:color w:val="000000"/>
          <w:sz w:val="24"/>
          <w:szCs w:val="24"/>
          <w:lang w:val="de-DE"/>
        </w:rPr>
        <w:t>s</w:t>
      </w:r>
      <w:r w:rsidR="00F01A8C">
        <w:rPr>
          <w:rFonts w:ascii="Times New Roman" w:hAnsi="Times New Roman" w:cs="Times New Roman"/>
          <w:color w:val="000000"/>
          <w:sz w:val="24"/>
          <w:szCs w:val="24"/>
          <w:lang w:val="de-DE"/>
        </w:rPr>
        <w:t xml:space="preserve">; ferner leitete er als </w:t>
      </w:r>
      <w:r w:rsidR="00F01A8C" w:rsidRPr="00F01A8C">
        <w:rPr>
          <w:rFonts w:ascii="Times New Roman" w:hAnsi="Times New Roman" w:cs="Times New Roman"/>
          <w:i/>
          <w:color w:val="000000"/>
          <w:sz w:val="24"/>
          <w:szCs w:val="24"/>
          <w:lang w:val="la-Latn"/>
        </w:rPr>
        <w:t>dictator comitiorum habendum causa</w:t>
      </w:r>
      <w:r w:rsidR="00F01A8C">
        <w:rPr>
          <w:rFonts w:ascii="Times New Roman" w:hAnsi="Times New Roman" w:cs="Times New Roman"/>
          <w:color w:val="000000"/>
          <w:sz w:val="24"/>
          <w:szCs w:val="24"/>
          <w:lang w:val="de-DE"/>
        </w:rPr>
        <w:t xml:space="preserve"> die Wahlen für das Folgejahr und stand anschließend bis 204</w:t>
      </w:r>
      <w:r w:rsidR="00E13BEC">
        <w:rPr>
          <w:rFonts w:ascii="Times New Roman" w:hAnsi="Times New Roman" w:cs="Times New Roman"/>
          <w:color w:val="000000"/>
          <w:sz w:val="24"/>
          <w:szCs w:val="24"/>
          <w:lang w:val="de-DE"/>
        </w:rPr>
        <w:t> </w:t>
      </w:r>
      <w:r w:rsidR="00F01A8C">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F01A8C">
        <w:rPr>
          <w:rFonts w:ascii="Times New Roman" w:hAnsi="Times New Roman" w:cs="Times New Roman"/>
          <w:color w:val="000000"/>
          <w:sz w:val="24"/>
          <w:szCs w:val="24"/>
          <w:lang w:val="de-DE"/>
        </w:rPr>
        <w:t>Chr. als Prokonsul an der Spitze zweier Legionen in Etrurien</w:t>
      </w:r>
      <w:r w:rsidR="002D1566">
        <w:rPr>
          <w:rFonts w:ascii="Times New Roman" w:hAnsi="Times New Roman" w:cs="Times New Roman"/>
          <w:color w:val="000000"/>
          <w:sz w:val="24"/>
          <w:szCs w:val="24"/>
          <w:lang w:val="de-DE"/>
        </w:rPr>
        <w:t>.</w:t>
      </w:r>
      <w:r w:rsidR="00F01A8C">
        <w:rPr>
          <w:rFonts w:ascii="Times New Roman" w:hAnsi="Times New Roman" w:cs="Times New Roman"/>
          <w:color w:val="000000"/>
          <w:sz w:val="24"/>
          <w:szCs w:val="24"/>
          <w:lang w:val="de-DE"/>
        </w:rPr>
        <w:t xml:space="preserve"> </w:t>
      </w:r>
      <w:r w:rsidR="002D1566">
        <w:rPr>
          <w:rFonts w:ascii="Times New Roman" w:hAnsi="Times New Roman" w:cs="Times New Roman"/>
          <w:color w:val="000000"/>
          <w:sz w:val="24"/>
          <w:szCs w:val="24"/>
          <w:lang w:val="de-DE"/>
        </w:rPr>
        <w:t>B</w:t>
      </w:r>
      <w:r w:rsidR="00BF68E3">
        <w:rPr>
          <w:rFonts w:ascii="Times New Roman" w:hAnsi="Times New Roman" w:cs="Times New Roman"/>
          <w:color w:val="000000"/>
          <w:sz w:val="24"/>
          <w:szCs w:val="24"/>
          <w:lang w:val="de-DE"/>
        </w:rPr>
        <w:t>ei seiner Rückkehr w</w:t>
      </w:r>
      <w:r w:rsidR="00F01A8C">
        <w:rPr>
          <w:rFonts w:ascii="Times New Roman" w:hAnsi="Times New Roman" w:cs="Times New Roman"/>
          <w:color w:val="000000"/>
          <w:sz w:val="24"/>
          <w:szCs w:val="24"/>
          <w:lang w:val="de-DE"/>
        </w:rPr>
        <w:t xml:space="preserve">urde </w:t>
      </w:r>
      <w:r w:rsidR="00BF68E3">
        <w:rPr>
          <w:rFonts w:ascii="Times New Roman" w:hAnsi="Times New Roman" w:cs="Times New Roman"/>
          <w:color w:val="000000"/>
          <w:sz w:val="24"/>
          <w:szCs w:val="24"/>
          <w:lang w:val="de-DE"/>
        </w:rPr>
        <w:t>e</w:t>
      </w:r>
      <w:r w:rsidR="00F01A8C">
        <w:rPr>
          <w:rFonts w:ascii="Times New Roman" w:hAnsi="Times New Roman" w:cs="Times New Roman"/>
          <w:color w:val="000000"/>
          <w:sz w:val="24"/>
          <w:szCs w:val="24"/>
          <w:lang w:val="de-DE"/>
        </w:rPr>
        <w:t>r Zensor</w:t>
      </w:r>
      <w:r w:rsidR="0089143C">
        <w:rPr>
          <w:rFonts w:ascii="Times New Roman" w:hAnsi="Times New Roman" w:cs="Times New Roman"/>
          <w:color w:val="000000"/>
          <w:sz w:val="24"/>
          <w:szCs w:val="24"/>
          <w:lang w:val="de-DE"/>
        </w:rPr>
        <w:t>,</w:t>
      </w:r>
      <w:r w:rsidR="00B06ABB">
        <w:rPr>
          <w:rFonts w:ascii="Times New Roman" w:hAnsi="Times New Roman" w:cs="Times New Roman"/>
          <w:color w:val="000000"/>
          <w:sz w:val="24"/>
          <w:szCs w:val="24"/>
          <w:lang w:val="de-DE"/>
        </w:rPr>
        <w:t xml:space="preserve"> und</w:t>
      </w:r>
      <w:r w:rsidR="00E13BEC">
        <w:rPr>
          <w:rFonts w:ascii="Times New Roman" w:hAnsi="Times New Roman" w:cs="Times New Roman"/>
          <w:color w:val="000000"/>
          <w:sz w:val="24"/>
          <w:szCs w:val="24"/>
          <w:lang w:val="de-DE"/>
        </w:rPr>
        <w:t xml:space="preserve"> 203 </w:t>
      </w:r>
      <w:r w:rsidR="00F01A8C">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F01A8C">
        <w:rPr>
          <w:rFonts w:ascii="Times New Roman" w:hAnsi="Times New Roman" w:cs="Times New Roman"/>
          <w:color w:val="000000"/>
          <w:sz w:val="24"/>
          <w:szCs w:val="24"/>
          <w:lang w:val="de-DE"/>
        </w:rPr>
        <w:t xml:space="preserve">Chr. scheint </w:t>
      </w:r>
      <w:r w:rsidR="00103544">
        <w:rPr>
          <w:rFonts w:ascii="Times New Roman" w:hAnsi="Times New Roman" w:cs="Times New Roman"/>
          <w:color w:val="000000"/>
          <w:sz w:val="24"/>
          <w:szCs w:val="24"/>
          <w:lang w:val="de-DE"/>
        </w:rPr>
        <w:t xml:space="preserve">Livius </w:t>
      </w:r>
      <w:r w:rsidR="00183B6D">
        <w:rPr>
          <w:rFonts w:ascii="Times New Roman" w:hAnsi="Times New Roman" w:cs="Times New Roman"/>
          <w:color w:val="000000"/>
          <w:sz w:val="24"/>
          <w:szCs w:val="24"/>
          <w:lang w:val="de-DE"/>
        </w:rPr>
        <w:t xml:space="preserve">bei der Umfrage in der Kurie </w:t>
      </w:r>
      <w:r w:rsidR="00103544">
        <w:rPr>
          <w:rFonts w:ascii="Times New Roman" w:hAnsi="Times New Roman" w:cs="Times New Roman"/>
          <w:color w:val="000000"/>
          <w:sz w:val="24"/>
          <w:szCs w:val="24"/>
          <w:lang w:val="de-DE"/>
        </w:rPr>
        <w:t>al</w:t>
      </w:r>
      <w:r w:rsidR="00F01A8C">
        <w:rPr>
          <w:rFonts w:ascii="Times New Roman" w:hAnsi="Times New Roman" w:cs="Times New Roman"/>
          <w:color w:val="000000"/>
          <w:sz w:val="24"/>
          <w:szCs w:val="24"/>
          <w:lang w:val="de-DE"/>
        </w:rPr>
        <w:t xml:space="preserve">s ranghöchster Senator an die Stelle des vorherigen, wohl verstorbenen </w:t>
      </w:r>
      <w:r w:rsidR="00F01A8C" w:rsidRPr="00485D75">
        <w:rPr>
          <w:rFonts w:ascii="Times New Roman" w:hAnsi="Times New Roman" w:cs="Times New Roman"/>
          <w:i/>
          <w:color w:val="000000"/>
          <w:sz w:val="24"/>
          <w:szCs w:val="24"/>
          <w:lang w:val="la-Latn"/>
        </w:rPr>
        <w:t>princeps</w:t>
      </w:r>
      <w:r w:rsidR="00F01A8C" w:rsidRPr="00485D75">
        <w:rPr>
          <w:rFonts w:ascii="Times New Roman" w:hAnsi="Times New Roman" w:cs="Times New Roman"/>
          <w:color w:val="000000"/>
          <w:sz w:val="24"/>
          <w:szCs w:val="24"/>
          <w:lang w:val="la-Latn"/>
        </w:rPr>
        <w:t xml:space="preserve"> </w:t>
      </w:r>
      <w:r w:rsidR="00F01A8C" w:rsidRPr="00485D75">
        <w:rPr>
          <w:rFonts w:ascii="Times New Roman" w:hAnsi="Times New Roman" w:cs="Times New Roman"/>
          <w:i/>
          <w:color w:val="000000"/>
          <w:sz w:val="24"/>
          <w:szCs w:val="24"/>
          <w:lang w:val="la-Latn"/>
        </w:rPr>
        <w:t>senatus</w:t>
      </w:r>
      <w:r w:rsidR="00103544">
        <w:rPr>
          <w:rFonts w:ascii="Times New Roman" w:hAnsi="Times New Roman" w:cs="Times New Roman"/>
          <w:color w:val="000000"/>
          <w:sz w:val="24"/>
          <w:szCs w:val="24"/>
          <w:lang w:val="de-DE"/>
        </w:rPr>
        <w:t xml:space="preserve"> </w:t>
      </w:r>
      <w:r w:rsidR="00F01A8C">
        <w:rPr>
          <w:rFonts w:ascii="Times New Roman" w:hAnsi="Times New Roman" w:cs="Times New Roman"/>
          <w:color w:val="000000"/>
          <w:sz w:val="24"/>
          <w:szCs w:val="24"/>
          <w:lang w:val="de-DE"/>
        </w:rPr>
        <w:t>Fabius Maximus getreten zu sein.</w:t>
      </w:r>
      <w:r w:rsidR="00F01A8C">
        <w:rPr>
          <w:rStyle w:val="Funotenzeichen"/>
          <w:rFonts w:ascii="Times New Roman" w:hAnsi="Times New Roman" w:cs="Times New Roman"/>
          <w:color w:val="000000"/>
          <w:sz w:val="24"/>
          <w:szCs w:val="24"/>
          <w:lang w:val="de-DE"/>
        </w:rPr>
        <w:footnoteReference w:id="36"/>
      </w:r>
    </w:p>
    <w:p w:rsidR="00C06E5A" w:rsidRDefault="007955F6" w:rsidP="007937AA">
      <w:pPr>
        <w:autoSpaceDE w:val="0"/>
        <w:autoSpaceDN w:val="0"/>
        <w:adjustRightInd w:val="0"/>
        <w:spacing w:after="120" w:line="360" w:lineRule="auto"/>
        <w:ind w:firstLine="567"/>
        <w:jc w:val="both"/>
        <w:rPr>
          <w:rFonts w:ascii="Times New Roman" w:hAnsi="Times New Roman" w:cs="Times New Roman"/>
          <w:color w:val="000000"/>
          <w:sz w:val="24"/>
          <w:szCs w:val="24"/>
          <w:lang w:val="de-DE"/>
        </w:rPr>
      </w:pPr>
      <w:r w:rsidRPr="007955F6">
        <w:rPr>
          <w:rFonts w:ascii="Times New Roman" w:hAnsi="Times New Roman" w:cs="Times New Roman"/>
          <w:sz w:val="24"/>
          <w:szCs w:val="24"/>
          <w:lang w:val="de-DE"/>
        </w:rPr>
        <w:t>Bei der Ausbildung der Figur des verfolgten Patrioten schein</w:t>
      </w:r>
      <w:r w:rsidR="002D1566">
        <w:rPr>
          <w:rFonts w:ascii="Times New Roman" w:hAnsi="Times New Roman" w:cs="Times New Roman"/>
          <w:sz w:val="24"/>
          <w:szCs w:val="24"/>
          <w:lang w:val="de-DE"/>
        </w:rPr>
        <w:t>t</w:t>
      </w:r>
      <w:r w:rsidRPr="007955F6">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Marcus </w:t>
      </w:r>
      <w:r w:rsidRPr="007955F6">
        <w:rPr>
          <w:rFonts w:ascii="Times New Roman" w:hAnsi="Times New Roman" w:cs="Times New Roman"/>
          <w:sz w:val="24"/>
          <w:szCs w:val="24"/>
          <w:lang w:val="de-DE"/>
        </w:rPr>
        <w:t xml:space="preserve">Livius Salinators Rückzug aufs Land </w:t>
      </w:r>
      <w:r w:rsidR="0061627F">
        <w:rPr>
          <w:rFonts w:ascii="Times New Roman" w:hAnsi="Times New Roman" w:cs="Times New Roman"/>
          <w:sz w:val="24"/>
          <w:szCs w:val="24"/>
          <w:lang w:val="de-DE"/>
        </w:rPr>
        <w:t xml:space="preserve">aus Ärger über </w:t>
      </w:r>
      <w:r w:rsidRPr="007955F6">
        <w:rPr>
          <w:rFonts w:ascii="Times New Roman" w:hAnsi="Times New Roman" w:cs="Times New Roman"/>
          <w:sz w:val="24"/>
          <w:szCs w:val="24"/>
          <w:lang w:val="de-DE"/>
        </w:rPr>
        <w:t>eine ungerechte Verurteilung durch das Volk und seine anschließende Rückberufung in der Stunde der Not keine große Rolle gespielt zu haben.</w:t>
      </w:r>
      <w:r w:rsidR="0061627F">
        <w:rPr>
          <w:rStyle w:val="Funotenzeichen"/>
          <w:rFonts w:ascii="Times New Roman" w:hAnsi="Times New Roman" w:cs="Times New Roman"/>
          <w:color w:val="000000"/>
          <w:sz w:val="24"/>
          <w:szCs w:val="24"/>
          <w:lang w:val="de-DE"/>
        </w:rPr>
        <w:footnoteReference w:id="37"/>
      </w:r>
      <w:r>
        <w:t xml:space="preserve"> </w:t>
      </w:r>
      <w:r w:rsidR="00434561">
        <w:rPr>
          <w:rFonts w:ascii="Times New Roman" w:hAnsi="Times New Roman" w:cs="Times New Roman"/>
          <w:color w:val="000000"/>
          <w:sz w:val="24"/>
          <w:szCs w:val="24"/>
          <w:lang w:val="de-DE"/>
        </w:rPr>
        <w:t xml:space="preserve">An </w:t>
      </w:r>
      <w:r>
        <w:rPr>
          <w:rFonts w:ascii="Times New Roman" w:hAnsi="Times New Roman" w:cs="Times New Roman"/>
          <w:color w:val="000000"/>
          <w:sz w:val="24"/>
          <w:szCs w:val="24"/>
          <w:lang w:val="de-DE"/>
        </w:rPr>
        <w:t xml:space="preserve">seiner </w:t>
      </w:r>
      <w:r w:rsidR="00C06E5A">
        <w:rPr>
          <w:rFonts w:ascii="Times New Roman" w:hAnsi="Times New Roman" w:cs="Times New Roman"/>
          <w:color w:val="000000"/>
          <w:sz w:val="24"/>
          <w:szCs w:val="24"/>
          <w:lang w:val="de-DE"/>
        </w:rPr>
        <w:t xml:space="preserve">Geschichte </w:t>
      </w:r>
      <w:r w:rsidR="00434561">
        <w:rPr>
          <w:rFonts w:ascii="Times New Roman" w:hAnsi="Times New Roman" w:cs="Times New Roman"/>
          <w:color w:val="000000"/>
          <w:sz w:val="24"/>
          <w:szCs w:val="24"/>
          <w:lang w:val="de-DE"/>
        </w:rPr>
        <w:t xml:space="preserve">sind </w:t>
      </w:r>
      <w:r>
        <w:rPr>
          <w:rFonts w:ascii="Times New Roman" w:hAnsi="Times New Roman" w:cs="Times New Roman"/>
          <w:color w:val="000000"/>
          <w:sz w:val="24"/>
          <w:szCs w:val="24"/>
          <w:lang w:val="de-DE"/>
        </w:rPr>
        <w:t xml:space="preserve">jedoch zwei andere </w:t>
      </w:r>
      <w:r w:rsidR="00434561">
        <w:rPr>
          <w:rFonts w:ascii="Times New Roman" w:hAnsi="Times New Roman" w:cs="Times New Roman"/>
          <w:color w:val="000000"/>
          <w:sz w:val="24"/>
          <w:szCs w:val="24"/>
          <w:lang w:val="de-DE"/>
        </w:rPr>
        <w:t xml:space="preserve">Gesichtspunkte </w:t>
      </w:r>
      <w:r>
        <w:rPr>
          <w:rFonts w:ascii="Times New Roman" w:hAnsi="Times New Roman" w:cs="Times New Roman"/>
          <w:color w:val="000000"/>
          <w:sz w:val="24"/>
          <w:szCs w:val="24"/>
          <w:lang w:val="de-DE"/>
        </w:rPr>
        <w:lastRenderedPageBreak/>
        <w:t xml:space="preserve">sehr </w:t>
      </w:r>
      <w:r w:rsidR="00C06E5A">
        <w:rPr>
          <w:rFonts w:ascii="Times New Roman" w:hAnsi="Times New Roman" w:cs="Times New Roman"/>
          <w:color w:val="000000"/>
          <w:sz w:val="24"/>
          <w:szCs w:val="24"/>
          <w:lang w:val="de-DE"/>
        </w:rPr>
        <w:t xml:space="preserve">interessant. Das betrifft zum einen die Bedeutung von Camillus als </w:t>
      </w:r>
      <w:r w:rsidR="00C06E5A" w:rsidRPr="00F51163">
        <w:rPr>
          <w:rFonts w:ascii="Times New Roman" w:hAnsi="Times New Roman" w:cs="Times New Roman"/>
          <w:i/>
          <w:color w:val="000000"/>
          <w:sz w:val="24"/>
          <w:szCs w:val="24"/>
          <w:lang w:val="la-Latn"/>
        </w:rPr>
        <w:t>exemplum</w:t>
      </w:r>
      <w:r w:rsidR="00C06E5A">
        <w:rPr>
          <w:rFonts w:ascii="Times New Roman" w:hAnsi="Times New Roman" w:cs="Times New Roman"/>
          <w:color w:val="000000"/>
          <w:sz w:val="24"/>
          <w:szCs w:val="24"/>
          <w:lang w:val="de-DE"/>
        </w:rPr>
        <w:t xml:space="preserve"> i</w:t>
      </w:r>
      <w:r w:rsidR="002D1566">
        <w:rPr>
          <w:rFonts w:ascii="Times New Roman" w:hAnsi="Times New Roman" w:cs="Times New Roman"/>
          <w:color w:val="000000"/>
          <w:sz w:val="24"/>
          <w:szCs w:val="24"/>
          <w:lang w:val="de-DE"/>
        </w:rPr>
        <w:t>m</w:t>
      </w:r>
      <w:r w:rsidR="00C06E5A">
        <w:rPr>
          <w:rFonts w:ascii="Times New Roman" w:hAnsi="Times New Roman" w:cs="Times New Roman"/>
          <w:color w:val="000000"/>
          <w:sz w:val="24"/>
          <w:szCs w:val="24"/>
          <w:lang w:val="de-DE"/>
        </w:rPr>
        <w:t xml:space="preserve"> Zusammenhang mit dem Rückzugsmotiv als solchem, wobei das Exemplarische an dieser Stelle jedoch weniger der Rückzug selbst als die Reaktion des zu Unrecht verklagten ‚Patrioten‘ auf seine Rückberufung ist. Geht man davon aus, dass sich die Geschehnisse tatsächlich in etwa so zugetragen haben, wie der Historiker Livius sie schildert, dann sind die Ereignisse rund um die Wahl Salinators zum Konsul auch insofern interessant, als greifbar wäre, wie dieses Motiv unter Rückgriff auf das dazugehörende </w:t>
      </w:r>
      <w:r w:rsidR="00C06E5A" w:rsidRPr="00F51163">
        <w:rPr>
          <w:rFonts w:ascii="Times New Roman" w:hAnsi="Times New Roman" w:cs="Times New Roman"/>
          <w:i/>
          <w:color w:val="000000"/>
          <w:sz w:val="24"/>
          <w:szCs w:val="24"/>
          <w:lang w:val="la-Latn"/>
        </w:rPr>
        <w:t>exemplum</w:t>
      </w:r>
      <w:r w:rsidR="00C06E5A">
        <w:rPr>
          <w:rFonts w:ascii="Times New Roman" w:hAnsi="Times New Roman" w:cs="Times New Roman"/>
          <w:color w:val="000000"/>
          <w:sz w:val="24"/>
          <w:szCs w:val="24"/>
          <w:lang w:val="de-DE"/>
        </w:rPr>
        <w:t xml:space="preserve"> in einer konkreten politischen Auseinandersetzung funktionierte und angewendet wurde. So </w:t>
      </w:r>
      <w:r w:rsidR="00C06E5A" w:rsidRPr="00870188">
        <w:rPr>
          <w:rFonts w:ascii="Times New Roman" w:hAnsi="Times New Roman" w:cs="Times New Roman"/>
          <w:color w:val="000000"/>
          <w:sz w:val="24"/>
          <w:szCs w:val="24"/>
          <w:lang w:val="de-DE"/>
        </w:rPr>
        <w:t xml:space="preserve">erhält Marcus Livius </w:t>
      </w:r>
      <w:r w:rsidR="00C06E5A">
        <w:rPr>
          <w:rFonts w:ascii="Times New Roman" w:hAnsi="Times New Roman" w:cs="Times New Roman"/>
          <w:color w:val="000000"/>
          <w:sz w:val="24"/>
          <w:szCs w:val="24"/>
          <w:lang w:val="de-DE"/>
        </w:rPr>
        <w:t xml:space="preserve">wie Camillus </w:t>
      </w:r>
      <w:r w:rsidR="00C06E5A" w:rsidRPr="00870188">
        <w:rPr>
          <w:rFonts w:ascii="Times New Roman" w:hAnsi="Times New Roman" w:cs="Times New Roman"/>
          <w:color w:val="000000"/>
          <w:sz w:val="24"/>
          <w:szCs w:val="24"/>
          <w:lang w:val="de-DE"/>
        </w:rPr>
        <w:t xml:space="preserve">eine Chance </w:t>
      </w:r>
      <w:r w:rsidR="00C06E5A">
        <w:rPr>
          <w:rFonts w:ascii="Times New Roman" w:hAnsi="Times New Roman" w:cs="Times New Roman"/>
          <w:color w:val="000000"/>
          <w:sz w:val="24"/>
          <w:szCs w:val="24"/>
          <w:lang w:val="de-DE"/>
        </w:rPr>
        <w:t>zur Bewährung bzw. man erinnert sich seiner in einer Notsituation. Marcus</w:t>
      </w:r>
      <w:r w:rsidR="00C06E5A" w:rsidRPr="00870188">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 xml:space="preserve">Livius scheint </w:t>
      </w:r>
      <w:r w:rsidR="00C06E5A" w:rsidRPr="00870188">
        <w:rPr>
          <w:rFonts w:ascii="Times New Roman" w:hAnsi="Times New Roman" w:cs="Times New Roman"/>
          <w:color w:val="000000"/>
          <w:sz w:val="24"/>
          <w:szCs w:val="24"/>
          <w:lang w:val="de-DE"/>
        </w:rPr>
        <w:t>dies</w:t>
      </w:r>
      <w:r w:rsidR="00C06E5A">
        <w:rPr>
          <w:rFonts w:ascii="Times New Roman" w:hAnsi="Times New Roman" w:cs="Times New Roman"/>
          <w:color w:val="000000"/>
          <w:sz w:val="24"/>
          <w:szCs w:val="24"/>
          <w:lang w:val="de-DE"/>
        </w:rPr>
        <w:t xml:space="preserve">es Ansinnen zunächst </w:t>
      </w:r>
      <w:r w:rsidR="00C06E5A" w:rsidRPr="00870188">
        <w:rPr>
          <w:rFonts w:ascii="Times New Roman" w:hAnsi="Times New Roman" w:cs="Times New Roman"/>
          <w:color w:val="000000"/>
          <w:sz w:val="24"/>
          <w:szCs w:val="24"/>
          <w:lang w:val="de-DE"/>
        </w:rPr>
        <w:t>demonstrativ zurück</w:t>
      </w:r>
      <w:r w:rsidR="00C06E5A">
        <w:rPr>
          <w:rFonts w:ascii="Times New Roman" w:hAnsi="Times New Roman" w:cs="Times New Roman"/>
          <w:color w:val="000000"/>
          <w:sz w:val="24"/>
          <w:szCs w:val="24"/>
          <w:lang w:val="de-DE"/>
        </w:rPr>
        <w:t>gewiesen zu haben</w:t>
      </w:r>
      <w:r w:rsidR="00C06E5A" w:rsidRPr="00870188">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Sein (</w:t>
      </w:r>
      <w:r w:rsidR="0034588E">
        <w:rPr>
          <w:rFonts w:ascii="Times New Roman" w:hAnsi="Times New Roman" w:cs="Times New Roman"/>
          <w:color w:val="000000"/>
          <w:sz w:val="24"/>
          <w:szCs w:val="24"/>
          <w:lang w:val="de-DE"/>
        </w:rPr>
        <w:t xml:space="preserve">mehr oder minder </w:t>
      </w:r>
      <w:r w:rsidR="00C06E5A" w:rsidRPr="00870188">
        <w:rPr>
          <w:rFonts w:ascii="Times New Roman" w:hAnsi="Times New Roman" w:cs="Times New Roman"/>
          <w:color w:val="000000"/>
          <w:sz w:val="24"/>
          <w:szCs w:val="24"/>
          <w:lang w:val="de-DE"/>
        </w:rPr>
        <w:t>gerechter</w:t>
      </w:r>
      <w:r w:rsidR="00C06E5A">
        <w:rPr>
          <w:rFonts w:ascii="Times New Roman" w:hAnsi="Times New Roman" w:cs="Times New Roman"/>
          <w:color w:val="000000"/>
          <w:sz w:val="24"/>
          <w:szCs w:val="24"/>
          <w:lang w:val="de-DE"/>
        </w:rPr>
        <w:t>)</w:t>
      </w:r>
      <w:r w:rsidR="00C06E5A" w:rsidRPr="00870188">
        <w:rPr>
          <w:rFonts w:ascii="Times New Roman" w:hAnsi="Times New Roman" w:cs="Times New Roman"/>
          <w:color w:val="000000"/>
          <w:sz w:val="24"/>
          <w:szCs w:val="24"/>
          <w:lang w:val="de-DE"/>
        </w:rPr>
        <w:t xml:space="preserve"> Zorn </w:t>
      </w:r>
      <w:r w:rsidR="00C06E5A">
        <w:rPr>
          <w:rFonts w:ascii="Times New Roman" w:hAnsi="Times New Roman" w:cs="Times New Roman"/>
          <w:color w:val="000000"/>
          <w:sz w:val="24"/>
          <w:szCs w:val="24"/>
          <w:lang w:val="de-DE"/>
        </w:rPr>
        <w:t xml:space="preserve">kann </w:t>
      </w:r>
      <w:r w:rsidR="00C06E5A" w:rsidRPr="00870188">
        <w:rPr>
          <w:rFonts w:ascii="Times New Roman" w:hAnsi="Times New Roman" w:cs="Times New Roman"/>
          <w:color w:val="000000"/>
          <w:sz w:val="24"/>
          <w:szCs w:val="24"/>
          <w:lang w:val="de-DE"/>
        </w:rPr>
        <w:t>erst mit einem Hinweis auf einen de</w:t>
      </w:r>
      <w:r w:rsidR="00C06E5A">
        <w:rPr>
          <w:rFonts w:ascii="Times New Roman" w:hAnsi="Times New Roman" w:cs="Times New Roman"/>
          <w:color w:val="000000"/>
          <w:sz w:val="24"/>
          <w:szCs w:val="24"/>
          <w:lang w:val="de-DE"/>
        </w:rPr>
        <w:t>r größten H</w:t>
      </w:r>
      <w:r w:rsidR="00C06E5A" w:rsidRPr="00870188">
        <w:rPr>
          <w:rFonts w:ascii="Times New Roman" w:hAnsi="Times New Roman" w:cs="Times New Roman"/>
          <w:color w:val="000000"/>
          <w:sz w:val="24"/>
          <w:szCs w:val="24"/>
          <w:lang w:val="de-DE"/>
        </w:rPr>
        <w:t>elden Roms, nämlich Camill</w:t>
      </w:r>
      <w:r w:rsidR="00C06E5A">
        <w:rPr>
          <w:rFonts w:ascii="Times New Roman" w:hAnsi="Times New Roman" w:cs="Times New Roman"/>
          <w:color w:val="000000"/>
          <w:sz w:val="24"/>
          <w:szCs w:val="24"/>
          <w:lang w:val="de-DE"/>
        </w:rPr>
        <w:t>us, besänftigt werden</w:t>
      </w:r>
      <w:r w:rsidR="00C06E5A" w:rsidRPr="00870188">
        <w:rPr>
          <w:rFonts w:ascii="Times New Roman" w:hAnsi="Times New Roman" w:cs="Times New Roman"/>
          <w:color w:val="000000"/>
          <w:sz w:val="24"/>
          <w:szCs w:val="24"/>
          <w:lang w:val="de-DE"/>
        </w:rPr>
        <w:t>, mit</w:t>
      </w:r>
      <w:r w:rsidR="00C06E5A">
        <w:rPr>
          <w:rFonts w:ascii="Times New Roman" w:hAnsi="Times New Roman" w:cs="Times New Roman"/>
          <w:color w:val="000000"/>
          <w:sz w:val="24"/>
          <w:szCs w:val="24"/>
          <w:lang w:val="de-DE"/>
        </w:rPr>
        <w:t xml:space="preserve"> dem Salinator </w:t>
      </w:r>
      <w:r w:rsidR="00C06E5A" w:rsidRPr="00870188">
        <w:rPr>
          <w:rFonts w:ascii="Times New Roman" w:hAnsi="Times New Roman" w:cs="Times New Roman"/>
          <w:color w:val="000000"/>
          <w:sz w:val="24"/>
          <w:szCs w:val="24"/>
          <w:lang w:val="de-DE"/>
        </w:rPr>
        <w:t>auf diese W</w:t>
      </w:r>
      <w:r w:rsidR="00C06E5A">
        <w:rPr>
          <w:rFonts w:ascii="Times New Roman" w:hAnsi="Times New Roman" w:cs="Times New Roman"/>
          <w:color w:val="000000"/>
          <w:sz w:val="24"/>
          <w:szCs w:val="24"/>
          <w:lang w:val="de-DE"/>
        </w:rPr>
        <w:t>e</w:t>
      </w:r>
      <w:r w:rsidR="00C06E5A" w:rsidRPr="00870188">
        <w:rPr>
          <w:rFonts w:ascii="Times New Roman" w:hAnsi="Times New Roman" w:cs="Times New Roman"/>
          <w:color w:val="000000"/>
          <w:sz w:val="24"/>
          <w:szCs w:val="24"/>
          <w:lang w:val="de-DE"/>
        </w:rPr>
        <w:t>ise in eine Reihe gestellt wird.</w:t>
      </w:r>
      <w:r w:rsidR="00C06E5A">
        <w:rPr>
          <w:rFonts w:ascii="Times New Roman" w:hAnsi="Times New Roman" w:cs="Times New Roman"/>
          <w:color w:val="000000"/>
          <w:sz w:val="24"/>
          <w:szCs w:val="24"/>
          <w:lang w:val="de-DE"/>
        </w:rPr>
        <w:t xml:space="preserve"> </w:t>
      </w:r>
      <w:r w:rsidR="00C06E5A" w:rsidRPr="00870188">
        <w:rPr>
          <w:rFonts w:ascii="Times New Roman" w:hAnsi="Times New Roman" w:cs="Times New Roman"/>
          <w:color w:val="000000"/>
          <w:sz w:val="24"/>
          <w:szCs w:val="24"/>
          <w:lang w:val="de-DE"/>
        </w:rPr>
        <w:t xml:space="preserve">Dieses </w:t>
      </w:r>
      <w:r w:rsidR="00C06E5A">
        <w:rPr>
          <w:rFonts w:ascii="Times New Roman" w:hAnsi="Times New Roman" w:cs="Times New Roman"/>
          <w:color w:val="000000"/>
          <w:sz w:val="24"/>
          <w:szCs w:val="24"/>
          <w:lang w:val="de-DE"/>
        </w:rPr>
        <w:t xml:space="preserve">vorgeblich </w:t>
      </w:r>
      <w:r w:rsidR="00C06E5A" w:rsidRPr="00870188">
        <w:rPr>
          <w:rFonts w:ascii="Times New Roman" w:hAnsi="Times New Roman" w:cs="Times New Roman"/>
          <w:color w:val="000000"/>
          <w:sz w:val="24"/>
          <w:szCs w:val="24"/>
          <w:lang w:val="de-DE"/>
        </w:rPr>
        <w:t>unwillige Zögern, in das Zentrum de</w:t>
      </w:r>
      <w:r w:rsidR="001B61D2">
        <w:rPr>
          <w:rFonts w:ascii="Times New Roman" w:hAnsi="Times New Roman" w:cs="Times New Roman"/>
          <w:color w:val="000000"/>
          <w:sz w:val="24"/>
          <w:szCs w:val="24"/>
          <w:lang w:val="de-DE"/>
        </w:rPr>
        <w:t xml:space="preserve">s politischen Geschehens </w:t>
      </w:r>
      <w:r w:rsidR="00C06E5A" w:rsidRPr="00870188">
        <w:rPr>
          <w:rFonts w:ascii="Times New Roman" w:hAnsi="Times New Roman" w:cs="Times New Roman"/>
          <w:color w:val="000000"/>
          <w:sz w:val="24"/>
          <w:szCs w:val="24"/>
          <w:lang w:val="de-DE"/>
        </w:rPr>
        <w:t>zurückzukehren, gehört</w:t>
      </w:r>
      <w:r w:rsidR="00C06E5A">
        <w:rPr>
          <w:rFonts w:ascii="Times New Roman" w:hAnsi="Times New Roman" w:cs="Times New Roman"/>
          <w:color w:val="000000"/>
          <w:sz w:val="24"/>
          <w:szCs w:val="24"/>
          <w:lang w:val="de-DE"/>
        </w:rPr>
        <w:t xml:space="preserve">e für Salinator </w:t>
      </w:r>
      <w:r w:rsidR="00C06E5A" w:rsidRPr="00870188">
        <w:rPr>
          <w:rFonts w:ascii="Times New Roman" w:hAnsi="Times New Roman" w:cs="Times New Roman"/>
          <w:color w:val="000000"/>
          <w:sz w:val="24"/>
          <w:szCs w:val="24"/>
          <w:lang w:val="de-DE"/>
        </w:rPr>
        <w:t>offen</w:t>
      </w:r>
      <w:r w:rsidR="00C06E5A">
        <w:rPr>
          <w:rFonts w:ascii="Times New Roman" w:hAnsi="Times New Roman" w:cs="Times New Roman"/>
          <w:color w:val="000000"/>
          <w:sz w:val="24"/>
          <w:szCs w:val="24"/>
          <w:lang w:val="de-DE"/>
        </w:rPr>
        <w:t xml:space="preserve">bar bereits </w:t>
      </w:r>
      <w:r w:rsidR="00EC3CF9">
        <w:rPr>
          <w:rFonts w:ascii="Times New Roman" w:hAnsi="Times New Roman" w:cs="Times New Roman"/>
          <w:color w:val="000000"/>
          <w:sz w:val="24"/>
          <w:szCs w:val="24"/>
          <w:lang w:val="de-DE"/>
        </w:rPr>
        <w:t>zu</w:t>
      </w:r>
      <w:r w:rsidR="00C06E5A" w:rsidRPr="00870188">
        <w:rPr>
          <w:rFonts w:ascii="Times New Roman" w:hAnsi="Times New Roman" w:cs="Times New Roman"/>
          <w:color w:val="000000"/>
          <w:sz w:val="24"/>
          <w:szCs w:val="24"/>
          <w:lang w:val="de-DE"/>
        </w:rPr>
        <w:t xml:space="preserve">r Rolle des verfolgten </w:t>
      </w:r>
      <w:r w:rsidR="00EC3CF9">
        <w:rPr>
          <w:rFonts w:ascii="Times New Roman" w:hAnsi="Times New Roman" w:cs="Times New Roman"/>
          <w:color w:val="000000"/>
          <w:sz w:val="24"/>
          <w:szCs w:val="24"/>
          <w:lang w:val="de-DE"/>
        </w:rPr>
        <w:t>‚</w:t>
      </w:r>
      <w:r w:rsidR="00C06E5A" w:rsidRPr="00870188">
        <w:rPr>
          <w:rFonts w:ascii="Times New Roman" w:hAnsi="Times New Roman" w:cs="Times New Roman"/>
          <w:color w:val="000000"/>
          <w:sz w:val="24"/>
          <w:szCs w:val="24"/>
          <w:lang w:val="de-DE"/>
        </w:rPr>
        <w:t>Patrioten</w:t>
      </w:r>
      <w:r w:rsidR="00EC3CF9">
        <w:rPr>
          <w:rFonts w:ascii="Times New Roman" w:hAnsi="Times New Roman" w:cs="Times New Roman"/>
          <w:color w:val="000000"/>
          <w:sz w:val="24"/>
          <w:szCs w:val="24"/>
          <w:lang w:val="de-DE"/>
        </w:rPr>
        <w:t>‘</w:t>
      </w:r>
      <w:r w:rsidR="00C06E5A">
        <w:rPr>
          <w:rFonts w:ascii="Times New Roman" w:hAnsi="Times New Roman" w:cs="Times New Roman"/>
          <w:color w:val="000000"/>
          <w:sz w:val="24"/>
          <w:szCs w:val="24"/>
          <w:lang w:val="de-DE"/>
        </w:rPr>
        <w:t xml:space="preserve"> – was nicht ausschließen soll, dass </w:t>
      </w:r>
      <w:r w:rsidR="0034588E">
        <w:rPr>
          <w:rFonts w:ascii="Times New Roman" w:hAnsi="Times New Roman" w:cs="Times New Roman"/>
          <w:color w:val="000000"/>
          <w:sz w:val="24"/>
          <w:szCs w:val="24"/>
          <w:lang w:val="de-DE"/>
        </w:rPr>
        <w:t xml:space="preserve">er </w:t>
      </w:r>
      <w:r w:rsidR="00FE1271">
        <w:rPr>
          <w:rFonts w:ascii="Times New Roman" w:hAnsi="Times New Roman" w:cs="Times New Roman"/>
          <w:color w:val="000000"/>
          <w:sz w:val="24"/>
          <w:szCs w:val="24"/>
          <w:lang w:val="de-DE"/>
        </w:rPr>
        <w:t>in der Tat sehr gekränkt war und er seinem Zorn bei dieser Gelegenheit Luft machte.</w:t>
      </w:r>
    </w:p>
    <w:p w:rsidR="00C06E5A" w:rsidRDefault="00CE6D26" w:rsidP="007937AA">
      <w:pPr>
        <w:autoSpaceDE w:val="0"/>
        <w:autoSpaceDN w:val="0"/>
        <w:adjustRightInd w:val="0"/>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Ferner ist auch </w:t>
      </w:r>
      <w:r w:rsidR="00C06E5A">
        <w:rPr>
          <w:rFonts w:ascii="Times New Roman" w:hAnsi="Times New Roman" w:cs="Times New Roman"/>
          <w:color w:val="000000"/>
          <w:sz w:val="24"/>
          <w:szCs w:val="24"/>
          <w:lang w:val="de-DE"/>
        </w:rPr>
        <w:t>ein weiterer Aspekt der Geschichte bemerkenswert</w:t>
      </w:r>
      <w:r w:rsidR="0059296B">
        <w:rPr>
          <w:rFonts w:ascii="Times New Roman" w:hAnsi="Times New Roman" w:cs="Times New Roman"/>
          <w:color w:val="000000"/>
          <w:sz w:val="24"/>
          <w:szCs w:val="24"/>
          <w:lang w:val="de-DE"/>
        </w:rPr>
        <w:t>.</w:t>
      </w:r>
      <w:r w:rsidR="001B61D2">
        <w:rPr>
          <w:rFonts w:ascii="Times New Roman" w:hAnsi="Times New Roman" w:cs="Times New Roman"/>
          <w:color w:val="000000"/>
          <w:sz w:val="24"/>
          <w:szCs w:val="24"/>
          <w:lang w:val="de-DE"/>
        </w:rPr>
        <w:t xml:space="preserve"> </w:t>
      </w:r>
      <w:r w:rsidR="00133706">
        <w:rPr>
          <w:rFonts w:ascii="Times New Roman" w:hAnsi="Times New Roman" w:cs="Times New Roman"/>
          <w:color w:val="000000"/>
          <w:sz w:val="24"/>
          <w:szCs w:val="24"/>
          <w:lang w:val="de-DE"/>
        </w:rPr>
        <w:t xml:space="preserve">Marcus </w:t>
      </w:r>
      <w:r w:rsidR="001B61D2">
        <w:rPr>
          <w:rFonts w:ascii="Times New Roman" w:hAnsi="Times New Roman" w:cs="Times New Roman"/>
          <w:color w:val="000000"/>
          <w:sz w:val="24"/>
          <w:szCs w:val="24"/>
          <w:lang w:val="de-DE"/>
        </w:rPr>
        <w:t xml:space="preserve">Livius </w:t>
      </w:r>
      <w:r w:rsidR="0034588E">
        <w:rPr>
          <w:rFonts w:ascii="Times New Roman" w:hAnsi="Times New Roman" w:cs="Times New Roman"/>
          <w:color w:val="000000"/>
          <w:sz w:val="24"/>
          <w:szCs w:val="24"/>
          <w:lang w:val="de-DE"/>
        </w:rPr>
        <w:t xml:space="preserve">Salinator </w:t>
      </w:r>
      <w:r w:rsidR="00C06E5A">
        <w:rPr>
          <w:rFonts w:ascii="Times New Roman" w:hAnsi="Times New Roman" w:cs="Times New Roman"/>
          <w:color w:val="000000"/>
          <w:sz w:val="24"/>
          <w:szCs w:val="24"/>
          <w:lang w:val="de-DE"/>
        </w:rPr>
        <w:t xml:space="preserve">ist </w:t>
      </w:r>
      <w:r w:rsidR="00FE1271">
        <w:rPr>
          <w:rFonts w:ascii="Times New Roman" w:hAnsi="Times New Roman" w:cs="Times New Roman"/>
          <w:color w:val="000000"/>
          <w:sz w:val="24"/>
          <w:szCs w:val="24"/>
          <w:lang w:val="de-DE"/>
        </w:rPr>
        <w:t xml:space="preserve">einer der ersten, wenn nicht der </w:t>
      </w:r>
      <w:r w:rsidR="00C06E5A" w:rsidRPr="00870188">
        <w:rPr>
          <w:rFonts w:ascii="Times New Roman" w:hAnsi="Times New Roman" w:cs="Times New Roman"/>
          <w:color w:val="000000"/>
          <w:sz w:val="24"/>
          <w:szCs w:val="24"/>
          <w:lang w:val="de-DE"/>
        </w:rPr>
        <w:t>erste römische Senator, von dem explizit überliefert wird, dass er sich als Folge einer verlorenen pol</w:t>
      </w:r>
      <w:r w:rsidR="0059296B">
        <w:rPr>
          <w:rFonts w:ascii="Times New Roman" w:hAnsi="Times New Roman" w:cs="Times New Roman"/>
          <w:color w:val="000000"/>
          <w:sz w:val="24"/>
          <w:szCs w:val="24"/>
          <w:lang w:val="de-DE"/>
        </w:rPr>
        <w:t>itischen Auseinandersetzung</w:t>
      </w:r>
      <w:r w:rsidR="009D3280">
        <w:rPr>
          <w:rFonts w:ascii="Times New Roman" w:hAnsi="Times New Roman" w:cs="Times New Roman"/>
          <w:color w:val="000000"/>
          <w:sz w:val="24"/>
          <w:szCs w:val="24"/>
          <w:lang w:val="de-DE"/>
        </w:rPr>
        <w:t xml:space="preserve"> </w:t>
      </w:r>
      <w:r w:rsidR="009D3280" w:rsidRPr="00870188">
        <w:rPr>
          <w:rFonts w:ascii="Times New Roman" w:hAnsi="Times New Roman" w:cs="Times New Roman"/>
          <w:color w:val="000000"/>
          <w:sz w:val="24"/>
          <w:szCs w:val="24"/>
          <w:lang w:val="de-DE"/>
        </w:rPr>
        <w:t>au</w:t>
      </w:r>
      <w:r w:rsidR="009D3280">
        <w:rPr>
          <w:rFonts w:ascii="Times New Roman" w:hAnsi="Times New Roman" w:cs="Times New Roman"/>
          <w:color w:val="000000"/>
          <w:sz w:val="24"/>
          <w:szCs w:val="24"/>
          <w:lang w:val="de-DE"/>
        </w:rPr>
        <w:t>f das</w:t>
      </w:r>
      <w:r w:rsidR="009D3280" w:rsidRPr="00870188">
        <w:rPr>
          <w:rFonts w:ascii="Times New Roman" w:hAnsi="Times New Roman" w:cs="Times New Roman"/>
          <w:color w:val="000000"/>
          <w:sz w:val="24"/>
          <w:szCs w:val="24"/>
          <w:lang w:val="de-DE"/>
        </w:rPr>
        <w:t xml:space="preserve"> Land zurückgezogen habe</w:t>
      </w:r>
      <w:r w:rsidR="00103544">
        <w:rPr>
          <w:rFonts w:ascii="Times New Roman" w:hAnsi="Times New Roman" w:cs="Times New Roman"/>
          <w:color w:val="000000"/>
          <w:sz w:val="24"/>
          <w:szCs w:val="24"/>
          <w:lang w:val="de-DE"/>
        </w:rPr>
        <w:t>.</w:t>
      </w:r>
      <w:r w:rsidR="0059296B">
        <w:rPr>
          <w:rFonts w:ascii="Times New Roman" w:hAnsi="Times New Roman" w:cs="Times New Roman"/>
          <w:color w:val="000000"/>
          <w:sz w:val="24"/>
          <w:szCs w:val="24"/>
          <w:lang w:val="de-DE"/>
        </w:rPr>
        <w:t xml:space="preserve"> Denn </w:t>
      </w:r>
      <w:r w:rsidR="00C06E5A">
        <w:rPr>
          <w:rFonts w:ascii="Times New Roman" w:hAnsi="Times New Roman" w:cs="Times New Roman"/>
          <w:color w:val="000000"/>
          <w:sz w:val="24"/>
          <w:szCs w:val="24"/>
          <w:lang w:val="de-DE"/>
        </w:rPr>
        <w:t xml:space="preserve">Marcus Livius </w:t>
      </w:r>
      <w:r w:rsidR="0059296B">
        <w:rPr>
          <w:rFonts w:ascii="Times New Roman" w:hAnsi="Times New Roman" w:cs="Times New Roman"/>
          <w:color w:val="000000"/>
          <w:sz w:val="24"/>
          <w:szCs w:val="24"/>
          <w:lang w:val="de-DE"/>
        </w:rPr>
        <w:t xml:space="preserve">verließ zwar </w:t>
      </w:r>
      <w:r w:rsidR="0034588E">
        <w:rPr>
          <w:rFonts w:ascii="Times New Roman" w:hAnsi="Times New Roman" w:cs="Times New Roman"/>
          <w:color w:val="000000"/>
          <w:sz w:val="24"/>
          <w:szCs w:val="24"/>
          <w:lang w:val="de-DE"/>
        </w:rPr>
        <w:t>im Zuge eines politischen Konfliktes</w:t>
      </w:r>
      <w:r w:rsidR="000C2F8C">
        <w:rPr>
          <w:rFonts w:ascii="Times New Roman" w:hAnsi="Times New Roman" w:cs="Times New Roman"/>
          <w:color w:val="000000"/>
          <w:sz w:val="24"/>
          <w:szCs w:val="24"/>
          <w:lang w:val="de-DE"/>
        </w:rPr>
        <w:t>, in dem er unterleg</w:t>
      </w:r>
      <w:r w:rsidR="002B3D11">
        <w:rPr>
          <w:rFonts w:ascii="Times New Roman" w:hAnsi="Times New Roman" w:cs="Times New Roman"/>
          <w:color w:val="000000"/>
          <w:sz w:val="24"/>
          <w:szCs w:val="24"/>
          <w:lang w:val="de-DE"/>
        </w:rPr>
        <w:t xml:space="preserve">en war, das Interaktionszentrum </w:t>
      </w:r>
      <w:r w:rsidR="00C06E5A">
        <w:rPr>
          <w:rFonts w:ascii="Times New Roman" w:hAnsi="Times New Roman" w:cs="Times New Roman"/>
          <w:color w:val="000000"/>
          <w:sz w:val="24"/>
          <w:szCs w:val="24"/>
          <w:lang w:val="de-DE"/>
        </w:rPr>
        <w:t>Rom</w:t>
      </w:r>
      <w:r w:rsidR="002B3D11">
        <w:rPr>
          <w:rFonts w:ascii="Times New Roman" w:hAnsi="Times New Roman" w:cs="Times New Roman"/>
          <w:color w:val="000000"/>
          <w:sz w:val="24"/>
          <w:szCs w:val="24"/>
          <w:lang w:val="de-DE"/>
        </w:rPr>
        <w:t xml:space="preserve">. </w:t>
      </w:r>
      <w:r w:rsidR="0059296B">
        <w:rPr>
          <w:rFonts w:ascii="Times New Roman" w:hAnsi="Times New Roman" w:cs="Times New Roman"/>
          <w:color w:val="000000"/>
          <w:sz w:val="24"/>
          <w:szCs w:val="24"/>
          <w:lang w:val="de-DE"/>
        </w:rPr>
        <w:t xml:space="preserve">Doch </w:t>
      </w:r>
      <w:r w:rsidR="00C06E5A" w:rsidRPr="00870188">
        <w:rPr>
          <w:rFonts w:ascii="Times New Roman" w:hAnsi="Times New Roman" w:cs="Times New Roman"/>
          <w:color w:val="000000"/>
          <w:sz w:val="24"/>
          <w:szCs w:val="24"/>
          <w:lang w:val="de-DE"/>
        </w:rPr>
        <w:t xml:space="preserve">blieb </w:t>
      </w:r>
      <w:r w:rsidR="002B3D11">
        <w:rPr>
          <w:rFonts w:ascii="Times New Roman" w:hAnsi="Times New Roman" w:cs="Times New Roman"/>
          <w:color w:val="000000"/>
          <w:sz w:val="24"/>
          <w:szCs w:val="24"/>
          <w:lang w:val="de-DE"/>
        </w:rPr>
        <w:t xml:space="preserve">er </w:t>
      </w:r>
      <w:r w:rsidR="00C06E5A">
        <w:rPr>
          <w:rFonts w:ascii="Times New Roman" w:hAnsi="Times New Roman" w:cs="Times New Roman"/>
          <w:color w:val="000000"/>
          <w:sz w:val="24"/>
          <w:szCs w:val="24"/>
          <w:lang w:val="de-DE"/>
        </w:rPr>
        <w:t xml:space="preserve">offenbar </w:t>
      </w:r>
      <w:r w:rsidR="00C06E5A" w:rsidRPr="00870188">
        <w:rPr>
          <w:rFonts w:ascii="Times New Roman" w:hAnsi="Times New Roman" w:cs="Times New Roman"/>
          <w:color w:val="000000"/>
          <w:sz w:val="24"/>
          <w:szCs w:val="24"/>
          <w:lang w:val="de-DE"/>
        </w:rPr>
        <w:t>in der Nähe der Stadt: nicht direkt im</w:t>
      </w:r>
      <w:r w:rsidR="007D41E9" w:rsidRPr="007D41E9">
        <w:rPr>
          <w:rFonts w:ascii="Times New Roman" w:hAnsi="Times New Roman" w:cs="Times New Roman"/>
          <w:color w:val="000000"/>
          <w:sz w:val="24"/>
          <w:szCs w:val="24"/>
          <w:lang w:val="de-DE"/>
        </w:rPr>
        <w:t xml:space="preserve"> </w:t>
      </w:r>
      <w:r w:rsidR="007D41E9" w:rsidRPr="00870188">
        <w:rPr>
          <w:rFonts w:ascii="Times New Roman" w:hAnsi="Times New Roman" w:cs="Times New Roman"/>
          <w:color w:val="000000"/>
          <w:sz w:val="24"/>
          <w:szCs w:val="24"/>
          <w:lang w:val="de-DE"/>
        </w:rPr>
        <w:t>politischen Geschehen</w:t>
      </w:r>
      <w:r w:rsidR="00C06E5A" w:rsidRPr="00870188">
        <w:rPr>
          <w:rFonts w:ascii="Times New Roman" w:hAnsi="Times New Roman" w:cs="Times New Roman"/>
          <w:color w:val="000000"/>
          <w:sz w:val="24"/>
          <w:szCs w:val="24"/>
          <w:lang w:val="de-DE"/>
        </w:rPr>
        <w:t xml:space="preserve">, aus </w:t>
      </w:r>
      <w:r w:rsidR="00C06E5A">
        <w:rPr>
          <w:rFonts w:ascii="Times New Roman" w:hAnsi="Times New Roman" w:cs="Times New Roman"/>
          <w:color w:val="000000"/>
          <w:sz w:val="24"/>
          <w:szCs w:val="24"/>
          <w:lang w:val="de-DE"/>
        </w:rPr>
        <w:t xml:space="preserve">geographischer Sicht </w:t>
      </w:r>
      <w:r w:rsidR="00DF5719">
        <w:rPr>
          <w:rFonts w:ascii="Times New Roman" w:hAnsi="Times New Roman" w:cs="Times New Roman"/>
          <w:color w:val="000000"/>
          <w:sz w:val="24"/>
          <w:szCs w:val="24"/>
          <w:lang w:val="de-DE"/>
        </w:rPr>
        <w:t xml:space="preserve">eher </w:t>
      </w:r>
      <w:r w:rsidR="00C06E5A">
        <w:rPr>
          <w:rFonts w:ascii="Times New Roman" w:hAnsi="Times New Roman" w:cs="Times New Roman"/>
          <w:color w:val="000000"/>
          <w:sz w:val="24"/>
          <w:szCs w:val="24"/>
          <w:lang w:val="de-DE"/>
        </w:rPr>
        <w:t>a</w:t>
      </w:r>
      <w:r w:rsidR="007D41E9">
        <w:rPr>
          <w:rFonts w:ascii="Times New Roman" w:hAnsi="Times New Roman" w:cs="Times New Roman"/>
          <w:color w:val="000000"/>
          <w:sz w:val="24"/>
          <w:szCs w:val="24"/>
          <w:lang w:val="de-DE"/>
        </w:rPr>
        <w:t>n</w:t>
      </w:r>
      <w:r w:rsidR="00C06E5A">
        <w:rPr>
          <w:rFonts w:ascii="Times New Roman" w:hAnsi="Times New Roman" w:cs="Times New Roman"/>
          <w:color w:val="000000"/>
          <w:sz w:val="24"/>
          <w:szCs w:val="24"/>
          <w:lang w:val="de-DE"/>
        </w:rPr>
        <w:t xml:space="preserve"> </w:t>
      </w:r>
      <w:r w:rsidR="007D41E9">
        <w:rPr>
          <w:rFonts w:ascii="Times New Roman" w:hAnsi="Times New Roman" w:cs="Times New Roman"/>
          <w:color w:val="000000"/>
          <w:sz w:val="24"/>
          <w:szCs w:val="24"/>
          <w:lang w:val="de-DE"/>
        </w:rPr>
        <w:t xml:space="preserve">dessen </w:t>
      </w:r>
      <w:r w:rsidR="00C06E5A">
        <w:rPr>
          <w:rFonts w:ascii="Times New Roman" w:hAnsi="Times New Roman" w:cs="Times New Roman"/>
          <w:color w:val="000000"/>
          <w:sz w:val="24"/>
          <w:szCs w:val="24"/>
          <w:lang w:val="de-DE"/>
        </w:rPr>
        <w:t>R</w:t>
      </w:r>
      <w:r w:rsidR="00C06E5A" w:rsidRPr="00870188">
        <w:rPr>
          <w:rFonts w:ascii="Times New Roman" w:hAnsi="Times New Roman" w:cs="Times New Roman"/>
          <w:color w:val="000000"/>
          <w:sz w:val="24"/>
          <w:szCs w:val="24"/>
          <w:lang w:val="de-DE"/>
        </w:rPr>
        <w:t>ande</w:t>
      </w:r>
      <w:r w:rsidR="002B3D11">
        <w:rPr>
          <w:rFonts w:ascii="Times New Roman" w:hAnsi="Times New Roman" w:cs="Times New Roman"/>
          <w:color w:val="000000"/>
          <w:sz w:val="24"/>
          <w:szCs w:val="24"/>
          <w:lang w:val="de-DE"/>
        </w:rPr>
        <w:t xml:space="preserve">. Dies wird durch </w:t>
      </w:r>
      <w:r w:rsidR="00C06E5A">
        <w:rPr>
          <w:rFonts w:ascii="Times New Roman" w:hAnsi="Times New Roman" w:cs="Times New Roman"/>
          <w:color w:val="000000"/>
          <w:sz w:val="24"/>
          <w:szCs w:val="24"/>
          <w:lang w:val="de-DE"/>
        </w:rPr>
        <w:t>d</w:t>
      </w:r>
      <w:r w:rsidR="00C06E5A" w:rsidRPr="00870188">
        <w:rPr>
          <w:rFonts w:ascii="Times New Roman" w:hAnsi="Times New Roman" w:cs="Times New Roman"/>
          <w:color w:val="000000"/>
          <w:sz w:val="24"/>
          <w:szCs w:val="24"/>
          <w:lang w:val="de-DE"/>
        </w:rPr>
        <w:t xml:space="preserve">ie Gegenüberstellung von </w:t>
      </w:r>
      <w:r w:rsidR="00C06E5A" w:rsidRPr="00F51163">
        <w:rPr>
          <w:rFonts w:ascii="Times New Roman" w:hAnsi="Times New Roman" w:cs="Times New Roman"/>
          <w:i/>
          <w:color w:val="000000"/>
          <w:sz w:val="24"/>
          <w:szCs w:val="24"/>
          <w:lang w:val="la-Latn"/>
        </w:rPr>
        <w:t>rus</w:t>
      </w:r>
      <w:r w:rsidR="00C06E5A" w:rsidRPr="00870188">
        <w:rPr>
          <w:rFonts w:ascii="Times New Roman" w:hAnsi="Times New Roman" w:cs="Times New Roman"/>
          <w:color w:val="000000"/>
          <w:sz w:val="24"/>
          <w:szCs w:val="24"/>
          <w:lang w:val="de-DE"/>
        </w:rPr>
        <w:t xml:space="preserve"> und </w:t>
      </w:r>
      <w:r w:rsidR="00C06E5A" w:rsidRPr="00F51163">
        <w:rPr>
          <w:rFonts w:ascii="Times New Roman" w:hAnsi="Times New Roman" w:cs="Times New Roman"/>
          <w:i/>
          <w:color w:val="000000"/>
          <w:sz w:val="24"/>
          <w:szCs w:val="24"/>
          <w:lang w:val="la-Latn"/>
        </w:rPr>
        <w:t>urbs</w:t>
      </w:r>
      <w:r w:rsidR="00C06E5A" w:rsidRPr="00870188">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 xml:space="preserve">sowie </w:t>
      </w:r>
      <w:r w:rsidR="007D41E9">
        <w:rPr>
          <w:rFonts w:ascii="Times New Roman" w:hAnsi="Times New Roman" w:cs="Times New Roman"/>
          <w:color w:val="000000"/>
          <w:sz w:val="24"/>
          <w:szCs w:val="24"/>
          <w:lang w:val="de-DE"/>
        </w:rPr>
        <w:t xml:space="preserve">durch </w:t>
      </w:r>
      <w:r w:rsidR="00C06E5A">
        <w:rPr>
          <w:rFonts w:ascii="Times New Roman" w:hAnsi="Times New Roman" w:cs="Times New Roman"/>
          <w:color w:val="000000"/>
          <w:sz w:val="24"/>
          <w:szCs w:val="24"/>
          <w:lang w:val="de-DE"/>
        </w:rPr>
        <w:t xml:space="preserve">die Behauptung, er habe </w:t>
      </w:r>
      <w:r w:rsidR="00B81BC6">
        <w:rPr>
          <w:rFonts w:ascii="Times New Roman" w:hAnsi="Times New Roman" w:cs="Times New Roman"/>
          <w:color w:val="000000"/>
          <w:sz w:val="24"/>
          <w:szCs w:val="24"/>
          <w:lang w:val="de-DE"/>
        </w:rPr>
        <w:t>fortan die Menschen gemieden</w:t>
      </w:r>
      <w:r w:rsidR="002B3D11">
        <w:rPr>
          <w:rFonts w:ascii="Times New Roman" w:hAnsi="Times New Roman" w:cs="Times New Roman"/>
          <w:color w:val="000000"/>
          <w:sz w:val="24"/>
          <w:szCs w:val="24"/>
          <w:lang w:val="de-DE"/>
        </w:rPr>
        <w:t xml:space="preserve">, weiter </w:t>
      </w:r>
      <w:r w:rsidR="00C06E5A">
        <w:rPr>
          <w:rFonts w:ascii="Times New Roman" w:hAnsi="Times New Roman" w:cs="Times New Roman"/>
          <w:color w:val="000000"/>
          <w:sz w:val="24"/>
          <w:szCs w:val="24"/>
          <w:lang w:val="de-DE"/>
        </w:rPr>
        <w:t>betont.</w:t>
      </w:r>
      <w:r w:rsidR="00C06E5A" w:rsidRPr="00870188">
        <w:rPr>
          <w:rFonts w:ascii="Times New Roman" w:hAnsi="Times New Roman" w:cs="Times New Roman"/>
          <w:color w:val="000000"/>
          <w:sz w:val="24"/>
          <w:szCs w:val="24"/>
          <w:lang w:val="de-DE"/>
        </w:rPr>
        <w:t xml:space="preserve"> </w:t>
      </w:r>
      <w:r w:rsidR="00C06E5A">
        <w:rPr>
          <w:rFonts w:ascii="Times New Roman" w:hAnsi="Times New Roman" w:cs="Times New Roman"/>
          <w:color w:val="000000"/>
          <w:sz w:val="24"/>
          <w:szCs w:val="24"/>
          <w:lang w:val="de-DE"/>
        </w:rPr>
        <w:t>Dies kö</w:t>
      </w:r>
      <w:r w:rsidR="00C06E5A" w:rsidRPr="00870188">
        <w:rPr>
          <w:rFonts w:ascii="Times New Roman" w:hAnsi="Times New Roman" w:cs="Times New Roman"/>
          <w:color w:val="000000"/>
          <w:sz w:val="24"/>
          <w:szCs w:val="24"/>
          <w:lang w:val="de-DE"/>
        </w:rPr>
        <w:t>nn</w:t>
      </w:r>
      <w:r w:rsidR="00C06E5A">
        <w:rPr>
          <w:rFonts w:ascii="Times New Roman" w:hAnsi="Times New Roman" w:cs="Times New Roman"/>
          <w:color w:val="000000"/>
          <w:sz w:val="24"/>
          <w:szCs w:val="24"/>
          <w:lang w:val="de-DE"/>
        </w:rPr>
        <w:t>te</w:t>
      </w:r>
      <w:r w:rsidR="00C06E5A" w:rsidRPr="00870188">
        <w:rPr>
          <w:rFonts w:ascii="Times New Roman" w:hAnsi="Times New Roman" w:cs="Times New Roman"/>
          <w:color w:val="000000"/>
          <w:sz w:val="24"/>
          <w:szCs w:val="24"/>
          <w:lang w:val="de-DE"/>
        </w:rPr>
        <w:t xml:space="preserve"> als </w:t>
      </w:r>
      <w:r w:rsidR="00C06E5A">
        <w:rPr>
          <w:rFonts w:ascii="Times New Roman" w:hAnsi="Times New Roman" w:cs="Times New Roman"/>
          <w:color w:val="000000"/>
          <w:sz w:val="24"/>
          <w:szCs w:val="24"/>
          <w:lang w:val="de-DE"/>
        </w:rPr>
        <w:t xml:space="preserve">Versuch Salinators </w:t>
      </w:r>
      <w:r w:rsidR="00C06E5A" w:rsidRPr="00870188">
        <w:rPr>
          <w:rFonts w:ascii="Times New Roman" w:hAnsi="Times New Roman" w:cs="Times New Roman"/>
          <w:color w:val="000000"/>
          <w:sz w:val="24"/>
          <w:szCs w:val="24"/>
          <w:lang w:val="de-DE"/>
        </w:rPr>
        <w:t>interpretiert werden</w:t>
      </w:r>
      <w:r w:rsidR="007D41E9">
        <w:rPr>
          <w:rFonts w:ascii="Times New Roman" w:hAnsi="Times New Roman" w:cs="Times New Roman"/>
          <w:color w:val="000000"/>
          <w:sz w:val="24"/>
          <w:szCs w:val="24"/>
          <w:lang w:val="de-DE"/>
        </w:rPr>
        <w:t>,</w:t>
      </w:r>
      <w:r w:rsidR="00EC3CF9">
        <w:rPr>
          <w:rFonts w:ascii="Times New Roman" w:hAnsi="Times New Roman" w:cs="Times New Roman"/>
          <w:color w:val="000000"/>
          <w:sz w:val="24"/>
          <w:szCs w:val="24"/>
          <w:lang w:val="de-DE"/>
        </w:rPr>
        <w:t xml:space="preserve"> (vielleicht auch erst im Nachhinein)</w:t>
      </w:r>
      <w:r w:rsidR="00C06E5A">
        <w:rPr>
          <w:rFonts w:ascii="Times New Roman" w:hAnsi="Times New Roman" w:cs="Times New Roman"/>
          <w:color w:val="000000"/>
          <w:sz w:val="24"/>
          <w:szCs w:val="24"/>
          <w:lang w:val="de-DE"/>
        </w:rPr>
        <w:t xml:space="preserve"> seine Absenz vom politischen Tagesgeschäft zum freiwilligen Rückzug aus berechtigter Enttäuschung zu inszenieren, dass sein Verlassen der S</w:t>
      </w:r>
      <w:r w:rsidR="00C06E5A" w:rsidRPr="00870188">
        <w:rPr>
          <w:rFonts w:ascii="Times New Roman" w:hAnsi="Times New Roman" w:cs="Times New Roman"/>
          <w:color w:val="000000"/>
          <w:sz w:val="24"/>
          <w:szCs w:val="24"/>
          <w:lang w:val="de-DE"/>
        </w:rPr>
        <w:t xml:space="preserve">tadt Rom also </w:t>
      </w:r>
      <w:r w:rsidR="00C06E5A">
        <w:rPr>
          <w:rFonts w:ascii="Times New Roman" w:hAnsi="Times New Roman" w:cs="Times New Roman"/>
          <w:color w:val="000000"/>
          <w:sz w:val="24"/>
          <w:szCs w:val="24"/>
          <w:lang w:val="de-DE"/>
        </w:rPr>
        <w:t>k</w:t>
      </w:r>
      <w:r w:rsidR="00C06E5A" w:rsidRPr="00870188">
        <w:rPr>
          <w:rFonts w:ascii="Times New Roman" w:hAnsi="Times New Roman" w:cs="Times New Roman"/>
          <w:color w:val="000000"/>
          <w:sz w:val="24"/>
          <w:szCs w:val="24"/>
          <w:lang w:val="de-DE"/>
        </w:rPr>
        <w:t xml:space="preserve">ein Exil </w:t>
      </w:r>
      <w:r w:rsidR="00C06E5A">
        <w:rPr>
          <w:rFonts w:ascii="Times New Roman" w:hAnsi="Times New Roman" w:cs="Times New Roman"/>
          <w:color w:val="000000"/>
          <w:sz w:val="24"/>
          <w:szCs w:val="24"/>
          <w:lang w:val="de-DE"/>
        </w:rPr>
        <w:t xml:space="preserve">im eigentlichen Sinne </w:t>
      </w:r>
      <w:r w:rsidR="00C06E5A" w:rsidRPr="00870188">
        <w:rPr>
          <w:rFonts w:ascii="Times New Roman" w:hAnsi="Times New Roman" w:cs="Times New Roman"/>
          <w:color w:val="000000"/>
          <w:sz w:val="24"/>
          <w:szCs w:val="24"/>
          <w:lang w:val="de-DE"/>
        </w:rPr>
        <w:t xml:space="preserve">oder gar eine Flucht </w:t>
      </w:r>
      <w:r w:rsidR="00C06E5A">
        <w:rPr>
          <w:rFonts w:ascii="Times New Roman" w:hAnsi="Times New Roman" w:cs="Times New Roman"/>
          <w:color w:val="000000"/>
          <w:sz w:val="24"/>
          <w:szCs w:val="24"/>
          <w:lang w:val="de-DE"/>
        </w:rPr>
        <w:t xml:space="preserve">war </w:t>
      </w:r>
      <w:r w:rsidR="00C06E5A" w:rsidRPr="00870188">
        <w:rPr>
          <w:rFonts w:ascii="Times New Roman" w:hAnsi="Times New Roman" w:cs="Times New Roman"/>
          <w:color w:val="000000"/>
          <w:sz w:val="24"/>
          <w:szCs w:val="24"/>
          <w:lang w:val="de-DE"/>
        </w:rPr>
        <w:t>und damit Ausdruck seines Verlusts an politischem Einfluss</w:t>
      </w:r>
      <w:r w:rsidR="002B3D11">
        <w:rPr>
          <w:rFonts w:ascii="Times New Roman" w:hAnsi="Times New Roman" w:cs="Times New Roman"/>
          <w:color w:val="000000"/>
          <w:sz w:val="24"/>
          <w:szCs w:val="24"/>
          <w:lang w:val="de-DE"/>
        </w:rPr>
        <w:t>, sondern sein eigener Wille</w:t>
      </w:r>
      <w:r w:rsidR="00C06E5A" w:rsidRPr="00870188">
        <w:rPr>
          <w:rFonts w:ascii="Times New Roman" w:hAnsi="Times New Roman" w:cs="Times New Roman"/>
          <w:color w:val="000000"/>
          <w:sz w:val="24"/>
          <w:szCs w:val="24"/>
          <w:lang w:val="de-DE"/>
        </w:rPr>
        <w:t>.</w:t>
      </w:r>
    </w:p>
    <w:p w:rsidR="00D10D01" w:rsidRDefault="00FE1271" w:rsidP="007937AA">
      <w:pPr>
        <w:autoSpaceDE w:val="0"/>
        <w:autoSpaceDN w:val="0"/>
        <w:adjustRightInd w:val="0"/>
        <w:spacing w:after="120" w:line="360" w:lineRule="auto"/>
        <w:ind w:firstLine="567"/>
        <w:jc w:val="both"/>
        <w:rPr>
          <w:rFonts w:ascii="Times New Roman" w:hAnsi="Times New Roman" w:cs="Times New Roman"/>
          <w:color w:val="000000"/>
          <w:sz w:val="24"/>
          <w:szCs w:val="24"/>
          <w:lang w:val="de-DE"/>
        </w:rPr>
      </w:pPr>
      <w:r w:rsidRPr="007165C4">
        <w:rPr>
          <w:rFonts w:ascii="Times New Roman" w:hAnsi="Times New Roman" w:cs="Times New Roman"/>
          <w:sz w:val="24"/>
          <w:szCs w:val="24"/>
          <w:lang w:val="de-DE"/>
        </w:rPr>
        <w:lastRenderedPageBreak/>
        <w:t>Ganz ähnlich funktioniert d</w:t>
      </w:r>
      <w:r w:rsidR="001222F5" w:rsidRPr="007165C4">
        <w:rPr>
          <w:rFonts w:ascii="Times New Roman" w:hAnsi="Times New Roman" w:cs="Times New Roman"/>
          <w:sz w:val="24"/>
          <w:szCs w:val="24"/>
          <w:lang w:val="de-DE"/>
        </w:rPr>
        <w:t>as Beispi</w:t>
      </w:r>
      <w:r w:rsidRPr="007165C4">
        <w:rPr>
          <w:rFonts w:ascii="Times New Roman" w:hAnsi="Times New Roman" w:cs="Times New Roman"/>
          <w:sz w:val="24"/>
          <w:szCs w:val="24"/>
          <w:lang w:val="de-DE"/>
        </w:rPr>
        <w:t>el des älteren Scipio African</w:t>
      </w:r>
      <w:r w:rsidR="00112F5E" w:rsidRPr="007165C4">
        <w:rPr>
          <w:rFonts w:ascii="Times New Roman" w:hAnsi="Times New Roman" w:cs="Times New Roman"/>
          <w:sz w:val="24"/>
          <w:szCs w:val="24"/>
          <w:lang w:val="de-DE"/>
        </w:rPr>
        <w:t>us</w:t>
      </w:r>
      <w:r w:rsidR="001222F5" w:rsidRPr="007165C4">
        <w:rPr>
          <w:rFonts w:ascii="Times New Roman" w:hAnsi="Times New Roman" w:cs="Times New Roman"/>
          <w:sz w:val="24"/>
          <w:szCs w:val="24"/>
          <w:lang w:val="de-DE"/>
        </w:rPr>
        <w:t>, wenn auch mit anderem Ausgang</w:t>
      </w:r>
      <w:r w:rsidRPr="007165C4">
        <w:rPr>
          <w:rFonts w:ascii="Times New Roman" w:hAnsi="Times New Roman" w:cs="Times New Roman"/>
          <w:sz w:val="24"/>
          <w:szCs w:val="24"/>
          <w:lang w:val="de-DE"/>
        </w:rPr>
        <w:t>.</w:t>
      </w:r>
      <w:r w:rsidR="001222F5" w:rsidRPr="007165C4">
        <w:rPr>
          <w:rFonts w:ascii="Times New Roman" w:hAnsi="Times New Roman" w:cs="Times New Roman"/>
          <w:color w:val="000000"/>
          <w:sz w:val="24"/>
          <w:szCs w:val="24"/>
          <w:lang w:val="de-DE"/>
        </w:rPr>
        <w:t xml:space="preserve"> </w:t>
      </w:r>
      <w:r w:rsidR="00133706">
        <w:rPr>
          <w:rFonts w:ascii="Times New Roman" w:hAnsi="Times New Roman" w:cs="Times New Roman"/>
          <w:color w:val="000000"/>
          <w:sz w:val="24"/>
          <w:szCs w:val="24"/>
          <w:lang w:val="de-DE"/>
        </w:rPr>
        <w:t xml:space="preserve">Publius </w:t>
      </w:r>
      <w:r w:rsidR="00103544">
        <w:rPr>
          <w:rFonts w:ascii="Times New Roman" w:hAnsi="Times New Roman" w:cs="Times New Roman"/>
          <w:color w:val="000000"/>
          <w:sz w:val="24"/>
          <w:szCs w:val="24"/>
          <w:lang w:val="de-DE"/>
        </w:rPr>
        <w:t xml:space="preserve">Cornelius </w:t>
      </w:r>
      <w:r w:rsidR="00B81BC6" w:rsidRPr="007165C4">
        <w:rPr>
          <w:rFonts w:ascii="Times New Roman" w:hAnsi="Times New Roman" w:cs="Times New Roman"/>
          <w:sz w:val="24"/>
          <w:lang w:val="de-DE"/>
        </w:rPr>
        <w:t xml:space="preserve">Scipio Africanus Maior </w:t>
      </w:r>
      <w:r w:rsidR="00103544">
        <w:rPr>
          <w:rFonts w:ascii="Times New Roman" w:hAnsi="Times New Roman" w:cs="Times New Roman"/>
          <w:sz w:val="24"/>
          <w:lang w:val="de-DE"/>
        </w:rPr>
        <w:t xml:space="preserve">war </w:t>
      </w:r>
      <w:r w:rsidR="00B81BC6" w:rsidRPr="007165C4">
        <w:rPr>
          <w:rFonts w:ascii="Times New Roman" w:hAnsi="Times New Roman" w:cs="Times New Roman"/>
          <w:sz w:val="24"/>
          <w:lang w:val="de-DE"/>
        </w:rPr>
        <w:t>eine</w:t>
      </w:r>
      <w:r w:rsidR="00103544">
        <w:rPr>
          <w:rFonts w:ascii="Times New Roman" w:hAnsi="Times New Roman" w:cs="Times New Roman"/>
          <w:sz w:val="24"/>
          <w:lang w:val="de-DE"/>
        </w:rPr>
        <w:t>r</w:t>
      </w:r>
      <w:r w:rsidR="00B81BC6" w:rsidRPr="007165C4">
        <w:rPr>
          <w:rFonts w:ascii="Times New Roman" w:hAnsi="Times New Roman" w:cs="Times New Roman"/>
          <w:sz w:val="24"/>
          <w:lang w:val="de-DE"/>
        </w:rPr>
        <w:t xml:space="preserve"> jener Ah</w:t>
      </w:r>
      <w:r w:rsidR="00103544">
        <w:rPr>
          <w:rFonts w:ascii="Times New Roman" w:hAnsi="Times New Roman" w:cs="Times New Roman"/>
          <w:sz w:val="24"/>
          <w:lang w:val="de-DE"/>
        </w:rPr>
        <w:t>nen</w:t>
      </w:r>
      <w:r w:rsidR="00B81BC6" w:rsidRPr="007165C4">
        <w:rPr>
          <w:rFonts w:ascii="Times New Roman" w:hAnsi="Times New Roman" w:cs="Times New Roman"/>
          <w:sz w:val="24"/>
          <w:lang w:val="de-DE"/>
        </w:rPr>
        <w:t xml:space="preserve">, </w:t>
      </w:r>
      <w:r w:rsidR="006A6749">
        <w:rPr>
          <w:rFonts w:ascii="Times New Roman" w:hAnsi="Times New Roman" w:cs="Times New Roman"/>
          <w:sz w:val="24"/>
          <w:lang w:val="de-DE"/>
        </w:rPr>
        <w:t>welche</w:t>
      </w:r>
      <w:r w:rsidR="00B81BC6" w:rsidRPr="007165C4">
        <w:rPr>
          <w:rFonts w:ascii="Times New Roman" w:hAnsi="Times New Roman" w:cs="Times New Roman"/>
          <w:sz w:val="24"/>
          <w:lang w:val="de-DE"/>
        </w:rPr>
        <w:t xml:space="preserve"> die römische </w:t>
      </w:r>
      <w:r w:rsidR="007165C4" w:rsidRPr="007165C4">
        <w:rPr>
          <w:rFonts w:ascii="Times New Roman" w:hAnsi="Times New Roman" w:cs="Times New Roman"/>
          <w:sz w:val="24"/>
          <w:lang w:val="de-DE"/>
        </w:rPr>
        <w:t xml:space="preserve">Historiographie, Rhetorik und Moralphilosophie der späten Republik und Kaiserzeit </w:t>
      </w:r>
      <w:r w:rsidR="00B81BC6" w:rsidRPr="007165C4">
        <w:rPr>
          <w:rFonts w:ascii="Times New Roman" w:hAnsi="Times New Roman" w:cs="Times New Roman"/>
          <w:sz w:val="24"/>
          <w:lang w:val="de-DE"/>
        </w:rPr>
        <w:t xml:space="preserve">den Nachkommen als </w:t>
      </w:r>
      <w:r w:rsidR="00CE4865">
        <w:rPr>
          <w:rFonts w:ascii="Times New Roman" w:hAnsi="Times New Roman" w:cs="Times New Roman"/>
          <w:sz w:val="24"/>
          <w:lang w:val="de-DE"/>
        </w:rPr>
        <w:t xml:space="preserve">besonders </w:t>
      </w:r>
      <w:r w:rsidR="00B81BC6" w:rsidRPr="007165C4">
        <w:rPr>
          <w:rFonts w:ascii="Times New Roman" w:hAnsi="Times New Roman" w:cs="Times New Roman"/>
          <w:sz w:val="24"/>
          <w:lang w:val="de-DE"/>
        </w:rPr>
        <w:t xml:space="preserve">nachzuahmendes </w:t>
      </w:r>
      <w:r w:rsidR="00B81BC6" w:rsidRPr="00F51163">
        <w:rPr>
          <w:rFonts w:ascii="Times New Roman" w:hAnsi="Times New Roman" w:cs="Times New Roman"/>
          <w:i/>
          <w:sz w:val="24"/>
          <w:lang w:val="la-Latn"/>
        </w:rPr>
        <w:t>exemplum</w:t>
      </w:r>
      <w:r w:rsidR="00B81BC6" w:rsidRPr="007165C4">
        <w:rPr>
          <w:rFonts w:ascii="Times New Roman" w:hAnsi="Times New Roman" w:cs="Times New Roman"/>
          <w:sz w:val="24"/>
          <w:lang w:val="de-DE"/>
        </w:rPr>
        <w:t xml:space="preserve"> empfahl</w:t>
      </w:r>
      <w:r w:rsidR="009D3280">
        <w:rPr>
          <w:rFonts w:ascii="Times New Roman" w:hAnsi="Times New Roman" w:cs="Times New Roman"/>
          <w:sz w:val="24"/>
          <w:lang w:val="de-DE"/>
        </w:rPr>
        <w:t>en</w:t>
      </w:r>
      <w:r w:rsidR="007165C4" w:rsidRPr="007165C4">
        <w:rPr>
          <w:rFonts w:ascii="Times New Roman" w:hAnsi="Times New Roman" w:cs="Times New Roman"/>
          <w:sz w:val="24"/>
          <w:lang w:val="de-DE"/>
        </w:rPr>
        <w:t xml:space="preserve">: Ihm wurde zugeschrieben, </w:t>
      </w:r>
      <w:r w:rsidR="00B81BC6" w:rsidRPr="007165C4">
        <w:rPr>
          <w:rFonts w:ascii="Times New Roman" w:hAnsi="Times New Roman" w:cs="Times New Roman"/>
          <w:sz w:val="24"/>
          <w:lang w:val="de-DE"/>
        </w:rPr>
        <w:t xml:space="preserve">in umfassender Weise die Tugenden der </w:t>
      </w:r>
      <w:r w:rsidR="00B81BC6" w:rsidRPr="00F51163">
        <w:rPr>
          <w:rFonts w:ascii="Times New Roman" w:hAnsi="Times New Roman" w:cs="Times New Roman"/>
          <w:i/>
          <w:sz w:val="24"/>
          <w:lang w:val="la-Latn"/>
        </w:rPr>
        <w:t>maiores</w:t>
      </w:r>
      <w:r w:rsidR="00B81BC6" w:rsidRPr="007165C4">
        <w:rPr>
          <w:rFonts w:ascii="Times New Roman" w:hAnsi="Times New Roman" w:cs="Times New Roman"/>
          <w:sz w:val="24"/>
          <w:lang w:val="de-DE"/>
        </w:rPr>
        <w:t xml:space="preserve"> zu repräsentieren</w:t>
      </w:r>
      <w:r w:rsidR="007165C4" w:rsidRPr="007165C4">
        <w:rPr>
          <w:rFonts w:ascii="Times New Roman" w:hAnsi="Times New Roman" w:cs="Times New Roman"/>
          <w:sz w:val="24"/>
          <w:lang w:val="de-DE"/>
        </w:rPr>
        <w:t xml:space="preserve">, konzentrierte sich in seiner Figur, die nicht weniger als zehn verschiedene </w:t>
      </w:r>
      <w:r w:rsidR="007165C4" w:rsidRPr="00F51163">
        <w:rPr>
          <w:rFonts w:ascii="Times New Roman" w:hAnsi="Times New Roman" w:cs="Times New Roman"/>
          <w:i/>
          <w:sz w:val="24"/>
          <w:lang w:val="la-Latn"/>
        </w:rPr>
        <w:t>virtutes</w:t>
      </w:r>
      <w:r w:rsidR="007165C4" w:rsidRPr="007165C4">
        <w:rPr>
          <w:rFonts w:ascii="Times New Roman" w:hAnsi="Times New Roman" w:cs="Times New Roman"/>
          <w:sz w:val="24"/>
          <w:lang w:val="de-DE"/>
        </w:rPr>
        <w:t xml:space="preserve"> exemplifizierte, doch ein ganzer Tugendkatalog</w:t>
      </w:r>
      <w:r w:rsidR="00434561">
        <w:rPr>
          <w:rFonts w:ascii="Times New Roman" w:hAnsi="Times New Roman" w:cs="Times New Roman"/>
          <w:sz w:val="24"/>
          <w:lang w:val="de-DE"/>
        </w:rPr>
        <w:t>.</w:t>
      </w:r>
      <w:r w:rsidR="00B81BC6" w:rsidRPr="007165C4">
        <w:rPr>
          <w:rStyle w:val="Funotenzeichen"/>
          <w:rFonts w:ascii="Times New Roman" w:hAnsi="Times New Roman" w:cs="Times New Roman"/>
          <w:sz w:val="24"/>
          <w:lang w:val="de-DE"/>
        </w:rPr>
        <w:footnoteReference w:id="38"/>
      </w:r>
      <w:r w:rsidR="00B81BC6" w:rsidRPr="007165C4">
        <w:rPr>
          <w:rFonts w:ascii="Times New Roman" w:hAnsi="Times New Roman" w:cs="Times New Roman"/>
          <w:sz w:val="24"/>
          <w:lang w:val="de-DE"/>
        </w:rPr>
        <w:t xml:space="preserve"> </w:t>
      </w:r>
      <w:r w:rsidR="00725E29">
        <w:rPr>
          <w:rFonts w:ascii="Times New Roman" w:hAnsi="Times New Roman" w:cs="Times New Roman"/>
          <w:color w:val="000000"/>
          <w:sz w:val="24"/>
          <w:szCs w:val="24"/>
          <w:lang w:val="de-DE"/>
        </w:rPr>
        <w:t xml:space="preserve">In seiner eigenen Zeit war Scipio jedoch eine durchaus umstrittene Persönlichkeit, die ihren Beitrag zu schweren Konflikten innerhalb der römischen Senatsaristokratie leistete, </w:t>
      </w:r>
      <w:r w:rsidR="001809E8">
        <w:rPr>
          <w:rFonts w:ascii="Times New Roman" w:hAnsi="Times New Roman" w:cs="Times New Roman"/>
          <w:color w:val="000000"/>
          <w:sz w:val="24"/>
          <w:szCs w:val="24"/>
          <w:lang w:val="de-DE"/>
        </w:rPr>
        <w:t xml:space="preserve">an </w:t>
      </w:r>
      <w:r w:rsidR="00725E29">
        <w:rPr>
          <w:rFonts w:ascii="Times New Roman" w:hAnsi="Times New Roman" w:cs="Times New Roman"/>
          <w:color w:val="000000"/>
          <w:sz w:val="24"/>
          <w:szCs w:val="24"/>
          <w:lang w:val="de-DE"/>
        </w:rPr>
        <w:t>denen er letztlich scheiter</w:t>
      </w:r>
      <w:r w:rsidR="001809E8">
        <w:rPr>
          <w:rFonts w:ascii="Times New Roman" w:hAnsi="Times New Roman" w:cs="Times New Roman"/>
          <w:color w:val="000000"/>
          <w:sz w:val="24"/>
          <w:szCs w:val="24"/>
          <w:lang w:val="de-DE"/>
        </w:rPr>
        <w:t>te</w:t>
      </w:r>
      <w:r w:rsidR="00725E29">
        <w:rPr>
          <w:rFonts w:ascii="Times New Roman" w:hAnsi="Times New Roman" w:cs="Times New Roman"/>
          <w:color w:val="000000"/>
          <w:sz w:val="24"/>
          <w:szCs w:val="24"/>
          <w:lang w:val="de-DE"/>
        </w:rPr>
        <w:t xml:space="preserve">. </w:t>
      </w:r>
      <w:r w:rsidR="00103544">
        <w:rPr>
          <w:rFonts w:ascii="Times New Roman" w:hAnsi="Times New Roman" w:cs="Times New Roman"/>
          <w:color w:val="000000"/>
          <w:sz w:val="24"/>
          <w:szCs w:val="24"/>
          <w:lang w:val="de-DE"/>
        </w:rPr>
        <w:t xml:space="preserve">Die große Wertschätzung seines </w:t>
      </w:r>
      <w:r w:rsidR="00725E29">
        <w:rPr>
          <w:rFonts w:ascii="Times New Roman" w:hAnsi="Times New Roman" w:cs="Times New Roman"/>
          <w:color w:val="000000"/>
          <w:sz w:val="24"/>
          <w:szCs w:val="24"/>
          <w:lang w:val="de-DE"/>
        </w:rPr>
        <w:t xml:space="preserve">Exempels </w:t>
      </w:r>
      <w:r w:rsidR="00823741">
        <w:rPr>
          <w:rFonts w:ascii="Times New Roman" w:hAnsi="Times New Roman" w:cs="Times New Roman"/>
          <w:sz w:val="24"/>
          <w:lang w:val="de-DE"/>
        </w:rPr>
        <w:t>im Rahmen der spezifischen Formen römischer Vergange</w:t>
      </w:r>
      <w:r w:rsidR="00D10D01">
        <w:rPr>
          <w:rFonts w:ascii="Times New Roman" w:hAnsi="Times New Roman" w:cs="Times New Roman"/>
          <w:sz w:val="24"/>
          <w:lang w:val="de-DE"/>
        </w:rPr>
        <w:t>n</w:t>
      </w:r>
      <w:r w:rsidR="00823741">
        <w:rPr>
          <w:rFonts w:ascii="Times New Roman" w:hAnsi="Times New Roman" w:cs="Times New Roman"/>
          <w:sz w:val="24"/>
          <w:lang w:val="de-DE"/>
        </w:rPr>
        <w:t>heitskonstruktion und Geschichts</w:t>
      </w:r>
      <w:r w:rsidR="00725E29">
        <w:rPr>
          <w:rFonts w:ascii="Times New Roman" w:hAnsi="Times New Roman" w:cs="Times New Roman"/>
          <w:sz w:val="24"/>
          <w:lang w:val="de-DE"/>
        </w:rPr>
        <w:t>kultur be</w:t>
      </w:r>
      <w:r w:rsidR="00725E29" w:rsidRPr="00D10D01">
        <w:rPr>
          <w:rFonts w:ascii="Times New Roman" w:hAnsi="Times New Roman" w:cs="Times New Roman"/>
          <w:sz w:val="24"/>
          <w:lang w:val="de-DE"/>
        </w:rPr>
        <w:t xml:space="preserve">ruhte </w:t>
      </w:r>
      <w:r w:rsidR="00823741" w:rsidRPr="00D10D01">
        <w:rPr>
          <w:rFonts w:ascii="Times New Roman" w:hAnsi="Times New Roman" w:cs="Times New Roman"/>
          <w:sz w:val="24"/>
          <w:lang w:val="de-DE"/>
        </w:rPr>
        <w:t>vor allem au</w:t>
      </w:r>
      <w:r w:rsidR="00725E29" w:rsidRPr="00D10D01">
        <w:rPr>
          <w:rFonts w:ascii="Times New Roman" w:hAnsi="Times New Roman" w:cs="Times New Roman"/>
          <w:sz w:val="24"/>
          <w:lang w:val="de-DE"/>
        </w:rPr>
        <w:t xml:space="preserve">f Scipios </w:t>
      </w:r>
      <w:r w:rsidR="00823741" w:rsidRPr="00D10D01">
        <w:rPr>
          <w:rFonts w:ascii="Times New Roman" w:hAnsi="Times New Roman" w:cs="Times New Roman"/>
          <w:sz w:val="24"/>
          <w:lang w:val="de-DE"/>
        </w:rPr>
        <w:t xml:space="preserve">immensen </w:t>
      </w:r>
      <w:r w:rsidR="00725E29" w:rsidRPr="00D10D01">
        <w:rPr>
          <w:rFonts w:ascii="Times New Roman" w:hAnsi="Times New Roman" w:cs="Times New Roman"/>
          <w:sz w:val="24"/>
          <w:lang w:val="de-DE"/>
        </w:rPr>
        <w:t xml:space="preserve">und </w:t>
      </w:r>
      <w:r w:rsidR="00D10D01" w:rsidRPr="00D10D01">
        <w:rPr>
          <w:rFonts w:ascii="Times New Roman" w:hAnsi="Times New Roman" w:cs="Times New Roman"/>
          <w:sz w:val="24"/>
          <w:lang w:val="de-DE"/>
        </w:rPr>
        <w:t xml:space="preserve">schließlich </w:t>
      </w:r>
      <w:r w:rsidR="00725E29" w:rsidRPr="00D10D01">
        <w:rPr>
          <w:rFonts w:ascii="Times New Roman" w:hAnsi="Times New Roman" w:cs="Times New Roman"/>
          <w:sz w:val="24"/>
          <w:lang w:val="de-DE"/>
        </w:rPr>
        <w:t xml:space="preserve">entscheidenden </w:t>
      </w:r>
      <w:r w:rsidR="00823741" w:rsidRPr="00D10D01">
        <w:rPr>
          <w:rFonts w:ascii="Times New Roman" w:hAnsi="Times New Roman" w:cs="Times New Roman"/>
          <w:sz w:val="24"/>
          <w:lang w:val="de-DE"/>
        </w:rPr>
        <w:t>militärischen Erfolgen</w:t>
      </w:r>
      <w:r w:rsidR="00823741" w:rsidRPr="00D10D01">
        <w:rPr>
          <w:rFonts w:ascii="Times New Roman" w:hAnsi="Times New Roman" w:cs="Times New Roman"/>
          <w:sz w:val="24"/>
        </w:rPr>
        <w:t xml:space="preserve"> im Zweiten Punischen Krieg, der </w:t>
      </w:r>
      <w:r w:rsidR="001809E8" w:rsidRPr="00D10D01">
        <w:rPr>
          <w:rFonts w:ascii="Times New Roman" w:hAnsi="Times New Roman" w:cs="Times New Roman"/>
          <w:sz w:val="24"/>
        </w:rPr>
        <w:t xml:space="preserve">Rom in der Wahrnehmung der Römer </w:t>
      </w:r>
      <w:r w:rsidR="00823741" w:rsidRPr="00D10D01">
        <w:rPr>
          <w:rFonts w:ascii="Times New Roman" w:hAnsi="Times New Roman" w:cs="Times New Roman"/>
          <w:sz w:val="24"/>
        </w:rPr>
        <w:t xml:space="preserve">lange Zeit </w:t>
      </w:r>
      <w:r w:rsidR="00725E29" w:rsidRPr="00D10D01">
        <w:rPr>
          <w:rFonts w:ascii="Times New Roman" w:hAnsi="Times New Roman" w:cs="Times New Roman"/>
          <w:sz w:val="24"/>
        </w:rPr>
        <w:t xml:space="preserve">existenziell gefährdet </w:t>
      </w:r>
      <w:r w:rsidR="00823741" w:rsidRPr="00D10D01">
        <w:rPr>
          <w:rFonts w:ascii="Times New Roman" w:hAnsi="Times New Roman" w:cs="Times New Roman"/>
          <w:sz w:val="24"/>
        </w:rPr>
        <w:t>hatte.</w:t>
      </w:r>
      <w:r w:rsidR="001809E8" w:rsidRPr="00D10D01">
        <w:rPr>
          <w:rStyle w:val="Funotenzeichen"/>
          <w:rFonts w:ascii="Times New Roman" w:hAnsi="Times New Roman" w:cs="Times New Roman"/>
          <w:sz w:val="24"/>
        </w:rPr>
        <w:footnoteReference w:id="39"/>
      </w:r>
      <w:r w:rsidR="00823741" w:rsidRPr="00D10D01">
        <w:rPr>
          <w:rFonts w:ascii="Times New Roman" w:hAnsi="Times New Roman" w:cs="Times New Roman"/>
          <w:sz w:val="24"/>
        </w:rPr>
        <w:t xml:space="preserve"> </w:t>
      </w:r>
      <w:r w:rsidR="00725E29" w:rsidRPr="00D10D01">
        <w:rPr>
          <w:rFonts w:ascii="Times New Roman" w:hAnsi="Times New Roman" w:cs="Times New Roman"/>
          <w:sz w:val="24"/>
        </w:rPr>
        <w:t xml:space="preserve">Doch </w:t>
      </w:r>
      <w:r w:rsidR="00E13BEC">
        <w:rPr>
          <w:rFonts w:ascii="Times New Roman" w:hAnsi="Times New Roman" w:cs="Times New Roman"/>
          <w:sz w:val="24"/>
        </w:rPr>
        <w:t>202 </w:t>
      </w:r>
      <w:r w:rsidR="00823741" w:rsidRPr="00D10D01">
        <w:rPr>
          <w:rFonts w:ascii="Times New Roman" w:hAnsi="Times New Roman" w:cs="Times New Roman"/>
          <w:sz w:val="24"/>
        </w:rPr>
        <w:t>v.</w:t>
      </w:r>
      <w:r w:rsidR="00E13BEC">
        <w:rPr>
          <w:rFonts w:ascii="Times New Roman" w:hAnsi="Times New Roman" w:cs="Times New Roman"/>
          <w:sz w:val="24"/>
        </w:rPr>
        <w:t> </w:t>
      </w:r>
      <w:r w:rsidR="00823741" w:rsidRPr="00D10D01">
        <w:rPr>
          <w:rFonts w:ascii="Times New Roman" w:hAnsi="Times New Roman" w:cs="Times New Roman"/>
          <w:sz w:val="24"/>
        </w:rPr>
        <w:t xml:space="preserve">Chr. hatte Scipio bei Zama die Heere Hannibals </w:t>
      </w:r>
      <w:r w:rsidR="000050E4" w:rsidRPr="00D10D01">
        <w:rPr>
          <w:rFonts w:ascii="Times New Roman" w:hAnsi="Times New Roman" w:cs="Times New Roman"/>
          <w:sz w:val="24"/>
          <w:lang w:val="de-DE"/>
        </w:rPr>
        <w:t xml:space="preserve">vernichtend </w:t>
      </w:r>
      <w:r w:rsidR="00823741" w:rsidRPr="00D10D01">
        <w:rPr>
          <w:rFonts w:ascii="Times New Roman" w:hAnsi="Times New Roman" w:cs="Times New Roman"/>
          <w:sz w:val="24"/>
          <w:lang w:val="de-DE"/>
        </w:rPr>
        <w:t xml:space="preserve">geschlagen, nachdem er zuvor </w:t>
      </w:r>
      <w:r w:rsidR="00725E29" w:rsidRPr="00D10D01">
        <w:rPr>
          <w:rFonts w:ascii="Times New Roman" w:hAnsi="Times New Roman" w:cs="Times New Roman"/>
          <w:sz w:val="24"/>
          <w:lang w:val="de-DE"/>
        </w:rPr>
        <w:t xml:space="preserve">– </w:t>
      </w:r>
      <w:r w:rsidR="00823741" w:rsidRPr="00D10D01">
        <w:rPr>
          <w:rFonts w:ascii="Times New Roman" w:hAnsi="Times New Roman" w:cs="Times New Roman"/>
          <w:sz w:val="24"/>
          <w:lang w:val="de-DE"/>
        </w:rPr>
        <w:t xml:space="preserve">durchaus gegen </w:t>
      </w:r>
      <w:r w:rsidR="00725E29" w:rsidRPr="00D10D01">
        <w:rPr>
          <w:rFonts w:ascii="Times New Roman" w:hAnsi="Times New Roman" w:cs="Times New Roman"/>
          <w:sz w:val="24"/>
          <w:lang w:val="de-DE"/>
        </w:rPr>
        <w:t xml:space="preserve">heftige </w:t>
      </w:r>
      <w:r w:rsidR="00823741" w:rsidRPr="00D10D01">
        <w:rPr>
          <w:rFonts w:ascii="Times New Roman" w:hAnsi="Times New Roman" w:cs="Times New Roman"/>
          <w:sz w:val="24"/>
          <w:lang w:val="de-DE"/>
        </w:rPr>
        <w:t xml:space="preserve">Widerstände </w:t>
      </w:r>
      <w:r w:rsidR="00725E29" w:rsidRPr="00D10D01">
        <w:rPr>
          <w:rFonts w:ascii="Times New Roman" w:hAnsi="Times New Roman" w:cs="Times New Roman"/>
          <w:sz w:val="24"/>
          <w:lang w:val="de-DE"/>
        </w:rPr>
        <w:t xml:space="preserve">– </w:t>
      </w:r>
      <w:r w:rsidR="00823741" w:rsidRPr="00D10D01">
        <w:rPr>
          <w:rFonts w:ascii="Times New Roman" w:hAnsi="Times New Roman" w:cs="Times New Roman"/>
          <w:sz w:val="24"/>
          <w:lang w:val="de-DE"/>
        </w:rPr>
        <w:t>im Senat durchgesetzt hatte, die Kriegsentscheidung auf</w:t>
      </w:r>
      <w:r w:rsidR="00823741">
        <w:rPr>
          <w:rFonts w:ascii="Times New Roman" w:hAnsi="Times New Roman" w:cs="Times New Roman"/>
          <w:sz w:val="24"/>
          <w:lang w:val="de-DE"/>
        </w:rPr>
        <w:t xml:space="preserve"> karthagischem Boden, </w:t>
      </w:r>
      <w:r w:rsidR="00725E29">
        <w:rPr>
          <w:rFonts w:ascii="Times New Roman" w:hAnsi="Times New Roman" w:cs="Times New Roman"/>
          <w:sz w:val="24"/>
          <w:lang w:val="de-DE"/>
        </w:rPr>
        <w:t xml:space="preserve">also </w:t>
      </w:r>
      <w:r w:rsidR="00823741">
        <w:rPr>
          <w:rFonts w:ascii="Times New Roman" w:hAnsi="Times New Roman" w:cs="Times New Roman"/>
          <w:sz w:val="24"/>
          <w:lang w:val="de-DE"/>
        </w:rPr>
        <w:t>in Nordafrika, zu suchen.</w:t>
      </w:r>
      <w:r w:rsidR="009C5D19">
        <w:rPr>
          <w:rStyle w:val="Funotenzeichen"/>
          <w:rFonts w:ascii="Times New Roman" w:hAnsi="Times New Roman" w:cs="Times New Roman"/>
          <w:sz w:val="24"/>
          <w:lang w:val="de-DE"/>
        </w:rPr>
        <w:footnoteReference w:id="40"/>
      </w:r>
      <w:r w:rsidR="004232B0">
        <w:rPr>
          <w:sz w:val="24"/>
        </w:rPr>
        <w:t xml:space="preserve"> </w:t>
      </w:r>
      <w:r w:rsidR="004232B0">
        <w:rPr>
          <w:rFonts w:ascii="Times New Roman" w:hAnsi="Times New Roman" w:cs="Times New Roman"/>
          <w:color w:val="000000"/>
          <w:sz w:val="24"/>
          <w:szCs w:val="24"/>
          <w:lang w:val="de-DE"/>
        </w:rPr>
        <w:t>Spätestens s</w:t>
      </w:r>
      <w:r w:rsidR="001222F5" w:rsidRPr="007165C4">
        <w:rPr>
          <w:rFonts w:ascii="Times New Roman" w:hAnsi="Times New Roman" w:cs="Times New Roman"/>
          <w:color w:val="000000"/>
          <w:sz w:val="24"/>
          <w:szCs w:val="24"/>
          <w:lang w:val="de-DE"/>
        </w:rPr>
        <w:t xml:space="preserve">eit </w:t>
      </w:r>
      <w:r w:rsidR="000050E4">
        <w:rPr>
          <w:rFonts w:ascii="Times New Roman" w:hAnsi="Times New Roman" w:cs="Times New Roman"/>
          <w:color w:val="000000"/>
          <w:sz w:val="24"/>
          <w:szCs w:val="24"/>
          <w:lang w:val="de-DE"/>
        </w:rPr>
        <w:t xml:space="preserve">jener Zeit </w:t>
      </w:r>
      <w:r w:rsidR="00D10D01">
        <w:rPr>
          <w:rFonts w:ascii="Times New Roman" w:hAnsi="Times New Roman" w:cs="Times New Roman"/>
          <w:color w:val="000000"/>
          <w:sz w:val="24"/>
          <w:szCs w:val="24"/>
          <w:lang w:val="de-DE"/>
        </w:rPr>
        <w:t xml:space="preserve">spielten </w:t>
      </w:r>
      <w:r w:rsidR="000050E4">
        <w:rPr>
          <w:rFonts w:ascii="Times New Roman" w:hAnsi="Times New Roman" w:cs="Times New Roman"/>
          <w:color w:val="000000"/>
          <w:sz w:val="24"/>
          <w:szCs w:val="24"/>
          <w:lang w:val="de-DE"/>
        </w:rPr>
        <w:t>Africanus</w:t>
      </w:r>
      <w:r w:rsidRPr="007165C4">
        <w:rPr>
          <w:rFonts w:ascii="Times New Roman" w:hAnsi="Times New Roman" w:cs="Times New Roman"/>
          <w:color w:val="000000"/>
          <w:sz w:val="24"/>
          <w:szCs w:val="24"/>
          <w:lang w:val="de-DE"/>
        </w:rPr>
        <w:t xml:space="preserve"> </w:t>
      </w:r>
      <w:r w:rsidR="00112F5E" w:rsidRPr="007165C4">
        <w:rPr>
          <w:rFonts w:ascii="Times New Roman" w:hAnsi="Times New Roman" w:cs="Times New Roman"/>
          <w:color w:val="000000"/>
          <w:sz w:val="24"/>
          <w:szCs w:val="24"/>
          <w:lang w:val="de-DE"/>
        </w:rPr>
        <w:t xml:space="preserve">und </w:t>
      </w:r>
      <w:r w:rsidR="001809E8">
        <w:rPr>
          <w:rFonts w:ascii="Times New Roman" w:hAnsi="Times New Roman" w:cs="Times New Roman"/>
          <w:color w:val="000000"/>
          <w:sz w:val="24"/>
          <w:szCs w:val="24"/>
          <w:lang w:val="de-DE"/>
        </w:rPr>
        <w:t xml:space="preserve">sein </w:t>
      </w:r>
      <w:r w:rsidR="00570A1F">
        <w:rPr>
          <w:rFonts w:ascii="Times New Roman" w:hAnsi="Times New Roman" w:cs="Times New Roman"/>
          <w:color w:val="000000"/>
          <w:sz w:val="24"/>
          <w:szCs w:val="24"/>
          <w:lang w:val="de-DE"/>
        </w:rPr>
        <w:t xml:space="preserve">Bruder </w:t>
      </w:r>
      <w:r w:rsidR="00112F5E" w:rsidRPr="007165C4">
        <w:rPr>
          <w:rFonts w:ascii="Times New Roman" w:hAnsi="Times New Roman" w:cs="Times New Roman"/>
          <w:color w:val="000000"/>
          <w:sz w:val="24"/>
          <w:szCs w:val="24"/>
          <w:lang w:val="de-DE"/>
        </w:rPr>
        <w:t>L</w:t>
      </w:r>
      <w:r w:rsidR="00133706">
        <w:rPr>
          <w:rFonts w:ascii="Times New Roman" w:hAnsi="Times New Roman" w:cs="Times New Roman"/>
          <w:color w:val="000000"/>
          <w:sz w:val="24"/>
          <w:szCs w:val="24"/>
          <w:lang w:val="de-DE"/>
        </w:rPr>
        <w:t>ucius</w:t>
      </w:r>
      <w:r w:rsidR="00112F5E" w:rsidRPr="007165C4">
        <w:rPr>
          <w:rFonts w:ascii="Times New Roman" w:hAnsi="Times New Roman" w:cs="Times New Roman"/>
          <w:color w:val="000000"/>
          <w:sz w:val="24"/>
          <w:szCs w:val="24"/>
          <w:lang w:val="de-DE"/>
        </w:rPr>
        <w:t xml:space="preserve"> </w:t>
      </w:r>
      <w:r w:rsidR="00103544">
        <w:rPr>
          <w:rFonts w:ascii="Times New Roman" w:hAnsi="Times New Roman" w:cs="Times New Roman"/>
          <w:color w:val="000000"/>
          <w:sz w:val="24"/>
          <w:szCs w:val="24"/>
          <w:lang w:val="de-DE"/>
        </w:rPr>
        <w:t xml:space="preserve">Cornelius </w:t>
      </w:r>
      <w:r w:rsidR="00112F5E" w:rsidRPr="007165C4">
        <w:rPr>
          <w:rFonts w:ascii="Times New Roman" w:hAnsi="Times New Roman" w:cs="Times New Roman"/>
          <w:color w:val="000000"/>
          <w:sz w:val="24"/>
          <w:szCs w:val="24"/>
          <w:lang w:val="de-DE"/>
        </w:rPr>
        <w:t xml:space="preserve">Scipio </w:t>
      </w:r>
      <w:r w:rsidR="000050E4">
        <w:rPr>
          <w:rFonts w:ascii="Times New Roman" w:hAnsi="Times New Roman" w:cs="Times New Roman"/>
          <w:color w:val="000000"/>
          <w:sz w:val="24"/>
          <w:szCs w:val="24"/>
          <w:lang w:val="de-DE"/>
        </w:rPr>
        <w:t>A</w:t>
      </w:r>
      <w:r w:rsidR="00823741">
        <w:rPr>
          <w:rFonts w:ascii="Times New Roman" w:hAnsi="Times New Roman" w:cs="Times New Roman"/>
          <w:color w:val="000000"/>
          <w:sz w:val="24"/>
          <w:szCs w:val="24"/>
          <w:lang w:val="de-DE"/>
        </w:rPr>
        <w:t>siaticus</w:t>
      </w:r>
      <w:r w:rsidR="000050E4">
        <w:rPr>
          <w:rFonts w:ascii="Times New Roman" w:hAnsi="Times New Roman" w:cs="Times New Roman"/>
          <w:color w:val="000000"/>
          <w:sz w:val="24"/>
          <w:szCs w:val="24"/>
          <w:lang w:val="de-DE"/>
        </w:rPr>
        <w:t xml:space="preserve"> </w:t>
      </w:r>
      <w:r w:rsidR="001222F5" w:rsidRPr="007165C4">
        <w:rPr>
          <w:rFonts w:ascii="Times New Roman" w:hAnsi="Times New Roman" w:cs="Times New Roman"/>
          <w:color w:val="000000"/>
          <w:sz w:val="24"/>
          <w:szCs w:val="24"/>
          <w:lang w:val="de-DE"/>
        </w:rPr>
        <w:t>eine bestimmende Rolle in der römischen Poli</w:t>
      </w:r>
      <w:r w:rsidR="00D10D01">
        <w:rPr>
          <w:rFonts w:ascii="Times New Roman" w:hAnsi="Times New Roman" w:cs="Times New Roman"/>
          <w:color w:val="000000"/>
          <w:sz w:val="24"/>
          <w:szCs w:val="24"/>
          <w:lang w:val="de-DE"/>
        </w:rPr>
        <w:t>tik</w:t>
      </w:r>
      <w:r w:rsidR="000050E4">
        <w:rPr>
          <w:rFonts w:ascii="Times New Roman" w:hAnsi="Times New Roman" w:cs="Times New Roman"/>
          <w:color w:val="000000"/>
          <w:sz w:val="24"/>
          <w:szCs w:val="24"/>
          <w:lang w:val="de-DE"/>
        </w:rPr>
        <w:t xml:space="preserve">. </w:t>
      </w:r>
      <w:r w:rsidR="00D10D01">
        <w:rPr>
          <w:rFonts w:ascii="Times New Roman" w:hAnsi="Times New Roman" w:cs="Times New Roman"/>
          <w:color w:val="000000"/>
          <w:sz w:val="24"/>
          <w:szCs w:val="24"/>
          <w:lang w:val="de-DE"/>
        </w:rPr>
        <w:t xml:space="preserve">Einige Gruppierungen und Einzelpersonen im Senat hatten dies zwar stets </w:t>
      </w:r>
      <w:r w:rsidR="001222F5" w:rsidRPr="007165C4">
        <w:rPr>
          <w:rFonts w:ascii="Times New Roman" w:hAnsi="Times New Roman" w:cs="Times New Roman"/>
          <w:color w:val="000000"/>
          <w:sz w:val="24"/>
          <w:szCs w:val="24"/>
          <w:lang w:val="de-DE"/>
        </w:rPr>
        <w:t xml:space="preserve">mehr oder weniger </w:t>
      </w:r>
      <w:r w:rsidR="00D10D01">
        <w:rPr>
          <w:rFonts w:ascii="Times New Roman" w:hAnsi="Times New Roman" w:cs="Times New Roman"/>
          <w:color w:val="000000"/>
          <w:sz w:val="24"/>
          <w:szCs w:val="24"/>
          <w:lang w:val="de-DE"/>
        </w:rPr>
        <w:t xml:space="preserve">offen </w:t>
      </w:r>
      <w:r w:rsidR="001222F5" w:rsidRPr="007165C4">
        <w:rPr>
          <w:rFonts w:ascii="Times New Roman" w:hAnsi="Times New Roman" w:cs="Times New Roman"/>
          <w:color w:val="000000"/>
          <w:sz w:val="24"/>
          <w:szCs w:val="24"/>
          <w:lang w:val="de-DE"/>
        </w:rPr>
        <w:t>missbilligt</w:t>
      </w:r>
      <w:r w:rsidR="00D10D01">
        <w:rPr>
          <w:rFonts w:ascii="Times New Roman" w:hAnsi="Times New Roman" w:cs="Times New Roman"/>
          <w:color w:val="000000"/>
          <w:sz w:val="24"/>
          <w:szCs w:val="24"/>
          <w:lang w:val="de-DE"/>
        </w:rPr>
        <w:t xml:space="preserve"> – wohl weniger aus moralischen Erwägungen </w:t>
      </w:r>
      <w:r w:rsidR="009C5D19">
        <w:rPr>
          <w:rFonts w:ascii="Times New Roman" w:hAnsi="Times New Roman" w:cs="Times New Roman"/>
          <w:color w:val="000000"/>
          <w:sz w:val="24"/>
          <w:szCs w:val="24"/>
          <w:lang w:val="de-DE"/>
        </w:rPr>
        <w:t>oder dem Wu</w:t>
      </w:r>
      <w:r w:rsidR="009D3280">
        <w:rPr>
          <w:rFonts w:ascii="Times New Roman" w:hAnsi="Times New Roman" w:cs="Times New Roman"/>
          <w:color w:val="000000"/>
          <w:sz w:val="24"/>
          <w:szCs w:val="24"/>
          <w:lang w:val="de-DE"/>
        </w:rPr>
        <w:t xml:space="preserve">nsch heraus, den senatorischen </w:t>
      </w:r>
      <w:r w:rsidR="009C5D19">
        <w:rPr>
          <w:rFonts w:ascii="Times New Roman" w:hAnsi="Times New Roman" w:cs="Times New Roman"/>
          <w:color w:val="000000"/>
          <w:sz w:val="24"/>
          <w:szCs w:val="24"/>
          <w:lang w:val="de-DE"/>
        </w:rPr>
        <w:t>Standesethos aristokratischer Gleichheit zu schützen</w:t>
      </w:r>
      <w:r w:rsidR="00D10D01">
        <w:rPr>
          <w:rFonts w:ascii="Times New Roman" w:hAnsi="Times New Roman" w:cs="Times New Roman"/>
          <w:color w:val="000000"/>
          <w:sz w:val="24"/>
          <w:szCs w:val="24"/>
          <w:lang w:val="de-DE"/>
        </w:rPr>
        <w:t xml:space="preserve">, sondern weil sie ihre </w:t>
      </w:r>
      <w:r w:rsidR="009C5D19">
        <w:rPr>
          <w:rFonts w:ascii="Times New Roman" w:hAnsi="Times New Roman" w:cs="Times New Roman"/>
          <w:color w:val="000000"/>
          <w:sz w:val="24"/>
          <w:szCs w:val="24"/>
          <w:lang w:val="de-DE"/>
        </w:rPr>
        <w:t xml:space="preserve">eigene Machtstellung zu verteidigen suchten. </w:t>
      </w:r>
      <w:r w:rsidR="009C5D19">
        <w:rPr>
          <w:rFonts w:ascii="Times New Roman" w:hAnsi="Times New Roman" w:cs="Times New Roman"/>
          <w:color w:val="000000"/>
          <w:sz w:val="24"/>
          <w:szCs w:val="24"/>
          <w:lang w:val="de-DE"/>
        </w:rPr>
        <w:lastRenderedPageBreak/>
        <w:t xml:space="preserve">Dennoch </w:t>
      </w:r>
      <w:r w:rsidR="00112F5E" w:rsidRPr="007165C4">
        <w:rPr>
          <w:rFonts w:ascii="Times New Roman" w:hAnsi="Times New Roman" w:cs="Times New Roman"/>
          <w:color w:val="000000"/>
          <w:sz w:val="24"/>
          <w:szCs w:val="24"/>
          <w:lang w:val="de-DE"/>
        </w:rPr>
        <w:t>waren d</w:t>
      </w:r>
      <w:r w:rsidR="001222F5" w:rsidRPr="007165C4">
        <w:rPr>
          <w:rFonts w:ascii="Times New Roman" w:hAnsi="Times New Roman" w:cs="Times New Roman"/>
          <w:color w:val="000000"/>
          <w:sz w:val="24"/>
          <w:szCs w:val="24"/>
          <w:lang w:val="de-DE"/>
        </w:rPr>
        <w:t xml:space="preserve">ie </w:t>
      </w:r>
      <w:r w:rsidR="00112F5E" w:rsidRPr="007165C4">
        <w:rPr>
          <w:rFonts w:ascii="Times New Roman" w:hAnsi="Times New Roman" w:cs="Times New Roman"/>
          <w:color w:val="000000"/>
          <w:sz w:val="24"/>
          <w:szCs w:val="24"/>
          <w:lang w:val="de-DE"/>
        </w:rPr>
        <w:t xml:space="preserve">Scipionen </w:t>
      </w:r>
      <w:r w:rsidR="001222F5" w:rsidRPr="007165C4">
        <w:rPr>
          <w:rFonts w:ascii="Times New Roman" w:hAnsi="Times New Roman" w:cs="Times New Roman"/>
          <w:color w:val="000000"/>
          <w:sz w:val="24"/>
          <w:szCs w:val="24"/>
          <w:lang w:val="de-DE"/>
        </w:rPr>
        <w:t>lan</w:t>
      </w:r>
      <w:r w:rsidR="001809E8">
        <w:rPr>
          <w:rFonts w:ascii="Times New Roman" w:hAnsi="Times New Roman" w:cs="Times New Roman"/>
          <w:color w:val="000000"/>
          <w:sz w:val="24"/>
          <w:szCs w:val="24"/>
          <w:lang w:val="de-DE"/>
        </w:rPr>
        <w:t xml:space="preserve">ge Zeit </w:t>
      </w:r>
      <w:r w:rsidR="001222F5" w:rsidRPr="007165C4">
        <w:rPr>
          <w:rFonts w:ascii="Times New Roman" w:hAnsi="Times New Roman" w:cs="Times New Roman"/>
          <w:color w:val="000000"/>
          <w:sz w:val="24"/>
          <w:szCs w:val="24"/>
          <w:lang w:val="de-DE"/>
        </w:rPr>
        <w:t xml:space="preserve">in der Lage gewesen, ihre überragende Bedeutung und ihren Einfluss zu </w:t>
      </w:r>
      <w:r w:rsidR="00103544">
        <w:rPr>
          <w:rFonts w:ascii="Times New Roman" w:hAnsi="Times New Roman" w:cs="Times New Roman"/>
          <w:color w:val="000000"/>
          <w:sz w:val="24"/>
          <w:szCs w:val="24"/>
          <w:lang w:val="de-DE"/>
        </w:rPr>
        <w:t>wahren</w:t>
      </w:r>
      <w:r w:rsidR="001222F5" w:rsidRPr="007165C4">
        <w:rPr>
          <w:rFonts w:ascii="Times New Roman" w:hAnsi="Times New Roman" w:cs="Times New Roman"/>
          <w:color w:val="000000"/>
          <w:sz w:val="24"/>
          <w:szCs w:val="24"/>
          <w:lang w:val="de-DE"/>
        </w:rPr>
        <w:t>.</w:t>
      </w:r>
      <w:r w:rsidR="001222F5" w:rsidRPr="007165C4">
        <w:rPr>
          <w:rStyle w:val="Funotenzeichen"/>
          <w:rFonts w:ascii="Times New Roman" w:hAnsi="Times New Roman" w:cs="Times New Roman"/>
          <w:color w:val="000000"/>
          <w:sz w:val="24"/>
          <w:szCs w:val="24"/>
          <w:lang w:val="de-DE"/>
        </w:rPr>
        <w:footnoteReference w:id="41"/>
      </w:r>
    </w:p>
    <w:p w:rsidR="00AA1DD5" w:rsidRPr="007165C4" w:rsidRDefault="00CB62C1" w:rsidP="000B5DA9">
      <w:pPr>
        <w:autoSpaceDE w:val="0"/>
        <w:autoSpaceDN w:val="0"/>
        <w:adjustRightInd w:val="0"/>
        <w:spacing w:after="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Erst </w:t>
      </w:r>
      <w:r w:rsidR="00E13BEC">
        <w:rPr>
          <w:rFonts w:ascii="Times New Roman" w:hAnsi="Times New Roman" w:cs="Times New Roman"/>
          <w:color w:val="000000"/>
          <w:sz w:val="24"/>
          <w:szCs w:val="24"/>
          <w:lang w:val="de-DE"/>
        </w:rPr>
        <w:t>187 </w:t>
      </w:r>
      <w:r w:rsidR="001222F5" w:rsidRPr="007165C4">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1222F5" w:rsidRPr="007165C4">
        <w:rPr>
          <w:rFonts w:ascii="Times New Roman" w:hAnsi="Times New Roman" w:cs="Times New Roman"/>
          <w:color w:val="000000"/>
          <w:sz w:val="24"/>
          <w:szCs w:val="24"/>
          <w:lang w:val="de-DE"/>
        </w:rPr>
        <w:t xml:space="preserve">Chr. sollte sich dies grundlegend ändern: </w:t>
      </w:r>
      <w:r w:rsidR="00045412">
        <w:rPr>
          <w:rFonts w:ascii="Times New Roman" w:hAnsi="Times New Roman" w:cs="Times New Roman"/>
          <w:color w:val="000000"/>
          <w:sz w:val="24"/>
          <w:szCs w:val="24"/>
          <w:lang w:val="de-DE"/>
        </w:rPr>
        <w:t>Auf dem Höhepunkt j</w:t>
      </w:r>
      <w:r w:rsidR="001809E8">
        <w:rPr>
          <w:rFonts w:ascii="Times New Roman" w:hAnsi="Times New Roman" w:cs="Times New Roman"/>
          <w:color w:val="000000"/>
          <w:sz w:val="24"/>
          <w:szCs w:val="24"/>
          <w:lang w:val="de-DE"/>
        </w:rPr>
        <w:t>e</w:t>
      </w:r>
      <w:r w:rsidR="00045412">
        <w:rPr>
          <w:rFonts w:ascii="Times New Roman" w:hAnsi="Times New Roman" w:cs="Times New Roman"/>
          <w:color w:val="000000"/>
          <w:sz w:val="24"/>
          <w:szCs w:val="24"/>
          <w:lang w:val="de-DE"/>
        </w:rPr>
        <w:t>ne</w:t>
      </w:r>
      <w:r w:rsidR="001809E8">
        <w:rPr>
          <w:rFonts w:ascii="Times New Roman" w:hAnsi="Times New Roman" w:cs="Times New Roman"/>
          <w:color w:val="000000"/>
          <w:sz w:val="24"/>
          <w:szCs w:val="24"/>
          <w:lang w:val="de-DE"/>
        </w:rPr>
        <w:t>r Konflikte</w:t>
      </w:r>
      <w:r w:rsidR="00103544">
        <w:rPr>
          <w:rFonts w:ascii="Times New Roman" w:hAnsi="Times New Roman" w:cs="Times New Roman"/>
          <w:color w:val="000000"/>
          <w:sz w:val="24"/>
          <w:szCs w:val="24"/>
          <w:lang w:val="de-DE"/>
        </w:rPr>
        <w:t xml:space="preserve"> </w:t>
      </w:r>
      <w:r w:rsidR="001809E8">
        <w:rPr>
          <w:rFonts w:ascii="Times New Roman" w:hAnsi="Times New Roman" w:cs="Times New Roman"/>
          <w:color w:val="000000"/>
          <w:sz w:val="24"/>
          <w:szCs w:val="24"/>
          <w:lang w:val="de-DE"/>
        </w:rPr>
        <w:t xml:space="preserve">zwischen den Scipionen und </w:t>
      </w:r>
      <w:r w:rsidR="00045412">
        <w:rPr>
          <w:rFonts w:ascii="Times New Roman" w:hAnsi="Times New Roman" w:cs="Times New Roman"/>
          <w:color w:val="000000"/>
          <w:sz w:val="24"/>
          <w:szCs w:val="24"/>
          <w:lang w:val="de-DE"/>
        </w:rPr>
        <w:t>Person</w:t>
      </w:r>
      <w:r w:rsidR="00133706">
        <w:rPr>
          <w:rFonts w:ascii="Times New Roman" w:hAnsi="Times New Roman" w:cs="Times New Roman"/>
          <w:color w:val="000000"/>
          <w:sz w:val="24"/>
          <w:szCs w:val="24"/>
          <w:lang w:val="de-DE"/>
        </w:rPr>
        <w:t xml:space="preserve">enkreisen im Senat, deren Wort Marcus </w:t>
      </w:r>
      <w:r w:rsidR="00045412">
        <w:rPr>
          <w:rFonts w:ascii="Times New Roman" w:hAnsi="Times New Roman" w:cs="Times New Roman"/>
          <w:color w:val="000000"/>
          <w:sz w:val="24"/>
          <w:szCs w:val="24"/>
          <w:lang w:val="de-DE"/>
        </w:rPr>
        <w:t xml:space="preserve">Porcius </w:t>
      </w:r>
      <w:r w:rsidR="00CA36B2">
        <w:rPr>
          <w:rFonts w:ascii="Times New Roman" w:hAnsi="Times New Roman" w:cs="Times New Roman"/>
          <w:color w:val="000000"/>
          <w:sz w:val="24"/>
          <w:szCs w:val="24"/>
          <w:lang w:val="de-DE"/>
        </w:rPr>
        <w:t xml:space="preserve">Cato </w:t>
      </w:r>
      <w:r w:rsidR="00045412">
        <w:rPr>
          <w:rFonts w:ascii="Times New Roman" w:hAnsi="Times New Roman" w:cs="Times New Roman"/>
          <w:color w:val="000000"/>
          <w:sz w:val="24"/>
          <w:szCs w:val="24"/>
          <w:lang w:val="de-DE"/>
        </w:rPr>
        <w:t>(</w:t>
      </w:r>
      <w:r w:rsidR="00CA36B2">
        <w:rPr>
          <w:rFonts w:ascii="Times New Roman" w:hAnsi="Times New Roman" w:cs="Times New Roman"/>
          <w:color w:val="000000"/>
          <w:sz w:val="24"/>
          <w:szCs w:val="24"/>
          <w:lang w:val="de-DE"/>
        </w:rPr>
        <w:t>Maior</w:t>
      </w:r>
      <w:r w:rsidR="00045412">
        <w:rPr>
          <w:rFonts w:ascii="Times New Roman" w:hAnsi="Times New Roman" w:cs="Times New Roman"/>
          <w:color w:val="000000"/>
          <w:sz w:val="24"/>
          <w:szCs w:val="24"/>
          <w:lang w:val="de-DE"/>
        </w:rPr>
        <w:t>)</w:t>
      </w:r>
      <w:r w:rsidR="00CA36B2">
        <w:rPr>
          <w:rFonts w:ascii="Times New Roman" w:hAnsi="Times New Roman" w:cs="Times New Roman"/>
          <w:color w:val="000000"/>
          <w:sz w:val="24"/>
          <w:szCs w:val="24"/>
          <w:lang w:val="de-DE"/>
        </w:rPr>
        <w:t xml:space="preserve"> </w:t>
      </w:r>
      <w:r w:rsidR="00045412">
        <w:rPr>
          <w:rFonts w:ascii="Times New Roman" w:hAnsi="Times New Roman" w:cs="Times New Roman"/>
          <w:color w:val="000000"/>
          <w:sz w:val="24"/>
          <w:szCs w:val="24"/>
          <w:lang w:val="de-DE"/>
        </w:rPr>
        <w:t xml:space="preserve">beredet führte, </w:t>
      </w:r>
      <w:r w:rsidR="001222F5" w:rsidRPr="007165C4">
        <w:rPr>
          <w:rFonts w:ascii="Times New Roman" w:hAnsi="Times New Roman" w:cs="Times New Roman"/>
          <w:color w:val="000000"/>
          <w:sz w:val="24"/>
          <w:szCs w:val="24"/>
          <w:lang w:val="de-DE"/>
        </w:rPr>
        <w:t xml:space="preserve">wurde </w:t>
      </w:r>
      <w:r w:rsidR="001809E8">
        <w:rPr>
          <w:rFonts w:ascii="Times New Roman" w:hAnsi="Times New Roman" w:cs="Times New Roman"/>
          <w:color w:val="000000"/>
          <w:sz w:val="24"/>
          <w:szCs w:val="24"/>
          <w:lang w:val="de-DE"/>
        </w:rPr>
        <w:t>zunächst L</w:t>
      </w:r>
      <w:r w:rsidR="00133706">
        <w:rPr>
          <w:rFonts w:ascii="Times New Roman" w:hAnsi="Times New Roman" w:cs="Times New Roman"/>
          <w:color w:val="000000"/>
          <w:sz w:val="24"/>
          <w:szCs w:val="24"/>
          <w:lang w:val="de-DE"/>
        </w:rPr>
        <w:t>ucius</w:t>
      </w:r>
      <w:r w:rsidR="001809E8">
        <w:rPr>
          <w:rFonts w:ascii="Times New Roman" w:hAnsi="Times New Roman" w:cs="Times New Roman"/>
          <w:color w:val="000000"/>
          <w:sz w:val="24"/>
          <w:szCs w:val="24"/>
          <w:lang w:val="de-DE"/>
        </w:rPr>
        <w:t xml:space="preserve"> Scipio </w:t>
      </w:r>
      <w:r w:rsidR="001222F5" w:rsidRPr="007165C4">
        <w:rPr>
          <w:rFonts w:ascii="Times New Roman" w:hAnsi="Times New Roman" w:cs="Times New Roman"/>
          <w:color w:val="000000"/>
          <w:sz w:val="24"/>
          <w:szCs w:val="24"/>
          <w:lang w:val="de-DE"/>
        </w:rPr>
        <w:t xml:space="preserve">beschuldigt, er </w:t>
      </w:r>
      <w:r w:rsidR="001809E8">
        <w:rPr>
          <w:rFonts w:ascii="Times New Roman" w:hAnsi="Times New Roman" w:cs="Times New Roman"/>
          <w:color w:val="000000"/>
          <w:sz w:val="24"/>
          <w:szCs w:val="24"/>
          <w:lang w:val="de-DE"/>
        </w:rPr>
        <w:t xml:space="preserve">habe </w:t>
      </w:r>
      <w:r w:rsidR="001222F5" w:rsidRPr="007165C4">
        <w:rPr>
          <w:rFonts w:ascii="Times New Roman" w:hAnsi="Times New Roman" w:cs="Times New Roman"/>
          <w:color w:val="000000"/>
          <w:sz w:val="24"/>
          <w:szCs w:val="24"/>
          <w:lang w:val="de-DE"/>
        </w:rPr>
        <w:t xml:space="preserve">mehr als seinen Anteil aus der Beute zurückbehalten, die er im Krieg gegen den König Antiochos gemacht hatte; </w:t>
      </w:r>
      <w:r w:rsidR="001809E8">
        <w:rPr>
          <w:rFonts w:ascii="Times New Roman" w:hAnsi="Times New Roman" w:cs="Times New Roman"/>
          <w:color w:val="000000"/>
          <w:sz w:val="24"/>
          <w:szCs w:val="24"/>
          <w:lang w:val="de-DE"/>
        </w:rPr>
        <w:t>ferner unterstellte man Africanus</w:t>
      </w:r>
      <w:r w:rsidR="001222F5" w:rsidRPr="007165C4">
        <w:rPr>
          <w:rFonts w:ascii="Times New Roman" w:hAnsi="Times New Roman" w:cs="Times New Roman"/>
          <w:color w:val="000000"/>
          <w:sz w:val="24"/>
          <w:szCs w:val="24"/>
          <w:lang w:val="de-DE"/>
        </w:rPr>
        <w:t xml:space="preserve">, er sei von </w:t>
      </w:r>
      <w:r w:rsidR="001809E8">
        <w:rPr>
          <w:rFonts w:ascii="Times New Roman" w:hAnsi="Times New Roman" w:cs="Times New Roman"/>
          <w:color w:val="000000"/>
          <w:sz w:val="24"/>
          <w:szCs w:val="24"/>
          <w:lang w:val="de-DE"/>
        </w:rPr>
        <w:t xml:space="preserve">diesem König </w:t>
      </w:r>
      <w:r w:rsidR="001222F5" w:rsidRPr="007165C4">
        <w:rPr>
          <w:rFonts w:ascii="Times New Roman" w:hAnsi="Times New Roman" w:cs="Times New Roman"/>
          <w:color w:val="000000"/>
          <w:sz w:val="24"/>
          <w:szCs w:val="24"/>
          <w:lang w:val="de-DE"/>
        </w:rPr>
        <w:t xml:space="preserve">bestochen worden, </w:t>
      </w:r>
      <w:r w:rsidR="001809E8">
        <w:rPr>
          <w:rFonts w:ascii="Times New Roman" w:hAnsi="Times New Roman" w:cs="Times New Roman"/>
          <w:color w:val="000000"/>
          <w:sz w:val="24"/>
          <w:szCs w:val="24"/>
          <w:lang w:val="de-DE"/>
        </w:rPr>
        <w:t xml:space="preserve">ihm </w:t>
      </w:r>
      <w:r w:rsidR="001222F5" w:rsidRPr="007165C4">
        <w:rPr>
          <w:rFonts w:ascii="Times New Roman" w:hAnsi="Times New Roman" w:cs="Times New Roman"/>
          <w:color w:val="000000"/>
          <w:sz w:val="24"/>
          <w:szCs w:val="24"/>
          <w:lang w:val="de-DE"/>
        </w:rPr>
        <w:t>zu einem für den Besiegten vorteilhaften Friedensschluss zu verhelfen.</w:t>
      </w:r>
      <w:r w:rsidR="00112F5E" w:rsidRPr="007165C4">
        <w:rPr>
          <w:rStyle w:val="Funotenzeichen"/>
          <w:rFonts w:ascii="Times New Roman" w:hAnsi="Times New Roman" w:cs="Times New Roman"/>
          <w:color w:val="000000"/>
          <w:sz w:val="24"/>
          <w:szCs w:val="24"/>
          <w:lang w:val="de-DE"/>
        </w:rPr>
        <w:footnoteReference w:id="42"/>
      </w:r>
      <w:r w:rsidR="00112F5E" w:rsidRPr="007165C4">
        <w:rPr>
          <w:rFonts w:ascii="Times New Roman" w:hAnsi="Times New Roman" w:cs="Times New Roman"/>
          <w:color w:val="000000"/>
          <w:sz w:val="24"/>
          <w:szCs w:val="24"/>
          <w:lang w:val="de-DE"/>
        </w:rPr>
        <w:t xml:space="preserve"> </w:t>
      </w:r>
      <w:r w:rsidR="00103544">
        <w:rPr>
          <w:rFonts w:ascii="Times New Roman" w:hAnsi="Times New Roman" w:cs="Times New Roman"/>
          <w:color w:val="000000"/>
          <w:sz w:val="24"/>
          <w:szCs w:val="24"/>
          <w:lang w:val="de-DE"/>
        </w:rPr>
        <w:t xml:space="preserve">Lucius stellte sich in den </w:t>
      </w:r>
      <w:r w:rsidR="009D3280">
        <w:rPr>
          <w:rFonts w:ascii="Times New Roman" w:hAnsi="Times New Roman" w:cs="Times New Roman"/>
          <w:color w:val="000000"/>
          <w:sz w:val="24"/>
          <w:szCs w:val="24"/>
          <w:lang w:val="de-DE"/>
        </w:rPr>
        <w:t xml:space="preserve">sog. </w:t>
      </w:r>
      <w:r w:rsidR="00103544" w:rsidRPr="007165C4">
        <w:rPr>
          <w:rFonts w:ascii="Times New Roman" w:hAnsi="Times New Roman" w:cs="Times New Roman"/>
          <w:color w:val="000000"/>
          <w:sz w:val="24"/>
          <w:szCs w:val="24"/>
          <w:lang w:val="de-DE"/>
        </w:rPr>
        <w:t>Scipionenprozesse</w:t>
      </w:r>
      <w:r w:rsidR="00103544">
        <w:rPr>
          <w:rFonts w:ascii="Times New Roman" w:hAnsi="Times New Roman" w:cs="Times New Roman"/>
          <w:color w:val="000000"/>
          <w:sz w:val="24"/>
          <w:szCs w:val="24"/>
          <w:lang w:val="de-DE"/>
        </w:rPr>
        <w:t>n</w:t>
      </w:r>
      <w:r w:rsidR="001222F5" w:rsidRPr="007165C4">
        <w:rPr>
          <w:rFonts w:ascii="Times New Roman" w:hAnsi="Times New Roman" w:cs="Times New Roman"/>
          <w:color w:val="000000"/>
          <w:sz w:val="24"/>
          <w:szCs w:val="24"/>
          <w:lang w:val="de-DE"/>
        </w:rPr>
        <w:t xml:space="preserve"> de</w:t>
      </w:r>
      <w:r w:rsidR="00FE1271" w:rsidRPr="007165C4">
        <w:rPr>
          <w:rFonts w:ascii="Times New Roman" w:hAnsi="Times New Roman" w:cs="Times New Roman"/>
          <w:color w:val="000000"/>
          <w:sz w:val="24"/>
          <w:szCs w:val="24"/>
          <w:lang w:val="de-DE"/>
        </w:rPr>
        <w:t xml:space="preserve">r gegen ihn gerichteten Klage </w:t>
      </w:r>
      <w:r w:rsidR="001222F5" w:rsidRPr="007165C4">
        <w:rPr>
          <w:rFonts w:ascii="Times New Roman" w:hAnsi="Times New Roman" w:cs="Times New Roman"/>
          <w:color w:val="000000"/>
          <w:sz w:val="24"/>
          <w:szCs w:val="24"/>
          <w:lang w:val="de-DE"/>
        </w:rPr>
        <w:t xml:space="preserve">und </w:t>
      </w:r>
      <w:r w:rsidR="00112F5E" w:rsidRPr="007165C4">
        <w:rPr>
          <w:rFonts w:ascii="Times New Roman" w:hAnsi="Times New Roman" w:cs="Times New Roman"/>
          <w:color w:val="000000"/>
          <w:sz w:val="24"/>
          <w:szCs w:val="24"/>
          <w:lang w:val="de-DE"/>
        </w:rPr>
        <w:t xml:space="preserve">wurde </w:t>
      </w:r>
      <w:r w:rsidR="001222F5" w:rsidRPr="007165C4">
        <w:rPr>
          <w:rFonts w:ascii="Times New Roman" w:hAnsi="Times New Roman" w:cs="Times New Roman"/>
          <w:color w:val="000000"/>
          <w:sz w:val="24"/>
          <w:szCs w:val="24"/>
          <w:lang w:val="de-DE"/>
        </w:rPr>
        <w:t xml:space="preserve">schließlich mit </w:t>
      </w:r>
      <w:r w:rsidR="00112F5E" w:rsidRPr="007165C4">
        <w:rPr>
          <w:rFonts w:ascii="Times New Roman" w:hAnsi="Times New Roman" w:cs="Times New Roman"/>
          <w:color w:val="000000"/>
          <w:sz w:val="24"/>
          <w:szCs w:val="24"/>
          <w:lang w:val="de-DE"/>
        </w:rPr>
        <w:t>einer hohen Geldbuße bestraft</w:t>
      </w:r>
      <w:r w:rsidR="00FE196A">
        <w:rPr>
          <w:rFonts w:ascii="Times New Roman" w:hAnsi="Times New Roman" w:cs="Times New Roman"/>
          <w:color w:val="000000"/>
          <w:sz w:val="24"/>
          <w:szCs w:val="24"/>
          <w:lang w:val="de-DE"/>
        </w:rPr>
        <w:t>, die ihn nahezu ruinierte</w:t>
      </w:r>
      <w:r w:rsidR="001222F5" w:rsidRPr="007165C4">
        <w:rPr>
          <w:rFonts w:ascii="Times New Roman" w:hAnsi="Times New Roman" w:cs="Times New Roman"/>
          <w:color w:val="000000"/>
          <w:sz w:val="24"/>
          <w:szCs w:val="24"/>
          <w:lang w:val="de-DE"/>
        </w:rPr>
        <w:t>;</w:t>
      </w:r>
      <w:r w:rsidR="00112F5E" w:rsidRPr="007165C4">
        <w:rPr>
          <w:rStyle w:val="Funotenzeichen"/>
          <w:rFonts w:ascii="Times New Roman" w:hAnsi="Times New Roman" w:cs="Times New Roman"/>
          <w:color w:val="000000"/>
          <w:sz w:val="24"/>
          <w:szCs w:val="24"/>
          <w:lang w:val="de-DE"/>
        </w:rPr>
        <w:footnoteReference w:id="43"/>
      </w:r>
      <w:r w:rsidR="001222F5" w:rsidRPr="007165C4">
        <w:rPr>
          <w:rFonts w:ascii="Times New Roman" w:hAnsi="Times New Roman" w:cs="Times New Roman"/>
          <w:color w:val="000000"/>
          <w:sz w:val="24"/>
          <w:szCs w:val="24"/>
          <w:lang w:val="de-DE"/>
        </w:rPr>
        <w:t xml:space="preserve"> Africanus hingegen umging das Verfahren und den drohenden Schuldspruch, indem er Rom verließ und</w:t>
      </w:r>
      <w:r w:rsidR="00FE196A" w:rsidRPr="00FE196A">
        <w:rPr>
          <w:rFonts w:ascii="Times New Roman" w:hAnsi="Times New Roman" w:cs="Times New Roman"/>
          <w:color w:val="000000"/>
          <w:sz w:val="24"/>
          <w:szCs w:val="24"/>
          <w:lang w:val="de-DE"/>
        </w:rPr>
        <w:t xml:space="preserve"> </w:t>
      </w:r>
      <w:r w:rsidR="00FE196A" w:rsidRPr="007165C4">
        <w:rPr>
          <w:rFonts w:ascii="Times New Roman" w:hAnsi="Times New Roman" w:cs="Times New Roman"/>
          <w:color w:val="000000"/>
          <w:sz w:val="24"/>
          <w:szCs w:val="24"/>
          <w:lang w:val="de-DE"/>
        </w:rPr>
        <w:t>sich auf seine Villa im kampanischen Liternum zurückz</w:t>
      </w:r>
      <w:r w:rsidR="00FE196A">
        <w:rPr>
          <w:rFonts w:ascii="Times New Roman" w:hAnsi="Times New Roman" w:cs="Times New Roman"/>
          <w:color w:val="000000"/>
          <w:sz w:val="24"/>
          <w:szCs w:val="24"/>
          <w:lang w:val="de-DE"/>
        </w:rPr>
        <w:t>og</w:t>
      </w:r>
      <w:r w:rsidR="00FE196A" w:rsidRPr="007165C4">
        <w:rPr>
          <w:rFonts w:ascii="Times New Roman" w:hAnsi="Times New Roman" w:cs="Times New Roman"/>
          <w:color w:val="000000"/>
          <w:sz w:val="24"/>
          <w:szCs w:val="24"/>
          <w:lang w:val="de-DE"/>
        </w:rPr>
        <w:t xml:space="preserve"> </w:t>
      </w:r>
      <w:r w:rsidR="001222F5" w:rsidRPr="007165C4">
        <w:rPr>
          <w:rFonts w:ascii="Times New Roman" w:hAnsi="Times New Roman" w:cs="Times New Roman"/>
          <w:color w:val="000000"/>
          <w:sz w:val="24"/>
          <w:szCs w:val="24"/>
          <w:lang w:val="de-DE"/>
        </w:rPr>
        <w:t>– allerdings erst nach einem spektakulären Auftritt zum Prozessauftakt</w:t>
      </w:r>
      <w:r w:rsidR="00FE196A">
        <w:rPr>
          <w:rFonts w:ascii="Times New Roman" w:hAnsi="Times New Roman" w:cs="Times New Roman"/>
          <w:color w:val="000000"/>
          <w:sz w:val="24"/>
          <w:szCs w:val="24"/>
          <w:lang w:val="de-DE"/>
        </w:rPr>
        <w:t>, wie Livius berichtet</w:t>
      </w:r>
      <w:r w:rsidR="00AA1DD5" w:rsidRPr="007165C4">
        <w:rPr>
          <w:rFonts w:ascii="Times New Roman" w:hAnsi="Times New Roman" w:cs="Times New Roman"/>
          <w:color w:val="000000"/>
          <w:sz w:val="24"/>
          <w:szCs w:val="24"/>
          <w:lang w:val="de-DE"/>
        </w:rPr>
        <w:t>:</w:t>
      </w:r>
    </w:p>
    <w:p w:rsidR="00AA1DD5" w:rsidRPr="00CE26CC" w:rsidRDefault="001C2FDC" w:rsidP="008D699B">
      <w:pPr>
        <w:autoSpaceDE w:val="0"/>
        <w:autoSpaceDN w:val="0"/>
        <w:adjustRightInd w:val="0"/>
        <w:spacing w:after="160" w:line="240" w:lineRule="auto"/>
        <w:ind w:left="567" w:right="567"/>
        <w:jc w:val="both"/>
        <w:rPr>
          <w:rFonts w:ascii="Times New Roman" w:hAnsi="Times New Roman" w:cs="Times New Roman"/>
          <w:color w:val="000000"/>
          <w:sz w:val="20"/>
          <w:szCs w:val="20"/>
          <w:lang w:val="it-IT"/>
        </w:rPr>
      </w:pPr>
      <w:proofErr w:type="gramStart"/>
      <w:r w:rsidRPr="008961C6">
        <w:rPr>
          <w:rFonts w:ascii="Times New Roman" w:hAnsi="Times New Roman" w:cs="Times New Roman"/>
          <w:i/>
          <w:sz w:val="20"/>
          <w:szCs w:val="20"/>
          <w:lang w:val="fr-FR"/>
        </w:rPr>
        <w:t>u</w:t>
      </w:r>
      <w:r w:rsidR="00CE4865">
        <w:rPr>
          <w:rFonts w:ascii="Times New Roman" w:hAnsi="Times New Roman" w:cs="Times New Roman"/>
          <w:i/>
          <w:sz w:val="20"/>
          <w:szCs w:val="20"/>
          <w:lang w:val="la-Latn"/>
        </w:rPr>
        <w:t>bi</w:t>
      </w:r>
      <w:proofErr w:type="gramEnd"/>
      <w:r w:rsidR="00CE4865">
        <w:rPr>
          <w:rFonts w:ascii="Times New Roman" w:hAnsi="Times New Roman" w:cs="Times New Roman"/>
          <w:i/>
          <w:sz w:val="20"/>
          <w:szCs w:val="20"/>
          <w:lang w:val="la-Latn"/>
        </w:rPr>
        <w:t xml:space="preserve"> ea v</w:t>
      </w:r>
      <w:r w:rsidR="00AA1DD5" w:rsidRPr="00AA1DD5">
        <w:rPr>
          <w:rFonts w:ascii="Times New Roman" w:hAnsi="Times New Roman" w:cs="Times New Roman"/>
          <w:i/>
          <w:sz w:val="20"/>
          <w:szCs w:val="20"/>
          <w:lang w:val="la-Latn"/>
        </w:rPr>
        <w:t xml:space="preserve">enit, tribuni in Rostris prima luce consederunt; citatus reus magno agmine amicorum clientiumque per mediam contionem ad Rostra subiit silentioque facto </w:t>
      </w:r>
      <w:r w:rsidR="00523F44" w:rsidRPr="008961C6">
        <w:rPr>
          <w:rFonts w:ascii="Times New Roman" w:hAnsi="Times New Roman" w:cs="Times New Roman"/>
          <w:i/>
          <w:sz w:val="20"/>
          <w:szCs w:val="20"/>
          <w:lang w:val="fr-FR"/>
        </w:rPr>
        <w:t>[…]</w:t>
      </w:r>
      <w:r w:rsidRPr="008961C6">
        <w:rPr>
          <w:rFonts w:ascii="Times New Roman" w:hAnsi="Times New Roman" w:cs="Times New Roman"/>
          <w:i/>
          <w:sz w:val="20"/>
          <w:szCs w:val="20"/>
          <w:lang w:val="fr-FR"/>
        </w:rPr>
        <w:t>.</w:t>
      </w:r>
      <w:r w:rsidR="00523F44" w:rsidRPr="008961C6">
        <w:rPr>
          <w:rFonts w:ascii="Times New Roman" w:hAnsi="Times New Roman" w:cs="Times New Roman"/>
          <w:i/>
          <w:sz w:val="20"/>
          <w:szCs w:val="20"/>
          <w:lang w:val="fr-FR"/>
        </w:rPr>
        <w:t xml:space="preserve"> </w:t>
      </w:r>
      <w:proofErr w:type="gramStart"/>
      <w:r w:rsidRPr="008961C6">
        <w:rPr>
          <w:rFonts w:ascii="Times New Roman" w:hAnsi="Times New Roman" w:cs="Times New Roman"/>
          <w:i/>
          <w:sz w:val="20"/>
          <w:szCs w:val="20"/>
          <w:lang w:val="fr-FR"/>
        </w:rPr>
        <w:t>a</w:t>
      </w:r>
      <w:r w:rsidR="00AA1DD5" w:rsidRPr="00AA1DD5">
        <w:rPr>
          <w:rFonts w:ascii="Times New Roman" w:hAnsi="Times New Roman" w:cs="Times New Roman"/>
          <w:i/>
          <w:sz w:val="20"/>
          <w:szCs w:val="20"/>
          <w:lang w:val="la-Latn"/>
        </w:rPr>
        <w:t>b</w:t>
      </w:r>
      <w:proofErr w:type="gramEnd"/>
      <w:r w:rsidR="00AA1DD5" w:rsidRPr="00AA1DD5">
        <w:rPr>
          <w:rFonts w:ascii="Times New Roman" w:hAnsi="Times New Roman" w:cs="Times New Roman"/>
          <w:i/>
          <w:sz w:val="20"/>
          <w:szCs w:val="20"/>
          <w:lang w:val="la-Latn"/>
        </w:rPr>
        <w:t xml:space="preserve"> Rostris in Capitolium ascendit. </w:t>
      </w:r>
      <w:proofErr w:type="gramStart"/>
      <w:r w:rsidRPr="008961C6">
        <w:rPr>
          <w:rFonts w:ascii="Times New Roman" w:hAnsi="Times New Roman" w:cs="Times New Roman"/>
          <w:i/>
          <w:sz w:val="20"/>
          <w:szCs w:val="20"/>
          <w:lang w:val="fr-FR"/>
        </w:rPr>
        <w:t>s</w:t>
      </w:r>
      <w:r w:rsidR="00CE4865">
        <w:rPr>
          <w:rFonts w:ascii="Times New Roman" w:hAnsi="Times New Roman" w:cs="Times New Roman"/>
          <w:i/>
          <w:sz w:val="20"/>
          <w:szCs w:val="20"/>
          <w:lang w:val="la-Latn"/>
        </w:rPr>
        <w:t>imul</w:t>
      </w:r>
      <w:proofErr w:type="gramEnd"/>
      <w:r w:rsidR="00CE4865">
        <w:rPr>
          <w:rFonts w:ascii="Times New Roman" w:hAnsi="Times New Roman" w:cs="Times New Roman"/>
          <w:i/>
          <w:sz w:val="20"/>
          <w:szCs w:val="20"/>
          <w:lang w:val="la-Latn"/>
        </w:rPr>
        <w:t xml:space="preserve"> se univ</w:t>
      </w:r>
      <w:r w:rsidR="00AA1DD5" w:rsidRPr="00AA1DD5">
        <w:rPr>
          <w:rFonts w:ascii="Times New Roman" w:hAnsi="Times New Roman" w:cs="Times New Roman"/>
          <w:i/>
          <w:sz w:val="20"/>
          <w:szCs w:val="20"/>
          <w:lang w:val="la-Latn"/>
        </w:rPr>
        <w:t>ersa contio a</w:t>
      </w:r>
      <w:r w:rsidR="00CE4865">
        <w:rPr>
          <w:rFonts w:ascii="Times New Roman" w:hAnsi="Times New Roman" w:cs="Times New Roman"/>
          <w:i/>
          <w:sz w:val="20"/>
          <w:szCs w:val="20"/>
          <w:lang w:val="la-Latn"/>
        </w:rPr>
        <w:t>v</w:t>
      </w:r>
      <w:r w:rsidR="00AA1DD5" w:rsidRPr="00AA1DD5">
        <w:rPr>
          <w:rFonts w:ascii="Times New Roman" w:hAnsi="Times New Roman" w:cs="Times New Roman"/>
          <w:i/>
          <w:sz w:val="20"/>
          <w:szCs w:val="20"/>
          <w:lang w:val="la-Latn"/>
        </w:rPr>
        <w:t xml:space="preserve">ertit et secuta Scipionem est, adeo ut postremo scribae </w:t>
      </w:r>
      <w:r w:rsidR="00CE4865">
        <w:rPr>
          <w:rFonts w:ascii="Times New Roman" w:hAnsi="Times New Roman" w:cs="Times New Roman"/>
          <w:i/>
          <w:sz w:val="20"/>
          <w:szCs w:val="20"/>
          <w:lang w:val="la-Latn"/>
        </w:rPr>
        <w:t>v</w:t>
      </w:r>
      <w:r w:rsidR="00AA1DD5" w:rsidRPr="00AA1DD5">
        <w:rPr>
          <w:rFonts w:ascii="Times New Roman" w:hAnsi="Times New Roman" w:cs="Times New Roman"/>
          <w:i/>
          <w:sz w:val="20"/>
          <w:szCs w:val="20"/>
          <w:lang w:val="la-Latn"/>
        </w:rPr>
        <w:t>iatoresque tribunos relinq</w:t>
      </w:r>
      <w:r w:rsidR="00CE4865">
        <w:rPr>
          <w:rFonts w:ascii="Times New Roman" w:hAnsi="Times New Roman" w:cs="Times New Roman"/>
          <w:i/>
          <w:sz w:val="20"/>
          <w:szCs w:val="20"/>
          <w:lang w:val="la-Latn"/>
        </w:rPr>
        <w:t>uerent, nec cum iis praeter serv</w:t>
      </w:r>
      <w:r w:rsidR="00AA1DD5" w:rsidRPr="00AA1DD5">
        <w:rPr>
          <w:rFonts w:ascii="Times New Roman" w:hAnsi="Times New Roman" w:cs="Times New Roman"/>
          <w:i/>
          <w:sz w:val="20"/>
          <w:szCs w:val="20"/>
          <w:lang w:val="la-Latn"/>
        </w:rPr>
        <w:t>ilem comitatum et praeconem</w:t>
      </w:r>
      <w:r w:rsidR="00CE4865">
        <w:rPr>
          <w:rFonts w:ascii="Times New Roman" w:hAnsi="Times New Roman" w:cs="Times New Roman"/>
          <w:i/>
          <w:sz w:val="20"/>
          <w:szCs w:val="20"/>
          <w:lang w:val="la-Latn"/>
        </w:rPr>
        <w:t>,</w:t>
      </w:r>
      <w:r w:rsidR="00AA1DD5" w:rsidRPr="00AA1DD5">
        <w:rPr>
          <w:rFonts w:ascii="Times New Roman" w:hAnsi="Times New Roman" w:cs="Times New Roman"/>
          <w:i/>
          <w:sz w:val="20"/>
          <w:szCs w:val="20"/>
          <w:lang w:val="la-Latn"/>
        </w:rPr>
        <w:t xml:space="preserve"> qui reum ex Rostris citabat, quisquam esset. Scipio non in Capitolio modo, sed per totam urbem omnia templa deum cum populo Romano circumiit.</w:t>
      </w:r>
      <w:r w:rsidR="00AA1DD5" w:rsidRPr="00B668A0">
        <w:rPr>
          <w:rStyle w:val="Funotenzeichen"/>
          <w:rFonts w:ascii="Times New Roman" w:hAnsi="Times New Roman" w:cs="Times New Roman"/>
          <w:sz w:val="20"/>
          <w:szCs w:val="20"/>
        </w:rPr>
        <w:footnoteReference w:id="44"/>
      </w:r>
    </w:p>
    <w:p w:rsidR="001222F5" w:rsidRPr="000C1C4F" w:rsidRDefault="00B668A0" w:rsidP="00B668A0">
      <w:pPr>
        <w:autoSpaceDE w:val="0"/>
        <w:autoSpaceDN w:val="0"/>
        <w:adjustRightInd w:val="0"/>
        <w:spacing w:after="120" w:line="360" w:lineRule="auto"/>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lastRenderedPageBreak/>
        <w:t>Da Africanus Kämpfe mit den Volkstribunen, die ihn vor Gericht</w:t>
      </w:r>
      <w:r w:rsidR="00CE4865">
        <w:rPr>
          <w:rFonts w:ascii="Times New Roman" w:hAnsi="Times New Roman" w:cs="Times New Roman"/>
          <w:color w:val="000000"/>
          <w:sz w:val="24"/>
          <w:szCs w:val="24"/>
          <w:lang w:val="de-DE"/>
        </w:rPr>
        <w:t xml:space="preserve"> geladen hatten, vorausgesehen</w:t>
      </w:r>
      <w:r>
        <w:rPr>
          <w:rFonts w:ascii="Times New Roman" w:hAnsi="Times New Roman" w:cs="Times New Roman"/>
          <w:color w:val="000000"/>
          <w:sz w:val="24"/>
          <w:szCs w:val="24"/>
          <w:lang w:val="de-DE"/>
        </w:rPr>
        <w:t xml:space="preserve"> habe, habe er sich auf sein Gut bei </w:t>
      </w:r>
      <w:r w:rsidR="001222F5" w:rsidRPr="000C1C4F">
        <w:rPr>
          <w:rFonts w:ascii="Times New Roman" w:hAnsi="Times New Roman" w:cs="Times New Roman"/>
          <w:color w:val="000000"/>
          <w:sz w:val="24"/>
          <w:szCs w:val="24"/>
          <w:lang w:val="de-DE"/>
        </w:rPr>
        <w:t xml:space="preserve">Liternum </w:t>
      </w:r>
      <w:r>
        <w:rPr>
          <w:rFonts w:ascii="Times New Roman" w:hAnsi="Times New Roman" w:cs="Times New Roman"/>
          <w:color w:val="000000"/>
          <w:sz w:val="24"/>
          <w:szCs w:val="24"/>
          <w:lang w:val="de-DE"/>
        </w:rPr>
        <w:t>begeben und sei fest entschlossen gewesen, sich nicht in Rom einzufinden, um seine Verteidigung zu füh</w:t>
      </w:r>
      <w:r w:rsidRPr="001111F8">
        <w:rPr>
          <w:rFonts w:ascii="Times New Roman" w:hAnsi="Times New Roman" w:cs="Times New Roman"/>
          <w:color w:val="000000"/>
          <w:sz w:val="24"/>
          <w:szCs w:val="24"/>
          <w:lang w:val="de-DE"/>
        </w:rPr>
        <w:t>ren</w:t>
      </w:r>
      <w:r w:rsidR="001111F8">
        <w:rPr>
          <w:rFonts w:ascii="Times New Roman" w:hAnsi="Times New Roman" w:cs="Times New Roman"/>
          <w:color w:val="000000"/>
          <w:sz w:val="24"/>
          <w:szCs w:val="24"/>
          <w:lang w:val="de-DE"/>
        </w:rPr>
        <w:t>:</w:t>
      </w:r>
      <w:r w:rsidRPr="001111F8">
        <w:rPr>
          <w:rFonts w:ascii="Times New Roman" w:hAnsi="Times New Roman" w:cs="Times New Roman"/>
          <w:color w:val="000000"/>
          <w:sz w:val="24"/>
          <w:szCs w:val="24"/>
          <w:lang w:val="de-DE"/>
        </w:rPr>
        <w:t xml:space="preserve"> </w:t>
      </w:r>
      <w:r w:rsidR="001111F8" w:rsidRPr="001111F8">
        <w:rPr>
          <w:rFonts w:ascii="Times New Roman" w:hAnsi="Times New Roman" w:cs="Times New Roman"/>
          <w:i/>
          <w:sz w:val="24"/>
          <w:szCs w:val="24"/>
          <w:lang w:val="la-Latn"/>
        </w:rPr>
        <w:t>Maior animus et natura erat ac maiori fortunae adsuetus,</w:t>
      </w:r>
      <w:r w:rsidR="001111F8">
        <w:rPr>
          <w:rFonts w:ascii="Times New Roman" w:hAnsi="Times New Roman" w:cs="Times New Roman"/>
          <w:i/>
          <w:sz w:val="24"/>
          <w:szCs w:val="24"/>
        </w:rPr>
        <w:t xml:space="preserve"> </w:t>
      </w:r>
      <w:r w:rsidR="001111F8" w:rsidRPr="001111F8">
        <w:rPr>
          <w:rFonts w:ascii="Times New Roman" w:hAnsi="Times New Roman" w:cs="Times New Roman"/>
          <w:sz w:val="24"/>
          <w:szCs w:val="24"/>
        </w:rPr>
        <w:t>so</w:t>
      </w:r>
      <w:r w:rsidR="00FE196A">
        <w:rPr>
          <w:rFonts w:ascii="Times New Roman" w:hAnsi="Times New Roman" w:cs="Times New Roman"/>
          <w:sz w:val="24"/>
          <w:szCs w:val="24"/>
        </w:rPr>
        <w:t xml:space="preserve"> der Historiker</w:t>
      </w:r>
      <w:r w:rsidR="001111F8" w:rsidRPr="001111F8">
        <w:rPr>
          <w:rFonts w:ascii="Times New Roman" w:hAnsi="Times New Roman" w:cs="Times New Roman"/>
          <w:i/>
          <w:sz w:val="24"/>
          <w:szCs w:val="24"/>
        </w:rPr>
        <w:t xml:space="preserve">, </w:t>
      </w:r>
      <w:r w:rsidR="001111F8" w:rsidRPr="001111F8">
        <w:rPr>
          <w:rFonts w:ascii="Times New Roman" w:hAnsi="Times New Roman" w:cs="Times New Roman"/>
          <w:i/>
          <w:sz w:val="24"/>
          <w:szCs w:val="24"/>
          <w:lang w:val="la-Latn"/>
        </w:rPr>
        <w:t>quam ut reus esse sciret et summittere se in humilitatem causam dicentium.</w:t>
      </w:r>
      <w:r w:rsidR="001111F8" w:rsidRPr="001111F8">
        <w:rPr>
          <w:rStyle w:val="Funotenzeichen"/>
          <w:rFonts w:ascii="Times New Roman" w:hAnsi="Times New Roman" w:cs="Times New Roman"/>
          <w:sz w:val="24"/>
          <w:szCs w:val="24"/>
          <w:lang w:val="la-Latn"/>
        </w:rPr>
        <w:footnoteReference w:id="45"/>
      </w:r>
      <w:r w:rsidR="001111F8" w:rsidRPr="001111F8">
        <w:rPr>
          <w:rFonts w:ascii="Times New Roman" w:hAnsi="Times New Roman" w:cs="Times New Roman"/>
          <w:i/>
          <w:sz w:val="24"/>
          <w:szCs w:val="24"/>
          <w:lang w:val="la-Latn"/>
        </w:rPr>
        <w:t xml:space="preserve"> </w:t>
      </w:r>
      <w:r w:rsidR="009C5D19">
        <w:rPr>
          <w:rFonts w:ascii="Times New Roman" w:hAnsi="Times New Roman" w:cs="Times New Roman"/>
          <w:color w:val="000000"/>
          <w:sz w:val="24"/>
          <w:szCs w:val="24"/>
          <w:lang w:val="de-DE"/>
        </w:rPr>
        <w:t>Den Rest seines Le</w:t>
      </w:r>
      <w:r w:rsidR="00FE196A">
        <w:rPr>
          <w:rFonts w:ascii="Times New Roman" w:hAnsi="Times New Roman" w:cs="Times New Roman"/>
          <w:color w:val="000000"/>
          <w:sz w:val="24"/>
          <w:szCs w:val="24"/>
          <w:lang w:val="de-DE"/>
        </w:rPr>
        <w:t xml:space="preserve">bens habe Scipio in </w:t>
      </w:r>
      <w:r w:rsidR="009C5D19">
        <w:rPr>
          <w:rFonts w:ascii="Times New Roman" w:hAnsi="Times New Roman" w:cs="Times New Roman"/>
          <w:color w:val="000000"/>
          <w:sz w:val="24"/>
          <w:szCs w:val="24"/>
          <w:lang w:val="de-DE"/>
        </w:rPr>
        <w:t>Lite</w:t>
      </w:r>
      <w:r w:rsidR="00FE196A">
        <w:rPr>
          <w:rFonts w:ascii="Times New Roman" w:hAnsi="Times New Roman" w:cs="Times New Roman"/>
          <w:color w:val="000000"/>
          <w:sz w:val="24"/>
          <w:szCs w:val="24"/>
          <w:lang w:val="de-DE"/>
        </w:rPr>
        <w:t xml:space="preserve">rnum verbracht </w:t>
      </w:r>
      <w:r w:rsidR="009C5D19">
        <w:rPr>
          <w:rFonts w:ascii="Times New Roman" w:hAnsi="Times New Roman" w:cs="Times New Roman"/>
          <w:color w:val="000000"/>
          <w:sz w:val="24"/>
          <w:szCs w:val="24"/>
          <w:lang w:val="de-DE"/>
        </w:rPr>
        <w:t xml:space="preserve">– </w:t>
      </w:r>
      <w:r w:rsidR="001222F5" w:rsidRPr="00F51163">
        <w:rPr>
          <w:rFonts w:ascii="Times New Roman" w:hAnsi="Times New Roman" w:cs="Times New Roman"/>
          <w:i/>
          <w:color w:val="000000"/>
          <w:sz w:val="24"/>
          <w:szCs w:val="24"/>
          <w:lang w:val="la-Latn"/>
        </w:rPr>
        <w:t>sine desiderio urbis</w:t>
      </w:r>
      <w:r w:rsidR="001222F5" w:rsidRPr="000C1C4F">
        <w:rPr>
          <w:rFonts w:ascii="Times New Roman" w:hAnsi="Times New Roman" w:cs="Times New Roman"/>
          <w:color w:val="000000"/>
          <w:sz w:val="24"/>
          <w:szCs w:val="24"/>
          <w:lang w:val="de-DE"/>
        </w:rPr>
        <w:t xml:space="preserve">, wie </w:t>
      </w:r>
      <w:r w:rsidR="00112F5E">
        <w:rPr>
          <w:rFonts w:ascii="Times New Roman" w:hAnsi="Times New Roman" w:cs="Times New Roman"/>
          <w:color w:val="000000"/>
          <w:sz w:val="24"/>
          <w:szCs w:val="24"/>
          <w:lang w:val="de-DE"/>
        </w:rPr>
        <w:t xml:space="preserve">der Historiker </w:t>
      </w:r>
      <w:r w:rsidR="001222F5" w:rsidRPr="000C1C4F">
        <w:rPr>
          <w:rFonts w:ascii="Times New Roman" w:hAnsi="Times New Roman" w:cs="Times New Roman"/>
          <w:color w:val="000000"/>
          <w:sz w:val="24"/>
          <w:szCs w:val="24"/>
          <w:lang w:val="de-DE"/>
        </w:rPr>
        <w:t xml:space="preserve">berichtet, der auch das Gerücht überliefert, Africanus habe </w:t>
      </w:r>
      <w:r w:rsidR="001222F5">
        <w:rPr>
          <w:rFonts w:ascii="Times New Roman" w:hAnsi="Times New Roman" w:cs="Times New Roman"/>
          <w:color w:val="000000"/>
          <w:sz w:val="24"/>
          <w:szCs w:val="24"/>
          <w:lang w:val="de-DE"/>
        </w:rPr>
        <w:t>darauf bestanden, in Liternum bestattet zu werden, weil er e</w:t>
      </w:r>
      <w:r w:rsidR="001222F5" w:rsidRPr="000C1C4F">
        <w:rPr>
          <w:rFonts w:ascii="Times New Roman" w:hAnsi="Times New Roman" w:cs="Times New Roman"/>
          <w:color w:val="000000"/>
          <w:sz w:val="24"/>
          <w:szCs w:val="24"/>
          <w:lang w:val="de-DE"/>
        </w:rPr>
        <w:t>in</w:t>
      </w:r>
      <w:r w:rsidR="001222F5">
        <w:rPr>
          <w:rFonts w:ascii="Times New Roman" w:hAnsi="Times New Roman" w:cs="Times New Roman"/>
          <w:color w:val="000000"/>
          <w:sz w:val="24"/>
          <w:szCs w:val="24"/>
          <w:lang w:val="de-DE"/>
        </w:rPr>
        <w:t xml:space="preserve"> Grabmal in </w:t>
      </w:r>
      <w:r w:rsidR="001222F5" w:rsidRPr="000C1C4F">
        <w:rPr>
          <w:rFonts w:ascii="Times New Roman" w:hAnsi="Times New Roman" w:cs="Times New Roman"/>
          <w:color w:val="000000"/>
          <w:sz w:val="24"/>
          <w:szCs w:val="24"/>
          <w:lang w:val="de-DE"/>
        </w:rPr>
        <w:t xml:space="preserve">der undankbaren </w:t>
      </w:r>
      <w:r w:rsidR="001222F5" w:rsidRPr="00F51163">
        <w:rPr>
          <w:rFonts w:ascii="Times New Roman" w:hAnsi="Times New Roman" w:cs="Times New Roman"/>
          <w:i/>
          <w:color w:val="000000"/>
          <w:sz w:val="24"/>
          <w:szCs w:val="24"/>
          <w:lang w:val="la-Latn"/>
        </w:rPr>
        <w:t>patria</w:t>
      </w:r>
      <w:r w:rsidR="008F78DB">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abgelehnt habe</w:t>
      </w:r>
      <w:r w:rsidR="001222F5" w:rsidRPr="000C1C4F">
        <w:rPr>
          <w:rFonts w:ascii="Times New Roman" w:hAnsi="Times New Roman" w:cs="Times New Roman"/>
          <w:color w:val="000000"/>
          <w:sz w:val="24"/>
          <w:szCs w:val="24"/>
          <w:lang w:val="de-DE"/>
        </w:rPr>
        <w:t>.</w:t>
      </w:r>
      <w:r w:rsidR="001222F5" w:rsidRPr="000C1C4F">
        <w:rPr>
          <w:rStyle w:val="Funotenzeichen"/>
          <w:rFonts w:ascii="Times New Roman" w:hAnsi="Times New Roman" w:cs="Times New Roman"/>
          <w:color w:val="000000"/>
          <w:sz w:val="24"/>
          <w:szCs w:val="24"/>
          <w:lang w:val="de-DE"/>
        </w:rPr>
        <w:footnoteReference w:id="46"/>
      </w:r>
    </w:p>
    <w:p w:rsidR="001222F5" w:rsidRDefault="001222F5" w:rsidP="007937AA">
      <w:pPr>
        <w:autoSpaceDE w:val="0"/>
        <w:autoSpaceDN w:val="0"/>
        <w:adjustRightInd w:val="0"/>
        <w:spacing w:after="120" w:line="360" w:lineRule="auto"/>
        <w:ind w:firstLine="567"/>
        <w:jc w:val="both"/>
        <w:rPr>
          <w:rFonts w:ascii="Times New Roman" w:hAnsi="Times New Roman" w:cs="Times New Roman"/>
          <w:color w:val="000000"/>
          <w:sz w:val="24"/>
          <w:szCs w:val="24"/>
          <w:lang w:val="de-DE"/>
        </w:rPr>
      </w:pPr>
      <w:r w:rsidRPr="00EF3C62">
        <w:rPr>
          <w:rFonts w:ascii="Times New Roman" w:hAnsi="Times New Roman" w:cs="Times New Roman"/>
          <w:color w:val="000000"/>
          <w:sz w:val="24"/>
          <w:szCs w:val="24"/>
          <w:lang w:val="de-DE"/>
        </w:rPr>
        <w:t>Erneut kommt das Motiv des unschuldigen Helden zu</w:t>
      </w:r>
      <w:r w:rsidR="002727E6">
        <w:rPr>
          <w:rFonts w:ascii="Times New Roman" w:hAnsi="Times New Roman" w:cs="Times New Roman"/>
          <w:color w:val="000000"/>
          <w:sz w:val="24"/>
          <w:szCs w:val="24"/>
          <w:lang w:val="de-DE"/>
        </w:rPr>
        <w:t>r Anwendung</w:t>
      </w:r>
      <w:r w:rsidRPr="00EF3C62">
        <w:rPr>
          <w:rFonts w:ascii="Times New Roman" w:hAnsi="Times New Roman" w:cs="Times New Roman"/>
          <w:color w:val="000000"/>
          <w:sz w:val="24"/>
          <w:szCs w:val="24"/>
          <w:lang w:val="de-DE"/>
        </w:rPr>
        <w:t>, der fälschlich angeklagt und von seinen Feinden verfolgt wird, die ihm seine wohlverdiente außerordentliche Macht- und Ehrenstellung neiden</w:t>
      </w:r>
      <w:r w:rsidR="00B06ABB">
        <w:rPr>
          <w:rFonts w:ascii="Times New Roman" w:hAnsi="Times New Roman" w:cs="Times New Roman"/>
          <w:color w:val="000000"/>
          <w:sz w:val="24"/>
          <w:szCs w:val="24"/>
          <w:lang w:val="de-DE"/>
        </w:rPr>
        <w:t>.</w:t>
      </w:r>
      <w:r w:rsidRPr="00EF3C62">
        <w:rPr>
          <w:rFonts w:ascii="Times New Roman" w:hAnsi="Times New Roman" w:cs="Times New Roman"/>
          <w:color w:val="000000"/>
          <w:sz w:val="24"/>
          <w:szCs w:val="24"/>
          <w:lang w:val="de-DE"/>
        </w:rPr>
        <w:t xml:space="preserve"> Verlassen von seinen Mitbürgern, die ihm </w:t>
      </w:r>
      <w:r>
        <w:rPr>
          <w:rFonts w:ascii="Times New Roman" w:hAnsi="Times New Roman" w:cs="Times New Roman"/>
          <w:color w:val="000000"/>
          <w:sz w:val="24"/>
          <w:szCs w:val="24"/>
          <w:lang w:val="de-DE"/>
        </w:rPr>
        <w:t xml:space="preserve">aufgrund seiner Verdienste </w:t>
      </w:r>
      <w:r w:rsidRPr="00EF3C62">
        <w:rPr>
          <w:rFonts w:ascii="Times New Roman" w:hAnsi="Times New Roman" w:cs="Times New Roman"/>
          <w:color w:val="000000"/>
          <w:sz w:val="24"/>
          <w:szCs w:val="24"/>
          <w:lang w:val="de-DE"/>
        </w:rPr>
        <w:t>eigentlich Unte</w:t>
      </w:r>
      <w:r>
        <w:rPr>
          <w:rFonts w:ascii="Times New Roman" w:hAnsi="Times New Roman" w:cs="Times New Roman"/>
          <w:color w:val="000000"/>
          <w:sz w:val="24"/>
          <w:szCs w:val="24"/>
          <w:lang w:val="de-DE"/>
        </w:rPr>
        <w:t>r</w:t>
      </w:r>
      <w:r w:rsidRPr="00EF3C62">
        <w:rPr>
          <w:rFonts w:ascii="Times New Roman" w:hAnsi="Times New Roman" w:cs="Times New Roman"/>
          <w:color w:val="000000"/>
          <w:sz w:val="24"/>
          <w:szCs w:val="24"/>
          <w:lang w:val="de-DE"/>
        </w:rPr>
        <w:t xml:space="preserve">stützung geschuldet hätten, verlässt der enttäuschte Held freiwillig die Stadt – selbstverständlich </w:t>
      </w:r>
      <w:r>
        <w:rPr>
          <w:rFonts w:ascii="Times New Roman" w:hAnsi="Times New Roman" w:cs="Times New Roman"/>
          <w:color w:val="000000"/>
          <w:sz w:val="24"/>
          <w:szCs w:val="24"/>
          <w:lang w:val="de-DE"/>
        </w:rPr>
        <w:t xml:space="preserve">erst, </w:t>
      </w:r>
      <w:r w:rsidRPr="00EF3C62">
        <w:rPr>
          <w:rFonts w:ascii="Times New Roman" w:hAnsi="Times New Roman" w:cs="Times New Roman"/>
          <w:color w:val="000000"/>
          <w:sz w:val="24"/>
          <w:szCs w:val="24"/>
          <w:lang w:val="de-DE"/>
        </w:rPr>
        <w:t xml:space="preserve">nachdem </w:t>
      </w:r>
      <w:r w:rsidR="00B57540">
        <w:rPr>
          <w:rFonts w:ascii="Times New Roman" w:hAnsi="Times New Roman" w:cs="Times New Roman"/>
          <w:color w:val="000000"/>
          <w:sz w:val="24"/>
          <w:szCs w:val="24"/>
          <w:lang w:val="de-DE"/>
        </w:rPr>
        <w:t>ihm klar wurde</w:t>
      </w:r>
      <w:r w:rsidRPr="00EF3C62">
        <w:rPr>
          <w:rFonts w:ascii="Times New Roman" w:hAnsi="Times New Roman" w:cs="Times New Roman"/>
          <w:color w:val="000000"/>
          <w:sz w:val="24"/>
          <w:szCs w:val="24"/>
          <w:lang w:val="de-DE"/>
        </w:rPr>
        <w:t>, dass der Prozess</w:t>
      </w:r>
      <w:r w:rsidR="00B57540">
        <w:rPr>
          <w:rFonts w:ascii="Times New Roman" w:hAnsi="Times New Roman" w:cs="Times New Roman"/>
          <w:color w:val="000000"/>
          <w:sz w:val="24"/>
          <w:szCs w:val="24"/>
          <w:lang w:val="de-DE"/>
        </w:rPr>
        <w:t>,</w:t>
      </w:r>
      <w:r w:rsidRPr="00EF3C62">
        <w:rPr>
          <w:rFonts w:ascii="Times New Roman" w:hAnsi="Times New Roman" w:cs="Times New Roman"/>
          <w:color w:val="000000"/>
          <w:sz w:val="24"/>
          <w:szCs w:val="24"/>
          <w:lang w:val="de-DE"/>
        </w:rPr>
        <w:t xml:space="preserve"> in dem er seine Unschuld zu beweisen hoffte, nicht fair </w:t>
      </w:r>
      <w:r>
        <w:rPr>
          <w:rFonts w:ascii="Times New Roman" w:hAnsi="Times New Roman" w:cs="Times New Roman"/>
          <w:color w:val="000000"/>
          <w:sz w:val="24"/>
          <w:szCs w:val="24"/>
          <w:lang w:val="de-DE"/>
        </w:rPr>
        <w:t xml:space="preserve">verlaufen </w:t>
      </w:r>
      <w:r w:rsidRPr="00EF3C62">
        <w:rPr>
          <w:rFonts w:ascii="Times New Roman" w:hAnsi="Times New Roman" w:cs="Times New Roman"/>
          <w:color w:val="000000"/>
          <w:sz w:val="24"/>
          <w:szCs w:val="24"/>
          <w:lang w:val="de-DE"/>
        </w:rPr>
        <w:t>würde.</w:t>
      </w:r>
      <w:r w:rsidRPr="00EF3C62">
        <w:rPr>
          <w:rStyle w:val="Funotenzeichen"/>
          <w:rFonts w:ascii="Times New Roman" w:hAnsi="Times New Roman" w:cs="Times New Roman"/>
          <w:color w:val="000000"/>
          <w:sz w:val="24"/>
          <w:szCs w:val="24"/>
          <w:lang w:val="de-DE"/>
        </w:rPr>
        <w:footnoteReference w:id="47"/>
      </w:r>
      <w:r w:rsidRPr="00EF3C62">
        <w:rPr>
          <w:rFonts w:ascii="Times New Roman" w:hAnsi="Times New Roman" w:cs="Times New Roman"/>
          <w:color w:val="000000"/>
          <w:sz w:val="24"/>
          <w:szCs w:val="24"/>
          <w:lang w:val="de-DE"/>
        </w:rPr>
        <w:t xml:space="preserve"> </w:t>
      </w:r>
      <w:r>
        <w:rPr>
          <w:rFonts w:ascii="Times New Roman" w:hAnsi="Times New Roman" w:cs="Times New Roman"/>
          <w:color w:val="000000"/>
          <w:sz w:val="24"/>
          <w:szCs w:val="24"/>
          <w:lang w:val="de-DE"/>
        </w:rPr>
        <w:t>We</w:t>
      </w:r>
      <w:r w:rsidRPr="00EF3C62">
        <w:rPr>
          <w:rFonts w:ascii="Times New Roman" w:hAnsi="Times New Roman" w:cs="Times New Roman"/>
          <w:color w:val="000000"/>
          <w:sz w:val="24"/>
          <w:szCs w:val="24"/>
          <w:lang w:val="de-DE"/>
        </w:rPr>
        <w:t xml:space="preserve">nn dieser Teil des Livianischen Berichtes </w:t>
      </w:r>
      <w:r w:rsidR="00F71A6D">
        <w:rPr>
          <w:rFonts w:ascii="Times New Roman" w:hAnsi="Times New Roman" w:cs="Times New Roman"/>
          <w:color w:val="000000"/>
          <w:sz w:val="24"/>
          <w:szCs w:val="24"/>
          <w:lang w:val="de-DE"/>
        </w:rPr>
        <w:t>zutrifft</w:t>
      </w:r>
      <w:r w:rsidRPr="00EF3C62">
        <w:rPr>
          <w:rFonts w:ascii="Times New Roman" w:hAnsi="Times New Roman" w:cs="Times New Roman"/>
          <w:color w:val="000000"/>
          <w:sz w:val="24"/>
          <w:szCs w:val="24"/>
          <w:lang w:val="de-DE"/>
        </w:rPr>
        <w:t xml:space="preserve">, kann </w:t>
      </w:r>
      <w:r>
        <w:rPr>
          <w:rFonts w:ascii="Times New Roman" w:hAnsi="Times New Roman" w:cs="Times New Roman"/>
          <w:color w:val="000000"/>
          <w:sz w:val="24"/>
          <w:szCs w:val="24"/>
          <w:lang w:val="de-DE"/>
        </w:rPr>
        <w:t xml:space="preserve">dieser Auftritt </w:t>
      </w:r>
      <w:r w:rsidRPr="00EF3C62">
        <w:rPr>
          <w:rFonts w:ascii="Times New Roman" w:hAnsi="Times New Roman" w:cs="Times New Roman"/>
          <w:color w:val="000000"/>
          <w:sz w:val="24"/>
          <w:szCs w:val="24"/>
          <w:lang w:val="de-DE"/>
        </w:rPr>
        <w:t>vor Gericht</w:t>
      </w:r>
      <w:r>
        <w:rPr>
          <w:rFonts w:ascii="Times New Roman" w:hAnsi="Times New Roman" w:cs="Times New Roman"/>
          <w:color w:val="000000"/>
          <w:sz w:val="24"/>
          <w:szCs w:val="24"/>
          <w:lang w:val="de-DE"/>
        </w:rPr>
        <w:t xml:space="preserve">, mit dem Scipio sich erst recht den Zorn der Volkstribune, die ihn angeklagt hatten, zuziehen sollte, </w:t>
      </w:r>
      <w:r w:rsidRPr="00EF3C62">
        <w:rPr>
          <w:rFonts w:ascii="Times New Roman" w:hAnsi="Times New Roman" w:cs="Times New Roman"/>
          <w:color w:val="000000"/>
          <w:sz w:val="24"/>
          <w:szCs w:val="24"/>
          <w:lang w:val="de-DE"/>
        </w:rPr>
        <w:t>als Test interpretiert werde</w:t>
      </w:r>
      <w:r w:rsidR="002727E6">
        <w:rPr>
          <w:rFonts w:ascii="Times New Roman" w:hAnsi="Times New Roman" w:cs="Times New Roman"/>
          <w:color w:val="000000"/>
          <w:sz w:val="24"/>
          <w:szCs w:val="24"/>
          <w:lang w:val="de-DE"/>
        </w:rPr>
        <w:t>n</w:t>
      </w:r>
      <w:r w:rsidRPr="00EF3C62">
        <w:rPr>
          <w:rFonts w:ascii="Times New Roman" w:hAnsi="Times New Roman" w:cs="Times New Roman"/>
          <w:color w:val="000000"/>
          <w:sz w:val="24"/>
          <w:szCs w:val="24"/>
          <w:lang w:val="de-DE"/>
        </w:rPr>
        <w:t>, über wie</w:t>
      </w:r>
      <w:r>
        <w:rPr>
          <w:rFonts w:ascii="Times New Roman" w:hAnsi="Times New Roman" w:cs="Times New Roman"/>
          <w:color w:val="000000"/>
          <w:sz w:val="24"/>
          <w:szCs w:val="24"/>
          <w:lang w:val="de-DE"/>
        </w:rPr>
        <w:t xml:space="preserve"> </w:t>
      </w:r>
      <w:r w:rsidRPr="00EF3C62">
        <w:rPr>
          <w:rFonts w:ascii="Times New Roman" w:hAnsi="Times New Roman" w:cs="Times New Roman"/>
          <w:color w:val="000000"/>
          <w:sz w:val="24"/>
          <w:szCs w:val="24"/>
          <w:lang w:val="de-DE"/>
        </w:rPr>
        <w:t xml:space="preserve">viel Einfluss er noch verfügte. Als </w:t>
      </w:r>
      <w:r>
        <w:rPr>
          <w:rFonts w:ascii="Times New Roman" w:hAnsi="Times New Roman" w:cs="Times New Roman"/>
          <w:color w:val="000000"/>
          <w:sz w:val="24"/>
          <w:szCs w:val="24"/>
          <w:lang w:val="de-DE"/>
        </w:rPr>
        <w:t xml:space="preserve">ihm </w:t>
      </w:r>
      <w:r w:rsidRPr="00EF3C62">
        <w:rPr>
          <w:rFonts w:ascii="Times New Roman" w:hAnsi="Times New Roman" w:cs="Times New Roman"/>
          <w:color w:val="000000"/>
          <w:sz w:val="24"/>
          <w:szCs w:val="24"/>
          <w:lang w:val="de-DE"/>
        </w:rPr>
        <w:t>klar wurde, dass er nicht in der Lage war, das Ruder noch einmal herumzurei</w:t>
      </w:r>
      <w:r>
        <w:rPr>
          <w:rFonts w:ascii="Times New Roman" w:hAnsi="Times New Roman" w:cs="Times New Roman"/>
          <w:color w:val="000000"/>
          <w:sz w:val="24"/>
          <w:szCs w:val="24"/>
          <w:lang w:val="de-DE"/>
        </w:rPr>
        <w:t>ß</w:t>
      </w:r>
      <w:r w:rsidRPr="00EF3C62">
        <w:rPr>
          <w:rFonts w:ascii="Times New Roman" w:hAnsi="Times New Roman" w:cs="Times New Roman"/>
          <w:color w:val="000000"/>
          <w:sz w:val="24"/>
          <w:szCs w:val="24"/>
          <w:lang w:val="de-DE"/>
        </w:rPr>
        <w:t>en, gab er seine Machtansprüche</w:t>
      </w:r>
      <w:r w:rsidR="00C648DA">
        <w:rPr>
          <w:rFonts w:ascii="Times New Roman" w:hAnsi="Times New Roman" w:cs="Times New Roman"/>
          <w:color w:val="000000"/>
          <w:sz w:val="24"/>
          <w:szCs w:val="24"/>
          <w:lang w:val="de-DE"/>
        </w:rPr>
        <w:t xml:space="preserve"> auf</w:t>
      </w:r>
      <w:r w:rsidRPr="00EF3C62">
        <w:rPr>
          <w:rFonts w:ascii="Times New Roman" w:hAnsi="Times New Roman" w:cs="Times New Roman"/>
          <w:color w:val="000000"/>
          <w:sz w:val="24"/>
          <w:szCs w:val="24"/>
          <w:lang w:val="de-DE"/>
        </w:rPr>
        <w:t>, indem er die Stadt verließ.</w:t>
      </w:r>
      <w:r w:rsidR="00CE6D26">
        <w:rPr>
          <w:rStyle w:val="Funotenzeichen"/>
          <w:rFonts w:ascii="Times New Roman" w:hAnsi="Times New Roman" w:cs="Times New Roman"/>
          <w:color w:val="000000"/>
          <w:sz w:val="24"/>
          <w:szCs w:val="24"/>
          <w:lang w:val="de-DE"/>
        </w:rPr>
        <w:footnoteReference w:id="48"/>
      </w:r>
    </w:p>
    <w:p w:rsidR="001222F5" w:rsidRDefault="00C648DA" w:rsidP="007937AA">
      <w:pPr>
        <w:autoSpaceDE w:val="0"/>
        <w:autoSpaceDN w:val="0"/>
        <w:adjustRightInd w:val="0"/>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lastRenderedPageBreak/>
        <w:t xml:space="preserve">In diesem Zusammenhang erscheint auch bedeutsam, dass </w:t>
      </w:r>
      <w:r w:rsidR="001222F5">
        <w:rPr>
          <w:rFonts w:ascii="Times New Roman" w:hAnsi="Times New Roman" w:cs="Times New Roman"/>
          <w:color w:val="000000"/>
          <w:sz w:val="24"/>
          <w:szCs w:val="24"/>
          <w:lang w:val="de-DE"/>
        </w:rPr>
        <w:t>man</w:t>
      </w:r>
      <w:r>
        <w:rPr>
          <w:rFonts w:ascii="Times New Roman" w:hAnsi="Times New Roman" w:cs="Times New Roman"/>
          <w:color w:val="000000"/>
          <w:sz w:val="24"/>
          <w:szCs w:val="24"/>
          <w:lang w:val="de-DE"/>
        </w:rPr>
        <w:t xml:space="preserve"> – wie nicht nur Livius überliefert – offenbar darauf verzichtete, </w:t>
      </w:r>
      <w:r w:rsidR="001222F5" w:rsidRPr="00EF3C62">
        <w:rPr>
          <w:rFonts w:ascii="Times New Roman" w:hAnsi="Times New Roman" w:cs="Times New Roman"/>
          <w:color w:val="000000"/>
          <w:sz w:val="24"/>
          <w:szCs w:val="24"/>
          <w:lang w:val="de-DE"/>
        </w:rPr>
        <w:t xml:space="preserve">Scipio nach seinem Rückzug </w:t>
      </w:r>
      <w:r>
        <w:rPr>
          <w:rFonts w:ascii="Times New Roman" w:hAnsi="Times New Roman" w:cs="Times New Roman"/>
          <w:color w:val="000000"/>
          <w:sz w:val="24"/>
          <w:szCs w:val="24"/>
          <w:lang w:val="de-DE"/>
        </w:rPr>
        <w:t xml:space="preserve">nach Liternum </w:t>
      </w:r>
      <w:r w:rsidR="001222F5">
        <w:rPr>
          <w:rFonts w:ascii="Times New Roman" w:hAnsi="Times New Roman" w:cs="Times New Roman"/>
          <w:color w:val="000000"/>
          <w:sz w:val="24"/>
          <w:szCs w:val="24"/>
          <w:lang w:val="de-DE"/>
        </w:rPr>
        <w:t xml:space="preserve">weiter </w:t>
      </w:r>
      <w:r>
        <w:rPr>
          <w:rFonts w:ascii="Times New Roman" w:hAnsi="Times New Roman" w:cs="Times New Roman"/>
          <w:color w:val="000000"/>
          <w:sz w:val="24"/>
          <w:szCs w:val="24"/>
          <w:lang w:val="de-DE"/>
        </w:rPr>
        <w:t xml:space="preserve">zu </w:t>
      </w:r>
      <w:r w:rsidR="001222F5" w:rsidRPr="00EF3C62">
        <w:rPr>
          <w:rFonts w:ascii="Times New Roman" w:hAnsi="Times New Roman" w:cs="Times New Roman"/>
          <w:color w:val="000000"/>
          <w:sz w:val="24"/>
          <w:szCs w:val="24"/>
          <w:lang w:val="de-DE"/>
        </w:rPr>
        <w:t>verfolg</w:t>
      </w:r>
      <w:r>
        <w:rPr>
          <w:rFonts w:ascii="Times New Roman" w:hAnsi="Times New Roman" w:cs="Times New Roman"/>
          <w:color w:val="000000"/>
          <w:sz w:val="24"/>
          <w:szCs w:val="24"/>
          <w:lang w:val="de-DE"/>
        </w:rPr>
        <w:t>en</w:t>
      </w:r>
      <w:r w:rsidR="001222F5">
        <w:rPr>
          <w:rFonts w:ascii="Times New Roman" w:hAnsi="Times New Roman" w:cs="Times New Roman"/>
          <w:color w:val="000000"/>
          <w:sz w:val="24"/>
          <w:szCs w:val="24"/>
          <w:lang w:val="de-DE"/>
        </w:rPr>
        <w:t xml:space="preserve">, </w:t>
      </w:r>
      <w:r w:rsidR="001222F5" w:rsidRPr="00EF3C62">
        <w:rPr>
          <w:rFonts w:ascii="Times New Roman" w:hAnsi="Times New Roman" w:cs="Times New Roman"/>
          <w:color w:val="000000"/>
          <w:sz w:val="24"/>
          <w:szCs w:val="24"/>
          <w:lang w:val="de-DE"/>
        </w:rPr>
        <w:t>obwohl er Italien nicht verlassen hatte</w:t>
      </w:r>
      <w:r>
        <w:rPr>
          <w:rFonts w:ascii="Times New Roman" w:hAnsi="Times New Roman" w:cs="Times New Roman"/>
          <w:color w:val="000000"/>
          <w:sz w:val="24"/>
          <w:szCs w:val="24"/>
          <w:lang w:val="de-DE"/>
        </w:rPr>
        <w:t>.</w:t>
      </w:r>
      <w:r w:rsidR="00CE6D26">
        <w:rPr>
          <w:rStyle w:val="Funotenzeichen"/>
          <w:rFonts w:ascii="Times New Roman" w:hAnsi="Times New Roman" w:cs="Times New Roman"/>
          <w:color w:val="000000"/>
          <w:sz w:val="24"/>
          <w:szCs w:val="24"/>
          <w:lang w:val="de-DE"/>
        </w:rPr>
        <w:footnoteReference w:id="49"/>
      </w:r>
      <w:r w:rsidR="001222F5" w:rsidRPr="007968C8">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 xml:space="preserve">Ebenso wie </w:t>
      </w:r>
      <w:r w:rsidR="006A6749">
        <w:rPr>
          <w:rFonts w:ascii="Times New Roman" w:hAnsi="Times New Roman" w:cs="Times New Roman"/>
          <w:color w:val="000000"/>
          <w:sz w:val="24"/>
          <w:szCs w:val="24"/>
          <w:lang w:val="de-DE"/>
        </w:rPr>
        <w:t xml:space="preserve">Livius’ </w:t>
      </w:r>
      <w:r w:rsidR="001222F5">
        <w:rPr>
          <w:rFonts w:ascii="Times New Roman" w:hAnsi="Times New Roman" w:cs="Times New Roman"/>
          <w:color w:val="000000"/>
          <w:sz w:val="24"/>
          <w:szCs w:val="24"/>
          <w:lang w:val="de-DE"/>
        </w:rPr>
        <w:t xml:space="preserve">breite Schilderung von Scipios letztem Auftritt vor dem Volk weist dies </w:t>
      </w:r>
      <w:r w:rsidR="000B5DA9">
        <w:rPr>
          <w:rFonts w:ascii="Times New Roman" w:hAnsi="Times New Roman" w:cs="Times New Roman"/>
          <w:color w:val="000000"/>
          <w:sz w:val="24"/>
          <w:szCs w:val="24"/>
          <w:lang w:val="de-DE"/>
        </w:rPr>
        <w:t xml:space="preserve">zunächst einmal </w:t>
      </w:r>
      <w:r w:rsidR="001222F5">
        <w:rPr>
          <w:rFonts w:ascii="Times New Roman" w:hAnsi="Times New Roman" w:cs="Times New Roman"/>
          <w:color w:val="000000"/>
          <w:sz w:val="24"/>
          <w:szCs w:val="24"/>
          <w:lang w:val="de-DE"/>
        </w:rPr>
        <w:t xml:space="preserve">auf ein gewisses Unbehagen der </w:t>
      </w:r>
      <w:r w:rsidR="001222F5" w:rsidRPr="00EF3C62">
        <w:rPr>
          <w:rFonts w:ascii="Times New Roman" w:hAnsi="Times New Roman" w:cs="Times New Roman"/>
          <w:color w:val="000000"/>
          <w:sz w:val="24"/>
          <w:szCs w:val="24"/>
          <w:lang w:val="de-DE"/>
        </w:rPr>
        <w:t>römische</w:t>
      </w:r>
      <w:r w:rsidR="001222F5">
        <w:rPr>
          <w:rFonts w:ascii="Times New Roman" w:hAnsi="Times New Roman" w:cs="Times New Roman"/>
          <w:color w:val="000000"/>
          <w:sz w:val="24"/>
          <w:szCs w:val="24"/>
          <w:lang w:val="de-DE"/>
        </w:rPr>
        <w:t>n</w:t>
      </w:r>
      <w:r w:rsidR="001222F5" w:rsidRPr="00EF3C62">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 xml:space="preserve">Geschichtsschreibung über </w:t>
      </w:r>
      <w:r w:rsidR="001222F5" w:rsidRPr="00EF3C62">
        <w:rPr>
          <w:rFonts w:ascii="Times New Roman" w:hAnsi="Times New Roman" w:cs="Times New Roman"/>
          <w:color w:val="000000"/>
          <w:sz w:val="24"/>
          <w:szCs w:val="24"/>
          <w:lang w:val="de-DE"/>
        </w:rPr>
        <w:t>Scipio Africanus</w:t>
      </w:r>
      <w:r w:rsidR="001222F5">
        <w:rPr>
          <w:rFonts w:ascii="Times New Roman" w:hAnsi="Times New Roman" w:cs="Times New Roman"/>
          <w:color w:val="000000"/>
          <w:sz w:val="24"/>
          <w:szCs w:val="24"/>
          <w:lang w:val="de-DE"/>
        </w:rPr>
        <w:t>’</w:t>
      </w:r>
      <w:r w:rsidR="001222F5" w:rsidRPr="00EF3C62">
        <w:rPr>
          <w:rFonts w:ascii="Times New Roman" w:hAnsi="Times New Roman" w:cs="Times New Roman"/>
          <w:color w:val="000000"/>
          <w:sz w:val="24"/>
          <w:szCs w:val="24"/>
          <w:lang w:val="de-DE"/>
        </w:rPr>
        <w:t xml:space="preserve"> Rückzug</w:t>
      </w:r>
      <w:r w:rsidR="001222F5">
        <w:rPr>
          <w:rFonts w:ascii="Times New Roman" w:hAnsi="Times New Roman" w:cs="Times New Roman"/>
          <w:color w:val="000000"/>
          <w:sz w:val="24"/>
          <w:szCs w:val="24"/>
          <w:lang w:val="de-DE"/>
        </w:rPr>
        <w:t xml:space="preserve"> </w:t>
      </w:r>
      <w:r w:rsidR="000B5DA9">
        <w:rPr>
          <w:rFonts w:ascii="Times New Roman" w:hAnsi="Times New Roman" w:cs="Times New Roman"/>
          <w:color w:val="000000"/>
          <w:sz w:val="24"/>
          <w:szCs w:val="24"/>
          <w:lang w:val="de-DE"/>
        </w:rPr>
        <w:t>hin</w:t>
      </w:r>
      <w:r w:rsidR="001222F5" w:rsidRPr="00EF3C62">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 xml:space="preserve">Der ähnelte doch allzu </w:t>
      </w:r>
      <w:r w:rsidR="001222F5" w:rsidRPr="00EF3C62">
        <w:rPr>
          <w:rFonts w:ascii="Times New Roman" w:hAnsi="Times New Roman" w:cs="Times New Roman"/>
          <w:color w:val="000000"/>
          <w:sz w:val="24"/>
          <w:szCs w:val="24"/>
          <w:lang w:val="de-DE"/>
        </w:rPr>
        <w:t>sehr einer Flucht</w:t>
      </w:r>
      <w:r w:rsidR="001222F5">
        <w:rPr>
          <w:rFonts w:ascii="Times New Roman" w:hAnsi="Times New Roman" w:cs="Times New Roman"/>
          <w:color w:val="000000"/>
          <w:sz w:val="24"/>
          <w:szCs w:val="24"/>
          <w:lang w:val="de-DE"/>
        </w:rPr>
        <w:t xml:space="preserve"> vor dem Gesetz und den Gerichten</w:t>
      </w:r>
      <w:r w:rsidR="001222F5" w:rsidRPr="00EF3C62">
        <w:rPr>
          <w:rFonts w:ascii="Times New Roman" w:hAnsi="Times New Roman" w:cs="Times New Roman"/>
          <w:color w:val="000000"/>
          <w:sz w:val="24"/>
          <w:szCs w:val="24"/>
          <w:lang w:val="de-DE"/>
        </w:rPr>
        <w:t xml:space="preserve">, </w:t>
      </w:r>
      <w:r w:rsidR="00B57540">
        <w:rPr>
          <w:rFonts w:ascii="Times New Roman" w:hAnsi="Times New Roman" w:cs="Times New Roman"/>
          <w:color w:val="000000"/>
          <w:sz w:val="24"/>
          <w:szCs w:val="24"/>
          <w:lang w:val="de-DE"/>
        </w:rPr>
        <w:t xml:space="preserve">als dass er </w:t>
      </w:r>
      <w:r w:rsidR="001222F5" w:rsidRPr="00EF3C62">
        <w:rPr>
          <w:rFonts w:ascii="Times New Roman" w:hAnsi="Times New Roman" w:cs="Times New Roman"/>
          <w:color w:val="000000"/>
          <w:sz w:val="24"/>
          <w:szCs w:val="24"/>
          <w:lang w:val="de-DE"/>
        </w:rPr>
        <w:t xml:space="preserve">in das Bild von diesem Helden der Republik </w:t>
      </w:r>
      <w:r w:rsidR="00B57540">
        <w:rPr>
          <w:rFonts w:ascii="Times New Roman" w:hAnsi="Times New Roman" w:cs="Times New Roman"/>
          <w:color w:val="000000"/>
          <w:sz w:val="24"/>
          <w:szCs w:val="24"/>
          <w:lang w:val="de-DE"/>
        </w:rPr>
        <w:t xml:space="preserve">hätte </w:t>
      </w:r>
      <w:r w:rsidR="001222F5" w:rsidRPr="00EF3C62">
        <w:rPr>
          <w:rFonts w:ascii="Times New Roman" w:hAnsi="Times New Roman" w:cs="Times New Roman"/>
          <w:color w:val="000000"/>
          <w:sz w:val="24"/>
          <w:szCs w:val="24"/>
          <w:lang w:val="de-DE"/>
        </w:rPr>
        <w:t xml:space="preserve">passen </w:t>
      </w:r>
      <w:r w:rsidR="001222F5">
        <w:rPr>
          <w:rFonts w:ascii="Times New Roman" w:hAnsi="Times New Roman" w:cs="Times New Roman"/>
          <w:color w:val="000000"/>
          <w:sz w:val="24"/>
          <w:szCs w:val="24"/>
          <w:lang w:val="de-DE"/>
        </w:rPr>
        <w:t>k</w:t>
      </w:r>
      <w:r w:rsidR="00B57540">
        <w:rPr>
          <w:rFonts w:ascii="Times New Roman" w:hAnsi="Times New Roman" w:cs="Times New Roman"/>
          <w:color w:val="000000"/>
          <w:sz w:val="24"/>
          <w:szCs w:val="24"/>
          <w:lang w:val="de-DE"/>
        </w:rPr>
        <w:t>ö</w:t>
      </w:r>
      <w:r w:rsidR="001222F5">
        <w:rPr>
          <w:rFonts w:ascii="Times New Roman" w:hAnsi="Times New Roman" w:cs="Times New Roman"/>
          <w:color w:val="000000"/>
          <w:sz w:val="24"/>
          <w:szCs w:val="24"/>
          <w:lang w:val="de-DE"/>
        </w:rPr>
        <w:t>nne</w:t>
      </w:r>
      <w:r w:rsidR="00B57540">
        <w:rPr>
          <w:rFonts w:ascii="Times New Roman" w:hAnsi="Times New Roman" w:cs="Times New Roman"/>
          <w:color w:val="000000"/>
          <w:sz w:val="24"/>
          <w:szCs w:val="24"/>
          <w:lang w:val="de-DE"/>
        </w:rPr>
        <w:t>n</w:t>
      </w:r>
      <w:r w:rsidR="001222F5" w:rsidRPr="00EF3C62">
        <w:rPr>
          <w:rFonts w:ascii="Times New Roman" w:hAnsi="Times New Roman" w:cs="Times New Roman"/>
          <w:color w:val="000000"/>
          <w:sz w:val="24"/>
          <w:szCs w:val="24"/>
          <w:lang w:val="de-DE"/>
        </w:rPr>
        <w:t xml:space="preserve">. </w:t>
      </w:r>
      <w:r w:rsidR="000B5DA9">
        <w:rPr>
          <w:rFonts w:ascii="Times New Roman" w:hAnsi="Times New Roman" w:cs="Times New Roman"/>
          <w:color w:val="000000"/>
          <w:sz w:val="24"/>
          <w:szCs w:val="24"/>
          <w:lang w:val="de-DE"/>
        </w:rPr>
        <w:t xml:space="preserve">Darüber hinaus ist diese Notiz jedoch auch in Bezug auf Africanus selbst interessant: </w:t>
      </w:r>
      <w:r w:rsidR="001222F5" w:rsidRPr="00EF3C62">
        <w:rPr>
          <w:rFonts w:ascii="Times New Roman" w:hAnsi="Times New Roman" w:cs="Times New Roman"/>
          <w:color w:val="000000"/>
          <w:sz w:val="24"/>
          <w:szCs w:val="24"/>
          <w:lang w:val="de-DE"/>
        </w:rPr>
        <w:t>Liternum, eine Stadt in Kampanien zwischen Cumae und Volturnus, war zwar relativ weit von Rom</w:t>
      </w:r>
      <w:r w:rsidR="000B5DA9">
        <w:rPr>
          <w:rFonts w:ascii="Times New Roman" w:hAnsi="Times New Roman" w:cs="Times New Roman"/>
          <w:color w:val="000000"/>
          <w:sz w:val="24"/>
          <w:szCs w:val="24"/>
          <w:lang w:val="de-DE"/>
        </w:rPr>
        <w:t xml:space="preserve"> </w:t>
      </w:r>
      <w:r w:rsidR="00B57540">
        <w:rPr>
          <w:rFonts w:ascii="Times New Roman" w:hAnsi="Times New Roman" w:cs="Times New Roman"/>
          <w:color w:val="000000"/>
          <w:sz w:val="24"/>
          <w:szCs w:val="24"/>
          <w:lang w:val="de-DE"/>
        </w:rPr>
        <w:t xml:space="preserve">entfernt </w:t>
      </w:r>
      <w:r w:rsidR="000B5DA9">
        <w:rPr>
          <w:rFonts w:ascii="Times New Roman" w:hAnsi="Times New Roman" w:cs="Times New Roman"/>
          <w:color w:val="000000"/>
          <w:sz w:val="24"/>
          <w:szCs w:val="24"/>
          <w:lang w:val="de-DE"/>
        </w:rPr>
        <w:t>gelegen</w:t>
      </w:r>
      <w:r w:rsidR="001222F5" w:rsidRPr="00EF3C62">
        <w:rPr>
          <w:rFonts w:ascii="Times New Roman" w:hAnsi="Times New Roman" w:cs="Times New Roman"/>
          <w:color w:val="000000"/>
          <w:sz w:val="24"/>
          <w:szCs w:val="24"/>
          <w:lang w:val="de-DE"/>
        </w:rPr>
        <w:t xml:space="preserve">, doch </w:t>
      </w:r>
      <w:r w:rsidR="000B5DA9">
        <w:rPr>
          <w:rFonts w:ascii="Times New Roman" w:hAnsi="Times New Roman" w:cs="Times New Roman"/>
          <w:color w:val="000000"/>
          <w:sz w:val="24"/>
          <w:szCs w:val="24"/>
          <w:lang w:val="de-DE"/>
        </w:rPr>
        <w:t xml:space="preserve">auch zu Beginn des </w:t>
      </w:r>
      <w:r w:rsidR="00E96892">
        <w:rPr>
          <w:rFonts w:ascii="Times New Roman" w:hAnsi="Times New Roman" w:cs="Times New Roman"/>
          <w:color w:val="000000"/>
          <w:sz w:val="24"/>
          <w:szCs w:val="24"/>
          <w:lang w:val="de-DE"/>
        </w:rPr>
        <w:t>2. </w:t>
      </w:r>
      <w:r w:rsidR="00E13BEC">
        <w:rPr>
          <w:rFonts w:ascii="Times New Roman" w:hAnsi="Times New Roman" w:cs="Times New Roman"/>
          <w:color w:val="000000"/>
          <w:sz w:val="24"/>
          <w:szCs w:val="24"/>
          <w:lang w:val="de-DE"/>
        </w:rPr>
        <w:t xml:space="preserve">Jahrhunderts </w:t>
      </w:r>
      <w:r w:rsidR="00E96892">
        <w:rPr>
          <w:rFonts w:ascii="Times New Roman" w:hAnsi="Times New Roman" w:cs="Times New Roman"/>
          <w:color w:val="000000"/>
          <w:sz w:val="24"/>
          <w:szCs w:val="24"/>
          <w:lang w:val="de-DE"/>
        </w:rPr>
        <w:t>v. Chr.</w:t>
      </w:r>
      <w:r w:rsidR="000B5DA9">
        <w:rPr>
          <w:rFonts w:ascii="Times New Roman" w:hAnsi="Times New Roman" w:cs="Times New Roman"/>
          <w:color w:val="000000"/>
          <w:sz w:val="24"/>
          <w:szCs w:val="24"/>
          <w:lang w:val="de-DE"/>
        </w:rPr>
        <w:t xml:space="preserve">, als Mittelitalien und Kampanien noch deutlich schlechter an Rom angebunden waren und Reisen in dieser Region gefährlich sein konnten, war die Stadt </w:t>
      </w:r>
      <w:r w:rsidR="001222F5" w:rsidRPr="00EF3C62">
        <w:rPr>
          <w:rFonts w:ascii="Times New Roman" w:hAnsi="Times New Roman" w:cs="Times New Roman"/>
          <w:color w:val="000000"/>
          <w:sz w:val="24"/>
          <w:szCs w:val="24"/>
          <w:lang w:val="de-DE"/>
        </w:rPr>
        <w:t>nicht außer Reichweite. Scipio</w:t>
      </w:r>
      <w:r w:rsidR="00CD54BF">
        <w:rPr>
          <w:rFonts w:ascii="Times New Roman" w:hAnsi="Times New Roman" w:cs="Times New Roman"/>
          <w:color w:val="000000"/>
          <w:sz w:val="24"/>
          <w:szCs w:val="24"/>
          <w:lang w:val="de-DE"/>
        </w:rPr>
        <w:t>s Verhalten</w:t>
      </w:r>
      <w:r w:rsidR="001222F5" w:rsidRPr="00EF3C62">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 xml:space="preserve">könnte nun dahingehend interpretiert werden, </w:t>
      </w:r>
      <w:r w:rsidR="001222F5" w:rsidRPr="00EF3C62">
        <w:rPr>
          <w:rFonts w:ascii="Times New Roman" w:hAnsi="Times New Roman" w:cs="Times New Roman"/>
          <w:color w:val="000000"/>
          <w:sz w:val="24"/>
          <w:szCs w:val="24"/>
          <w:lang w:val="de-DE"/>
        </w:rPr>
        <w:t xml:space="preserve">dass er </w:t>
      </w:r>
      <w:r>
        <w:rPr>
          <w:rFonts w:ascii="Times New Roman" w:hAnsi="Times New Roman" w:cs="Times New Roman"/>
          <w:color w:val="000000"/>
          <w:sz w:val="24"/>
          <w:szCs w:val="24"/>
          <w:lang w:val="de-DE"/>
        </w:rPr>
        <w:t>die Absicht demonstrierte</w:t>
      </w:r>
      <w:r w:rsidR="001222F5" w:rsidRPr="00EF3C62">
        <w:rPr>
          <w:rFonts w:ascii="Times New Roman" w:hAnsi="Times New Roman" w:cs="Times New Roman"/>
          <w:color w:val="000000"/>
          <w:sz w:val="24"/>
          <w:szCs w:val="24"/>
          <w:lang w:val="de-DE"/>
        </w:rPr>
        <w:t>, sich vom politischen Geschehen zurückzuziehen</w:t>
      </w:r>
      <w:r w:rsidR="001222F5">
        <w:rPr>
          <w:rFonts w:ascii="Times New Roman" w:hAnsi="Times New Roman" w:cs="Times New Roman"/>
          <w:color w:val="000000"/>
          <w:sz w:val="24"/>
          <w:szCs w:val="24"/>
          <w:lang w:val="de-DE"/>
        </w:rPr>
        <w:t>; d</w:t>
      </w:r>
      <w:r w:rsidR="001222F5" w:rsidRPr="00EF3C62">
        <w:rPr>
          <w:rFonts w:ascii="Times New Roman" w:hAnsi="Times New Roman" w:cs="Times New Roman"/>
          <w:color w:val="000000"/>
          <w:sz w:val="24"/>
          <w:szCs w:val="24"/>
          <w:lang w:val="de-DE"/>
        </w:rPr>
        <w:t xml:space="preserve">ie Wahl </w:t>
      </w:r>
      <w:r w:rsidR="001222F5">
        <w:rPr>
          <w:rFonts w:ascii="Times New Roman" w:hAnsi="Times New Roman" w:cs="Times New Roman"/>
          <w:color w:val="000000"/>
          <w:sz w:val="24"/>
          <w:szCs w:val="24"/>
          <w:lang w:val="de-DE"/>
        </w:rPr>
        <w:t>des</w:t>
      </w:r>
      <w:r w:rsidR="001222F5" w:rsidRPr="00EF3C62">
        <w:rPr>
          <w:rFonts w:ascii="Times New Roman" w:hAnsi="Times New Roman" w:cs="Times New Roman"/>
          <w:color w:val="000000"/>
          <w:sz w:val="24"/>
          <w:szCs w:val="24"/>
          <w:lang w:val="de-DE"/>
        </w:rPr>
        <w:t xml:space="preserve"> Rückzugsort</w:t>
      </w:r>
      <w:r w:rsidR="00B57540">
        <w:rPr>
          <w:rFonts w:ascii="Times New Roman" w:hAnsi="Times New Roman" w:cs="Times New Roman"/>
          <w:color w:val="000000"/>
          <w:sz w:val="24"/>
          <w:szCs w:val="24"/>
          <w:lang w:val="de-DE"/>
        </w:rPr>
        <w:t>es</w:t>
      </w:r>
      <w:r w:rsidR="001222F5" w:rsidRPr="00EF3C62">
        <w:rPr>
          <w:rFonts w:ascii="Times New Roman" w:hAnsi="Times New Roman" w:cs="Times New Roman"/>
          <w:color w:val="000000"/>
          <w:sz w:val="24"/>
          <w:szCs w:val="24"/>
          <w:lang w:val="de-DE"/>
        </w:rPr>
        <w:t xml:space="preserve"> – nicht im Zentrum der römischen Welt, doch auch nicht außer Reichweite</w:t>
      </w:r>
      <w:r w:rsidR="001222F5">
        <w:rPr>
          <w:rFonts w:ascii="Times New Roman" w:hAnsi="Times New Roman" w:cs="Times New Roman"/>
          <w:color w:val="000000"/>
          <w:sz w:val="24"/>
          <w:szCs w:val="24"/>
          <w:lang w:val="de-DE"/>
        </w:rPr>
        <w:t xml:space="preserve"> – legt jedoch nahe, dass </w:t>
      </w:r>
      <w:r w:rsidR="001222F5" w:rsidRPr="00EF3C62">
        <w:rPr>
          <w:rFonts w:ascii="Times New Roman" w:hAnsi="Times New Roman" w:cs="Times New Roman"/>
          <w:color w:val="000000"/>
          <w:sz w:val="24"/>
          <w:szCs w:val="24"/>
          <w:lang w:val="de-DE"/>
        </w:rPr>
        <w:t>Scipio</w:t>
      </w:r>
      <w:r w:rsidR="001222F5">
        <w:rPr>
          <w:rFonts w:ascii="Times New Roman" w:hAnsi="Times New Roman" w:cs="Times New Roman"/>
          <w:color w:val="000000"/>
          <w:sz w:val="24"/>
          <w:szCs w:val="24"/>
          <w:lang w:val="de-DE"/>
        </w:rPr>
        <w:t xml:space="preserve"> seinen</w:t>
      </w:r>
      <w:r w:rsidR="001222F5" w:rsidRPr="00EF3C62">
        <w:rPr>
          <w:rFonts w:ascii="Times New Roman" w:hAnsi="Times New Roman" w:cs="Times New Roman"/>
          <w:color w:val="000000"/>
          <w:sz w:val="24"/>
          <w:szCs w:val="24"/>
          <w:lang w:val="de-DE"/>
        </w:rPr>
        <w:t xml:space="preserve"> Rückzug </w:t>
      </w:r>
      <w:r w:rsidR="001222F5">
        <w:rPr>
          <w:rFonts w:ascii="Times New Roman" w:hAnsi="Times New Roman" w:cs="Times New Roman"/>
          <w:color w:val="000000"/>
          <w:sz w:val="24"/>
          <w:szCs w:val="24"/>
          <w:lang w:val="de-DE"/>
        </w:rPr>
        <w:t>nicht als Schuldeingeständnis verstanden wissen wollte</w:t>
      </w:r>
      <w:r w:rsidR="001222F5" w:rsidRPr="00EF3C62">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Und z</w:t>
      </w:r>
      <w:r w:rsidR="001222F5" w:rsidRPr="00EF3C62">
        <w:rPr>
          <w:rFonts w:ascii="Times New Roman" w:hAnsi="Times New Roman" w:cs="Times New Roman"/>
          <w:color w:val="000000"/>
          <w:sz w:val="24"/>
          <w:szCs w:val="24"/>
          <w:lang w:val="de-DE"/>
        </w:rPr>
        <w:t xml:space="preserve">umindest Cassius Dio </w:t>
      </w:r>
      <w:r w:rsidR="001222F5">
        <w:rPr>
          <w:rFonts w:ascii="Times New Roman" w:hAnsi="Times New Roman" w:cs="Times New Roman"/>
          <w:color w:val="000000"/>
          <w:sz w:val="24"/>
          <w:szCs w:val="24"/>
          <w:lang w:val="de-DE"/>
        </w:rPr>
        <w:t>und (</w:t>
      </w:r>
      <w:r w:rsidR="001222F5" w:rsidRPr="00EF3C62">
        <w:rPr>
          <w:rFonts w:ascii="Times New Roman" w:hAnsi="Times New Roman" w:cs="Times New Roman"/>
          <w:color w:val="000000"/>
          <w:sz w:val="24"/>
          <w:szCs w:val="24"/>
          <w:lang w:val="de-DE"/>
        </w:rPr>
        <w:t>auf diesem beruhend</w:t>
      </w:r>
      <w:r w:rsidR="001222F5">
        <w:rPr>
          <w:rFonts w:ascii="Times New Roman" w:hAnsi="Times New Roman" w:cs="Times New Roman"/>
          <w:color w:val="000000"/>
          <w:sz w:val="24"/>
          <w:szCs w:val="24"/>
          <w:lang w:val="de-DE"/>
        </w:rPr>
        <w:t>)</w:t>
      </w:r>
      <w:r w:rsidR="001222F5" w:rsidRPr="00EF3C62">
        <w:rPr>
          <w:rFonts w:ascii="Times New Roman" w:hAnsi="Times New Roman" w:cs="Times New Roman"/>
          <w:color w:val="000000"/>
          <w:sz w:val="24"/>
          <w:szCs w:val="24"/>
          <w:lang w:val="de-DE"/>
        </w:rPr>
        <w:t xml:space="preserve"> Zonaras </w:t>
      </w:r>
      <w:r w:rsidR="001222F5">
        <w:rPr>
          <w:rFonts w:ascii="Times New Roman" w:hAnsi="Times New Roman" w:cs="Times New Roman"/>
          <w:color w:val="000000"/>
          <w:sz w:val="24"/>
          <w:szCs w:val="24"/>
          <w:lang w:val="de-DE"/>
        </w:rPr>
        <w:t xml:space="preserve">haben </w:t>
      </w:r>
      <w:r w:rsidR="001222F5" w:rsidRPr="00EF3C62">
        <w:rPr>
          <w:rFonts w:ascii="Times New Roman" w:hAnsi="Times New Roman" w:cs="Times New Roman"/>
          <w:color w:val="000000"/>
          <w:sz w:val="24"/>
          <w:szCs w:val="24"/>
          <w:lang w:val="de-DE"/>
        </w:rPr>
        <w:t xml:space="preserve">dies </w:t>
      </w:r>
      <w:r w:rsidR="001222F5">
        <w:rPr>
          <w:rFonts w:ascii="Times New Roman" w:hAnsi="Times New Roman" w:cs="Times New Roman"/>
          <w:color w:val="000000"/>
          <w:sz w:val="24"/>
          <w:szCs w:val="24"/>
          <w:lang w:val="de-DE"/>
        </w:rPr>
        <w:t xml:space="preserve">aus der historiographischen Retrospektive heraus </w:t>
      </w:r>
      <w:r w:rsidR="001222F5" w:rsidRPr="00EF3C62">
        <w:rPr>
          <w:rFonts w:ascii="Times New Roman" w:hAnsi="Times New Roman" w:cs="Times New Roman"/>
          <w:color w:val="000000"/>
          <w:sz w:val="24"/>
          <w:szCs w:val="24"/>
          <w:lang w:val="de-DE"/>
        </w:rPr>
        <w:t xml:space="preserve">als </w:t>
      </w:r>
      <w:r w:rsidR="001222F5">
        <w:rPr>
          <w:rFonts w:ascii="Times New Roman" w:hAnsi="Times New Roman" w:cs="Times New Roman"/>
          <w:color w:val="000000"/>
          <w:sz w:val="24"/>
          <w:szCs w:val="24"/>
          <w:lang w:val="de-DE"/>
        </w:rPr>
        <w:t>gutes Argument</w:t>
      </w:r>
      <w:r w:rsidR="001222F5" w:rsidRPr="00EF3C62">
        <w:rPr>
          <w:rFonts w:ascii="Times New Roman" w:hAnsi="Times New Roman" w:cs="Times New Roman"/>
          <w:color w:val="000000"/>
          <w:sz w:val="24"/>
          <w:szCs w:val="24"/>
          <w:lang w:val="de-DE"/>
        </w:rPr>
        <w:t xml:space="preserve"> für Scipios Unschuld</w:t>
      </w:r>
      <w:r w:rsidR="001222F5">
        <w:rPr>
          <w:rFonts w:ascii="Times New Roman" w:hAnsi="Times New Roman" w:cs="Times New Roman"/>
          <w:color w:val="000000"/>
          <w:sz w:val="24"/>
          <w:szCs w:val="24"/>
          <w:lang w:val="de-DE"/>
        </w:rPr>
        <w:t xml:space="preserve"> betrachtet.</w:t>
      </w:r>
      <w:r w:rsidR="00B564B0">
        <w:rPr>
          <w:rStyle w:val="Funotenzeichen"/>
          <w:rFonts w:ascii="Times New Roman" w:hAnsi="Times New Roman" w:cs="Times New Roman"/>
          <w:color w:val="000000"/>
          <w:sz w:val="24"/>
          <w:szCs w:val="24"/>
          <w:lang w:val="de-DE"/>
        </w:rPr>
        <w:footnoteReference w:id="50"/>
      </w:r>
      <w:r w:rsidR="001222F5">
        <w:rPr>
          <w:rFonts w:ascii="Times New Roman" w:hAnsi="Times New Roman" w:cs="Times New Roman"/>
          <w:color w:val="000000"/>
          <w:sz w:val="24"/>
          <w:szCs w:val="24"/>
          <w:lang w:val="de-DE"/>
        </w:rPr>
        <w:t xml:space="preserve"> </w:t>
      </w:r>
      <w:r w:rsidR="001222F5" w:rsidRPr="00EF3C62">
        <w:rPr>
          <w:rFonts w:ascii="Times New Roman" w:hAnsi="Times New Roman" w:cs="Times New Roman"/>
          <w:color w:val="000000"/>
          <w:sz w:val="24"/>
          <w:szCs w:val="24"/>
          <w:lang w:val="de-DE"/>
        </w:rPr>
        <w:t xml:space="preserve">Dass </w:t>
      </w:r>
      <w:r w:rsidR="001222F5">
        <w:rPr>
          <w:rFonts w:ascii="Times New Roman" w:hAnsi="Times New Roman" w:cs="Times New Roman"/>
          <w:color w:val="000000"/>
          <w:sz w:val="24"/>
          <w:szCs w:val="24"/>
          <w:lang w:val="de-DE"/>
        </w:rPr>
        <w:t xml:space="preserve">auch Scipios Gegner die Sache damit letztlich auf sich beruhen ließen, </w:t>
      </w:r>
      <w:r w:rsidR="001222F5" w:rsidRPr="00EF3C62">
        <w:rPr>
          <w:rFonts w:ascii="Times New Roman" w:hAnsi="Times New Roman" w:cs="Times New Roman"/>
          <w:color w:val="000000"/>
          <w:sz w:val="24"/>
          <w:szCs w:val="24"/>
          <w:lang w:val="de-DE"/>
        </w:rPr>
        <w:t>kann vielleicht als Ausdruck ihres stillen Einve</w:t>
      </w:r>
      <w:r w:rsidR="001222F5">
        <w:rPr>
          <w:rFonts w:ascii="Times New Roman" w:hAnsi="Times New Roman" w:cs="Times New Roman"/>
          <w:color w:val="000000"/>
          <w:sz w:val="24"/>
          <w:szCs w:val="24"/>
          <w:lang w:val="de-DE"/>
        </w:rPr>
        <w:t>rständnisses zu dieser ‚Sprachregelung‘ gewertet werden –</w:t>
      </w:r>
      <w:r w:rsidR="00B573AE">
        <w:rPr>
          <w:rFonts w:ascii="Times New Roman" w:hAnsi="Times New Roman" w:cs="Times New Roman"/>
          <w:color w:val="000000"/>
          <w:sz w:val="24"/>
          <w:szCs w:val="24"/>
          <w:lang w:val="de-DE"/>
        </w:rPr>
        <w:t xml:space="preserve"> </w:t>
      </w:r>
      <w:r w:rsidR="001222F5">
        <w:rPr>
          <w:rFonts w:ascii="Times New Roman" w:hAnsi="Times New Roman" w:cs="Times New Roman"/>
          <w:color w:val="000000"/>
          <w:sz w:val="24"/>
          <w:szCs w:val="24"/>
          <w:lang w:val="de-DE"/>
        </w:rPr>
        <w:t>wahrscheinlicher</w:t>
      </w:r>
      <w:r w:rsidR="00B573AE">
        <w:rPr>
          <w:rFonts w:ascii="Times New Roman" w:hAnsi="Times New Roman" w:cs="Times New Roman"/>
          <w:color w:val="000000"/>
          <w:sz w:val="24"/>
          <w:szCs w:val="24"/>
          <w:lang w:val="de-DE"/>
        </w:rPr>
        <w:t xml:space="preserve"> jedoch als Indiz für die </w:t>
      </w:r>
      <w:r w:rsidR="001222F5">
        <w:rPr>
          <w:rFonts w:ascii="Times New Roman" w:hAnsi="Times New Roman" w:cs="Times New Roman"/>
          <w:color w:val="000000"/>
          <w:sz w:val="24"/>
          <w:szCs w:val="24"/>
          <w:lang w:val="de-DE"/>
        </w:rPr>
        <w:t>Grenzen ihres Einfl</w:t>
      </w:r>
      <w:r w:rsidR="00BB2878">
        <w:rPr>
          <w:rFonts w:ascii="Times New Roman" w:hAnsi="Times New Roman" w:cs="Times New Roman"/>
          <w:color w:val="000000"/>
          <w:sz w:val="24"/>
          <w:szCs w:val="24"/>
          <w:lang w:val="de-DE"/>
        </w:rPr>
        <w:t>usses auf Volk und Senat</w:t>
      </w:r>
      <w:r w:rsidR="001222F5">
        <w:rPr>
          <w:rFonts w:ascii="Times New Roman" w:hAnsi="Times New Roman" w:cs="Times New Roman"/>
          <w:color w:val="000000"/>
          <w:sz w:val="24"/>
          <w:szCs w:val="24"/>
          <w:lang w:val="de-DE"/>
        </w:rPr>
        <w:t>.</w:t>
      </w:r>
      <w:r w:rsidR="00B564B0">
        <w:rPr>
          <w:rStyle w:val="Funotenzeichen"/>
          <w:rFonts w:ascii="Times New Roman" w:hAnsi="Times New Roman" w:cs="Times New Roman"/>
          <w:color w:val="000000"/>
          <w:sz w:val="24"/>
          <w:szCs w:val="24"/>
          <w:lang w:val="de-DE"/>
        </w:rPr>
        <w:footnoteReference w:id="51"/>
      </w:r>
    </w:p>
    <w:p w:rsidR="00146E68" w:rsidRDefault="001222F5" w:rsidP="007937AA">
      <w:pPr>
        <w:spacing w:after="120" w:line="360" w:lineRule="auto"/>
        <w:ind w:firstLine="567"/>
        <w:jc w:val="both"/>
        <w:rPr>
          <w:rFonts w:ascii="Times New Roman" w:hAnsi="Times New Roman" w:cs="Times New Roman"/>
          <w:sz w:val="24"/>
          <w:szCs w:val="24"/>
          <w:lang w:val="de-DE"/>
        </w:rPr>
      </w:pPr>
      <w:r w:rsidRPr="00452A3E">
        <w:rPr>
          <w:rFonts w:ascii="Times New Roman" w:hAnsi="Times New Roman" w:cs="Times New Roman"/>
          <w:sz w:val="24"/>
          <w:szCs w:val="24"/>
          <w:lang w:val="de-DE"/>
        </w:rPr>
        <w:lastRenderedPageBreak/>
        <w:t>Die Figur des verdienten</w:t>
      </w:r>
      <w:r>
        <w:rPr>
          <w:rFonts w:ascii="Times New Roman" w:hAnsi="Times New Roman" w:cs="Times New Roman"/>
          <w:sz w:val="24"/>
          <w:szCs w:val="24"/>
          <w:lang w:val="de-DE"/>
        </w:rPr>
        <w:t xml:space="preserve"> und dennoch </w:t>
      </w:r>
      <w:r w:rsidRPr="00452A3E">
        <w:rPr>
          <w:rFonts w:ascii="Times New Roman" w:hAnsi="Times New Roman" w:cs="Times New Roman"/>
          <w:sz w:val="24"/>
          <w:szCs w:val="24"/>
          <w:lang w:val="de-DE"/>
        </w:rPr>
        <w:t>un</w:t>
      </w:r>
      <w:r>
        <w:rPr>
          <w:rFonts w:ascii="Times New Roman" w:hAnsi="Times New Roman" w:cs="Times New Roman"/>
          <w:sz w:val="24"/>
          <w:szCs w:val="24"/>
          <w:lang w:val="de-DE"/>
        </w:rPr>
        <w:t xml:space="preserve">gerecht </w:t>
      </w:r>
      <w:r w:rsidRPr="00452A3E">
        <w:rPr>
          <w:rFonts w:ascii="Times New Roman" w:hAnsi="Times New Roman" w:cs="Times New Roman"/>
          <w:sz w:val="24"/>
          <w:szCs w:val="24"/>
          <w:lang w:val="de-DE"/>
        </w:rPr>
        <w:t xml:space="preserve">verfolgten Patrioten ist ein wichtiges Motiv. </w:t>
      </w:r>
      <w:r>
        <w:rPr>
          <w:rFonts w:ascii="Times New Roman" w:hAnsi="Times New Roman" w:cs="Times New Roman"/>
          <w:sz w:val="24"/>
          <w:szCs w:val="24"/>
          <w:lang w:val="de-DE"/>
        </w:rPr>
        <w:t xml:space="preserve">Sie </w:t>
      </w:r>
      <w:r w:rsidRPr="00452A3E">
        <w:rPr>
          <w:rFonts w:ascii="Times New Roman" w:hAnsi="Times New Roman" w:cs="Times New Roman"/>
          <w:sz w:val="24"/>
          <w:szCs w:val="24"/>
          <w:lang w:val="de-DE"/>
        </w:rPr>
        <w:t xml:space="preserve">stellt jedoch nicht die einzige Möglichkeit dar, die politische Marginalisierung eines bis dahin einflussreichen römischen Aristokraten als freiwilligen Rückzug aus der Politik aufgrund politischer Frustration und ungerechtfertigter Verfolgung zu </w:t>
      </w:r>
      <w:r w:rsidR="006A6749">
        <w:rPr>
          <w:rFonts w:ascii="Times New Roman" w:hAnsi="Times New Roman" w:cs="Times New Roman"/>
          <w:sz w:val="24"/>
          <w:szCs w:val="24"/>
          <w:lang w:val="de-DE"/>
        </w:rPr>
        <w:t>verschleiern</w:t>
      </w:r>
      <w:r w:rsidR="00B06ABB">
        <w:rPr>
          <w:rFonts w:ascii="Times New Roman" w:hAnsi="Times New Roman" w:cs="Times New Roman"/>
          <w:sz w:val="24"/>
          <w:szCs w:val="24"/>
          <w:lang w:val="de-DE"/>
        </w:rPr>
        <w:t>.</w:t>
      </w:r>
      <w:r w:rsidR="00B564B0">
        <w:rPr>
          <w:rFonts w:ascii="Times New Roman" w:hAnsi="Times New Roman" w:cs="Times New Roman"/>
          <w:sz w:val="24"/>
          <w:szCs w:val="24"/>
          <w:lang w:val="de-DE"/>
        </w:rPr>
        <w:t xml:space="preserve"> Späteste</w:t>
      </w:r>
      <w:r w:rsidR="009A11A3">
        <w:rPr>
          <w:rFonts w:ascii="Times New Roman" w:hAnsi="Times New Roman" w:cs="Times New Roman"/>
          <w:sz w:val="24"/>
          <w:szCs w:val="24"/>
          <w:lang w:val="de-DE"/>
        </w:rPr>
        <w:t xml:space="preserve">ns im </w:t>
      </w:r>
      <w:r w:rsidR="00E96892">
        <w:rPr>
          <w:rFonts w:ascii="Times New Roman" w:hAnsi="Times New Roman" w:cs="Times New Roman"/>
          <w:sz w:val="24"/>
          <w:szCs w:val="24"/>
          <w:lang w:val="de-DE"/>
        </w:rPr>
        <w:t>1. </w:t>
      </w:r>
      <w:r w:rsidRPr="00452A3E">
        <w:rPr>
          <w:rFonts w:ascii="Times New Roman" w:hAnsi="Times New Roman" w:cs="Times New Roman"/>
          <w:sz w:val="24"/>
          <w:szCs w:val="24"/>
          <w:lang w:val="de-DE"/>
        </w:rPr>
        <w:t xml:space="preserve">Jahrhundert </w:t>
      </w:r>
      <w:r w:rsidR="00E96892">
        <w:rPr>
          <w:rFonts w:ascii="Times New Roman" w:hAnsi="Times New Roman" w:cs="Times New Roman"/>
          <w:sz w:val="24"/>
          <w:szCs w:val="24"/>
          <w:lang w:val="de-DE"/>
        </w:rPr>
        <w:t>v. Chr.</w:t>
      </w:r>
      <w:r w:rsidRPr="00452A3E">
        <w:rPr>
          <w:rFonts w:ascii="Times New Roman" w:hAnsi="Times New Roman" w:cs="Times New Roman"/>
          <w:sz w:val="24"/>
          <w:szCs w:val="24"/>
          <w:lang w:val="de-DE"/>
        </w:rPr>
        <w:t xml:space="preserve"> </w:t>
      </w:r>
      <w:r w:rsidR="00B564B0">
        <w:rPr>
          <w:rFonts w:ascii="Times New Roman" w:hAnsi="Times New Roman" w:cs="Times New Roman"/>
          <w:sz w:val="24"/>
          <w:szCs w:val="24"/>
          <w:lang w:val="de-DE"/>
        </w:rPr>
        <w:t xml:space="preserve">wurde </w:t>
      </w:r>
      <w:r w:rsidRPr="00452A3E">
        <w:rPr>
          <w:rFonts w:ascii="Times New Roman" w:hAnsi="Times New Roman" w:cs="Times New Roman"/>
          <w:sz w:val="24"/>
          <w:szCs w:val="24"/>
          <w:lang w:val="de-DE"/>
        </w:rPr>
        <w:t xml:space="preserve">die Idee des verfolgten Patrioten mit einer Figur der griechisch-hellenistischen Philosophie kombiniert, nämlich </w:t>
      </w:r>
      <w:r w:rsidR="008032F5">
        <w:rPr>
          <w:rFonts w:ascii="Times New Roman" w:hAnsi="Times New Roman" w:cs="Times New Roman"/>
          <w:sz w:val="24"/>
          <w:szCs w:val="24"/>
          <w:lang w:val="de-DE"/>
        </w:rPr>
        <w:t>de</w:t>
      </w:r>
      <w:r w:rsidR="00C83524">
        <w:rPr>
          <w:rFonts w:ascii="Times New Roman" w:hAnsi="Times New Roman" w:cs="Times New Roman"/>
          <w:sz w:val="24"/>
          <w:szCs w:val="24"/>
          <w:lang w:val="de-DE"/>
        </w:rPr>
        <w:t>r</w:t>
      </w:r>
      <w:r w:rsidR="008032F5">
        <w:rPr>
          <w:rFonts w:ascii="Times New Roman" w:hAnsi="Times New Roman" w:cs="Times New Roman"/>
          <w:sz w:val="24"/>
          <w:szCs w:val="24"/>
          <w:lang w:val="de-DE"/>
        </w:rPr>
        <w:t xml:space="preserve"> </w:t>
      </w:r>
      <w:r w:rsidRPr="00452A3E">
        <w:rPr>
          <w:rFonts w:ascii="Times New Roman" w:hAnsi="Times New Roman" w:cs="Times New Roman"/>
          <w:sz w:val="24"/>
          <w:szCs w:val="24"/>
          <w:lang w:val="de-DE"/>
        </w:rPr>
        <w:t xml:space="preserve">des Philosophen, der die verderbte </w:t>
      </w:r>
      <w:r w:rsidR="002055A2" w:rsidRPr="0088469D">
        <w:rPr>
          <w:rFonts w:ascii="Times" w:hAnsi="Times" w:cs="Segoe UI"/>
          <w:lang w:val="el-GR"/>
        </w:rPr>
        <w:t>πόλις</w:t>
      </w:r>
      <w:r w:rsidR="00664719" w:rsidRPr="00CE26CC">
        <w:rPr>
          <w:rFonts w:ascii="Times New Roman" w:hAnsi="Times New Roman" w:cs="Times New Roman"/>
          <w:i/>
          <w:sz w:val="24"/>
          <w:szCs w:val="24"/>
          <w:lang w:val="de-DE"/>
        </w:rPr>
        <w:t xml:space="preserve"> </w:t>
      </w:r>
      <w:r w:rsidRPr="00452A3E">
        <w:rPr>
          <w:rFonts w:ascii="Times New Roman" w:hAnsi="Times New Roman" w:cs="Times New Roman"/>
          <w:sz w:val="24"/>
          <w:szCs w:val="24"/>
          <w:lang w:val="de-DE"/>
        </w:rPr>
        <w:t xml:space="preserve">verlässt, um </w:t>
      </w:r>
      <w:r w:rsidR="00664719">
        <w:rPr>
          <w:rFonts w:ascii="Times New Roman" w:hAnsi="Times New Roman" w:cs="Times New Roman"/>
          <w:sz w:val="24"/>
          <w:szCs w:val="24"/>
          <w:lang w:val="de-DE"/>
        </w:rPr>
        <w:t xml:space="preserve">außerhalb der Stadt, zum Beispiel in </w:t>
      </w:r>
      <w:r w:rsidRPr="00452A3E">
        <w:rPr>
          <w:rFonts w:ascii="Times New Roman" w:hAnsi="Times New Roman" w:cs="Times New Roman"/>
          <w:sz w:val="24"/>
          <w:szCs w:val="24"/>
          <w:lang w:val="de-DE"/>
        </w:rPr>
        <w:t>einem Garten</w:t>
      </w:r>
      <w:r w:rsidR="00664719">
        <w:rPr>
          <w:rFonts w:ascii="Times New Roman" w:hAnsi="Times New Roman" w:cs="Times New Roman"/>
          <w:sz w:val="24"/>
          <w:szCs w:val="24"/>
          <w:lang w:val="de-DE"/>
        </w:rPr>
        <w:t>,</w:t>
      </w:r>
      <w:r w:rsidRPr="00452A3E">
        <w:rPr>
          <w:rFonts w:ascii="Times New Roman" w:hAnsi="Times New Roman" w:cs="Times New Roman"/>
          <w:sz w:val="24"/>
          <w:szCs w:val="24"/>
          <w:lang w:val="de-DE"/>
        </w:rPr>
        <w:t xml:space="preserve"> seine Suche nach der Wahrheit und Weisheit fortzusetzen. </w:t>
      </w:r>
      <w:r w:rsidR="00332FB0">
        <w:rPr>
          <w:rFonts w:ascii="Times New Roman" w:hAnsi="Times New Roman" w:cs="Times New Roman"/>
          <w:sz w:val="24"/>
          <w:szCs w:val="24"/>
          <w:lang w:val="de-DE"/>
        </w:rPr>
        <w:t xml:space="preserve">Besonders gut lässt sich diese Entwicklung für </w:t>
      </w:r>
      <w:r w:rsidR="00427450">
        <w:rPr>
          <w:rFonts w:ascii="Times New Roman" w:hAnsi="Times New Roman" w:cs="Times New Roman"/>
          <w:sz w:val="24"/>
          <w:szCs w:val="24"/>
          <w:lang w:val="de-DE"/>
        </w:rPr>
        <w:t>Marcus Tullius Cicero fassen</w:t>
      </w:r>
      <w:r w:rsidR="00406284">
        <w:rPr>
          <w:rFonts w:ascii="Times New Roman" w:hAnsi="Times New Roman" w:cs="Times New Roman"/>
          <w:sz w:val="24"/>
          <w:szCs w:val="24"/>
          <w:lang w:val="de-DE"/>
        </w:rPr>
        <w:t>, der in seiner Biographie bei verschiedenen Gelegenheiten die Notwendigkeit sah, seine politische Marginalisierung zu erklären</w:t>
      </w:r>
      <w:r w:rsidR="00332FB0">
        <w:rPr>
          <w:rFonts w:ascii="Times New Roman" w:hAnsi="Times New Roman" w:cs="Times New Roman"/>
          <w:sz w:val="24"/>
          <w:szCs w:val="24"/>
          <w:lang w:val="de-DE"/>
        </w:rPr>
        <w:t>.</w:t>
      </w:r>
      <w:r w:rsidR="00146E68">
        <w:rPr>
          <w:rFonts w:ascii="Times New Roman" w:hAnsi="Times New Roman" w:cs="Times New Roman"/>
          <w:sz w:val="24"/>
          <w:szCs w:val="24"/>
          <w:lang w:val="de-DE"/>
        </w:rPr>
        <w:t xml:space="preserve"> </w:t>
      </w:r>
      <w:r w:rsidR="00FB3D4D">
        <w:rPr>
          <w:rFonts w:ascii="Times New Roman" w:hAnsi="Times New Roman" w:cs="Times New Roman"/>
          <w:sz w:val="24"/>
          <w:szCs w:val="24"/>
          <w:lang w:val="de-DE"/>
        </w:rPr>
        <w:t xml:space="preserve">Das betrifft </w:t>
      </w:r>
      <w:r w:rsidR="00FE196A">
        <w:rPr>
          <w:rFonts w:ascii="Times New Roman" w:hAnsi="Times New Roman" w:cs="Times New Roman"/>
          <w:sz w:val="24"/>
          <w:szCs w:val="24"/>
          <w:lang w:val="de-DE"/>
        </w:rPr>
        <w:t xml:space="preserve">zum </w:t>
      </w:r>
      <w:r w:rsidR="008032F5">
        <w:rPr>
          <w:rFonts w:ascii="Times New Roman" w:hAnsi="Times New Roman" w:cs="Times New Roman"/>
          <w:sz w:val="24"/>
          <w:szCs w:val="24"/>
          <w:lang w:val="de-DE"/>
        </w:rPr>
        <w:t xml:space="preserve">einen </w:t>
      </w:r>
      <w:r w:rsidR="00406284">
        <w:rPr>
          <w:rFonts w:ascii="Times New Roman" w:hAnsi="Times New Roman" w:cs="Times New Roman"/>
          <w:sz w:val="24"/>
          <w:szCs w:val="24"/>
          <w:lang w:val="de-DE"/>
        </w:rPr>
        <w:t xml:space="preserve">die Zeit </w:t>
      </w:r>
      <w:r w:rsidR="00427450">
        <w:rPr>
          <w:rFonts w:ascii="Times New Roman" w:hAnsi="Times New Roman" w:cs="Times New Roman"/>
          <w:sz w:val="24"/>
          <w:szCs w:val="24"/>
          <w:lang w:val="de-DE"/>
        </w:rPr>
        <w:t>seine</w:t>
      </w:r>
      <w:r w:rsidR="00406284">
        <w:rPr>
          <w:rFonts w:ascii="Times New Roman" w:hAnsi="Times New Roman" w:cs="Times New Roman"/>
          <w:sz w:val="24"/>
          <w:szCs w:val="24"/>
          <w:lang w:val="de-DE"/>
        </w:rPr>
        <w:t>r</w:t>
      </w:r>
      <w:r w:rsidR="00427450">
        <w:rPr>
          <w:rFonts w:ascii="Times New Roman" w:hAnsi="Times New Roman" w:cs="Times New Roman"/>
          <w:sz w:val="24"/>
          <w:szCs w:val="24"/>
          <w:lang w:val="de-DE"/>
        </w:rPr>
        <w:t xml:space="preserve"> Ächtung</w:t>
      </w:r>
      <w:r w:rsidR="00406284">
        <w:rPr>
          <w:rFonts w:ascii="Times New Roman" w:hAnsi="Times New Roman" w:cs="Times New Roman"/>
          <w:sz w:val="24"/>
          <w:szCs w:val="24"/>
          <w:lang w:val="de-DE"/>
        </w:rPr>
        <w:t>: D</w:t>
      </w:r>
      <w:r w:rsidR="00146E68">
        <w:rPr>
          <w:rFonts w:ascii="Times New Roman" w:hAnsi="Times New Roman" w:cs="Times New Roman"/>
          <w:sz w:val="24"/>
          <w:szCs w:val="24"/>
          <w:lang w:val="de-DE"/>
        </w:rPr>
        <w:t xml:space="preserve">er Volkstribun Publius Clodius Pulcher </w:t>
      </w:r>
      <w:r w:rsidR="00406284">
        <w:rPr>
          <w:rFonts w:ascii="Times New Roman" w:hAnsi="Times New Roman" w:cs="Times New Roman"/>
          <w:sz w:val="24"/>
          <w:szCs w:val="24"/>
          <w:lang w:val="de-DE"/>
        </w:rPr>
        <w:t xml:space="preserve">hatte </w:t>
      </w:r>
      <w:r w:rsidR="00146E68">
        <w:rPr>
          <w:rFonts w:ascii="Times New Roman" w:hAnsi="Times New Roman" w:cs="Times New Roman"/>
          <w:sz w:val="24"/>
          <w:szCs w:val="24"/>
          <w:lang w:val="de-DE"/>
        </w:rPr>
        <w:t xml:space="preserve">so erfolgreich </w:t>
      </w:r>
      <w:r w:rsidR="00406284">
        <w:rPr>
          <w:rFonts w:ascii="Times New Roman" w:hAnsi="Times New Roman" w:cs="Times New Roman"/>
          <w:sz w:val="24"/>
          <w:szCs w:val="24"/>
          <w:lang w:val="de-DE"/>
        </w:rPr>
        <w:t xml:space="preserve">gegen ihn agitiert, </w:t>
      </w:r>
      <w:r w:rsidR="00146E68">
        <w:rPr>
          <w:rFonts w:ascii="Times New Roman" w:hAnsi="Times New Roman" w:cs="Times New Roman"/>
          <w:sz w:val="24"/>
          <w:szCs w:val="24"/>
          <w:lang w:val="de-DE"/>
        </w:rPr>
        <w:t xml:space="preserve">dass </w:t>
      </w:r>
      <w:r w:rsidR="00FB3D4D">
        <w:rPr>
          <w:rFonts w:ascii="Times New Roman" w:hAnsi="Times New Roman" w:cs="Times New Roman"/>
          <w:sz w:val="24"/>
          <w:szCs w:val="24"/>
          <w:lang w:val="de-DE"/>
        </w:rPr>
        <w:t xml:space="preserve">Cicero </w:t>
      </w:r>
      <w:r w:rsidR="00E13BEC">
        <w:rPr>
          <w:rFonts w:ascii="Times New Roman" w:hAnsi="Times New Roman" w:cs="Times New Roman"/>
          <w:sz w:val="24"/>
          <w:szCs w:val="24"/>
          <w:lang w:val="de-DE"/>
        </w:rPr>
        <w:t>58 </w:t>
      </w:r>
      <w:r w:rsidR="00332FB0">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00332FB0">
        <w:rPr>
          <w:rFonts w:ascii="Times New Roman" w:hAnsi="Times New Roman" w:cs="Times New Roman"/>
          <w:sz w:val="24"/>
          <w:szCs w:val="24"/>
          <w:lang w:val="de-DE"/>
        </w:rPr>
        <w:t xml:space="preserve">Chr. </w:t>
      </w:r>
      <w:r w:rsidR="00146E68">
        <w:rPr>
          <w:rFonts w:ascii="Times New Roman" w:hAnsi="Times New Roman" w:cs="Times New Roman"/>
          <w:sz w:val="24"/>
          <w:szCs w:val="24"/>
          <w:lang w:val="de-DE"/>
        </w:rPr>
        <w:t>ge</w:t>
      </w:r>
      <w:r w:rsidR="00FB3D4D">
        <w:rPr>
          <w:rFonts w:ascii="Times New Roman" w:hAnsi="Times New Roman" w:cs="Times New Roman"/>
          <w:sz w:val="24"/>
          <w:szCs w:val="24"/>
          <w:lang w:val="de-DE"/>
        </w:rPr>
        <w:t>zw</w:t>
      </w:r>
      <w:r w:rsidR="00146E68">
        <w:rPr>
          <w:rFonts w:ascii="Times New Roman" w:hAnsi="Times New Roman" w:cs="Times New Roman"/>
          <w:sz w:val="24"/>
          <w:szCs w:val="24"/>
          <w:lang w:val="de-DE"/>
        </w:rPr>
        <w:t>u</w:t>
      </w:r>
      <w:r w:rsidR="00FB3D4D">
        <w:rPr>
          <w:rFonts w:ascii="Times New Roman" w:hAnsi="Times New Roman" w:cs="Times New Roman"/>
          <w:sz w:val="24"/>
          <w:szCs w:val="24"/>
          <w:lang w:val="de-DE"/>
        </w:rPr>
        <w:t>ng</w:t>
      </w:r>
      <w:r w:rsidR="00146E68">
        <w:rPr>
          <w:rFonts w:ascii="Times New Roman" w:hAnsi="Times New Roman" w:cs="Times New Roman"/>
          <w:sz w:val="24"/>
          <w:szCs w:val="24"/>
          <w:lang w:val="de-DE"/>
        </w:rPr>
        <w:t>en war, ins Exil zu gehen</w:t>
      </w:r>
      <w:r w:rsidR="00E13BEC">
        <w:rPr>
          <w:rFonts w:ascii="Times New Roman" w:hAnsi="Times New Roman" w:cs="Times New Roman"/>
          <w:sz w:val="24"/>
          <w:szCs w:val="24"/>
          <w:lang w:val="de-DE"/>
        </w:rPr>
        <w:t>; erst im Jahre 57 </w:t>
      </w:r>
      <w:r w:rsidR="00332FB0">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00332FB0">
        <w:rPr>
          <w:rFonts w:ascii="Times New Roman" w:hAnsi="Times New Roman" w:cs="Times New Roman"/>
          <w:sz w:val="24"/>
          <w:szCs w:val="24"/>
          <w:lang w:val="de-DE"/>
        </w:rPr>
        <w:t>Chr. konnten seine Freunde in Rom die Rückberufung des Verbannten durchsetzen</w:t>
      </w:r>
      <w:r w:rsidR="00146E68">
        <w:rPr>
          <w:rFonts w:ascii="Times New Roman" w:hAnsi="Times New Roman" w:cs="Times New Roman"/>
          <w:sz w:val="24"/>
          <w:szCs w:val="24"/>
          <w:lang w:val="de-DE"/>
        </w:rPr>
        <w:t>.</w:t>
      </w:r>
      <w:r w:rsidR="00FB3D4D">
        <w:rPr>
          <w:rStyle w:val="Funotenzeichen"/>
          <w:rFonts w:ascii="Times New Roman" w:hAnsi="Times New Roman" w:cs="Times New Roman"/>
          <w:sz w:val="24"/>
          <w:szCs w:val="24"/>
          <w:lang w:val="de-DE"/>
        </w:rPr>
        <w:footnoteReference w:id="52"/>
      </w:r>
      <w:r w:rsidR="00427450">
        <w:rPr>
          <w:rFonts w:ascii="Times New Roman" w:hAnsi="Times New Roman" w:cs="Times New Roman"/>
          <w:sz w:val="24"/>
          <w:szCs w:val="24"/>
          <w:lang w:val="de-DE"/>
        </w:rPr>
        <w:t xml:space="preserve"> </w:t>
      </w:r>
      <w:r w:rsidR="000B6624">
        <w:rPr>
          <w:rFonts w:ascii="Times New Roman" w:hAnsi="Times New Roman" w:cs="Times New Roman"/>
          <w:sz w:val="24"/>
          <w:szCs w:val="24"/>
          <w:lang w:val="de-DE"/>
        </w:rPr>
        <w:t xml:space="preserve">In Zusammenhang </w:t>
      </w:r>
      <w:r w:rsidR="00332FB0">
        <w:rPr>
          <w:rFonts w:ascii="Times New Roman" w:hAnsi="Times New Roman" w:cs="Times New Roman"/>
          <w:sz w:val="24"/>
          <w:szCs w:val="24"/>
          <w:lang w:val="de-DE"/>
        </w:rPr>
        <w:t xml:space="preserve">mit dieser wichtigen Episode seiner Vita </w:t>
      </w:r>
      <w:r w:rsidR="000B6624">
        <w:rPr>
          <w:rFonts w:ascii="Times New Roman" w:hAnsi="Times New Roman" w:cs="Times New Roman"/>
          <w:sz w:val="24"/>
          <w:szCs w:val="24"/>
          <w:lang w:val="de-DE"/>
        </w:rPr>
        <w:t>bedient</w:t>
      </w:r>
      <w:r w:rsidR="00406284">
        <w:rPr>
          <w:rFonts w:ascii="Times New Roman" w:hAnsi="Times New Roman" w:cs="Times New Roman"/>
          <w:sz w:val="24"/>
          <w:szCs w:val="24"/>
          <w:lang w:val="de-DE"/>
        </w:rPr>
        <w:t>e</w:t>
      </w:r>
      <w:r w:rsidR="000B6624">
        <w:rPr>
          <w:rFonts w:ascii="Times New Roman" w:hAnsi="Times New Roman" w:cs="Times New Roman"/>
          <w:sz w:val="24"/>
          <w:szCs w:val="24"/>
          <w:lang w:val="de-DE"/>
        </w:rPr>
        <w:t xml:space="preserve"> sich Cicero des </w:t>
      </w:r>
      <w:r w:rsidR="000B6624" w:rsidRPr="00452A3E">
        <w:rPr>
          <w:rFonts w:ascii="Times New Roman" w:hAnsi="Times New Roman" w:cs="Times New Roman"/>
          <w:sz w:val="24"/>
          <w:szCs w:val="24"/>
          <w:lang w:val="de-DE"/>
        </w:rPr>
        <w:t>Motiv</w:t>
      </w:r>
      <w:r w:rsidR="000B6624">
        <w:rPr>
          <w:rFonts w:ascii="Times New Roman" w:hAnsi="Times New Roman" w:cs="Times New Roman"/>
          <w:sz w:val="24"/>
          <w:szCs w:val="24"/>
          <w:lang w:val="de-DE"/>
        </w:rPr>
        <w:t xml:space="preserve">s vom </w:t>
      </w:r>
      <w:r w:rsidR="000B6624" w:rsidRPr="00452A3E">
        <w:rPr>
          <w:rFonts w:ascii="Times New Roman" w:hAnsi="Times New Roman" w:cs="Times New Roman"/>
          <w:sz w:val="24"/>
          <w:szCs w:val="24"/>
          <w:lang w:val="de-DE"/>
        </w:rPr>
        <w:t>ungerecht verfolgten Helden</w:t>
      </w:r>
      <w:r w:rsidR="000B6624">
        <w:rPr>
          <w:rFonts w:ascii="Times New Roman" w:hAnsi="Times New Roman" w:cs="Times New Roman"/>
          <w:sz w:val="24"/>
          <w:szCs w:val="24"/>
          <w:lang w:val="de-DE"/>
        </w:rPr>
        <w:t>, der freiwillig die Vaterstadt verlässt, um Schaden von ihr und seinen Mitbürgern abzuwenden. Das wird besonders in den Reden deutlich, die Cicero direkt nach seiner Rückberufung aus dem Exil gehalten hat</w:t>
      </w:r>
      <w:r w:rsidR="0031546D">
        <w:rPr>
          <w:rFonts w:ascii="Times New Roman" w:hAnsi="Times New Roman" w:cs="Times New Roman"/>
          <w:sz w:val="24"/>
          <w:szCs w:val="24"/>
          <w:lang w:val="de-DE"/>
        </w:rPr>
        <w:t xml:space="preserve">, wie </w:t>
      </w:r>
      <w:r w:rsidR="0031546D" w:rsidRPr="0031546D">
        <w:rPr>
          <w:rFonts w:ascii="Times New Roman" w:hAnsi="Times New Roman" w:cs="Times New Roman"/>
          <w:smallCaps/>
          <w:sz w:val="24"/>
          <w:szCs w:val="24"/>
          <w:lang w:val="de-DE"/>
        </w:rPr>
        <w:t>Arthur Robinson</w:t>
      </w:r>
      <w:r w:rsidR="0031546D">
        <w:rPr>
          <w:rFonts w:ascii="Times New Roman" w:hAnsi="Times New Roman" w:cs="Times New Roman"/>
          <w:sz w:val="24"/>
          <w:szCs w:val="24"/>
          <w:lang w:val="de-DE"/>
        </w:rPr>
        <w:t xml:space="preserve"> in einem sehr instruktiven Aufsatz anhand des Wortgebrauchs </w:t>
      </w:r>
      <w:r w:rsidR="00406284">
        <w:rPr>
          <w:rFonts w:ascii="Times New Roman" w:hAnsi="Times New Roman" w:cs="Times New Roman"/>
          <w:sz w:val="24"/>
          <w:szCs w:val="24"/>
          <w:lang w:val="de-DE"/>
        </w:rPr>
        <w:t xml:space="preserve">etwa </w:t>
      </w:r>
      <w:r w:rsidR="0031546D">
        <w:rPr>
          <w:rFonts w:ascii="Times New Roman" w:hAnsi="Times New Roman" w:cs="Times New Roman"/>
          <w:sz w:val="24"/>
          <w:szCs w:val="24"/>
          <w:lang w:val="de-DE"/>
        </w:rPr>
        <w:t xml:space="preserve">in </w:t>
      </w:r>
      <w:r w:rsidR="00332FB0">
        <w:rPr>
          <w:rFonts w:ascii="Times New Roman" w:hAnsi="Times New Roman" w:cs="Times New Roman"/>
          <w:sz w:val="24"/>
          <w:szCs w:val="24"/>
          <w:lang w:val="de-DE"/>
        </w:rPr>
        <w:t>den D</w:t>
      </w:r>
      <w:r w:rsidR="000B6624">
        <w:rPr>
          <w:rFonts w:ascii="Times New Roman" w:hAnsi="Times New Roman" w:cs="Times New Roman"/>
          <w:sz w:val="24"/>
          <w:szCs w:val="24"/>
          <w:lang w:val="de-DE"/>
        </w:rPr>
        <w:t xml:space="preserve">anksagungen an Volk und Senat von Rom </w:t>
      </w:r>
      <w:r w:rsidR="0031546D">
        <w:rPr>
          <w:rFonts w:ascii="Times New Roman" w:hAnsi="Times New Roman" w:cs="Times New Roman"/>
          <w:sz w:val="24"/>
          <w:szCs w:val="24"/>
          <w:lang w:val="de-DE"/>
        </w:rPr>
        <w:t xml:space="preserve">sowie </w:t>
      </w:r>
      <w:r w:rsidR="000B6624">
        <w:rPr>
          <w:rFonts w:ascii="Times New Roman" w:hAnsi="Times New Roman" w:cs="Times New Roman"/>
          <w:sz w:val="24"/>
          <w:szCs w:val="24"/>
          <w:lang w:val="de-DE"/>
        </w:rPr>
        <w:t xml:space="preserve">in </w:t>
      </w:r>
      <w:r w:rsidR="000B6624" w:rsidRPr="00F51163">
        <w:rPr>
          <w:rFonts w:ascii="Times New Roman" w:hAnsi="Times New Roman" w:cs="Times New Roman"/>
          <w:i/>
          <w:sz w:val="24"/>
          <w:szCs w:val="24"/>
          <w:lang w:val="la-Latn"/>
        </w:rPr>
        <w:t>de domo sua ad pontifices</w:t>
      </w:r>
      <w:r w:rsidR="0031546D">
        <w:rPr>
          <w:rFonts w:ascii="Times New Roman" w:hAnsi="Times New Roman" w:cs="Times New Roman"/>
          <w:sz w:val="24"/>
          <w:szCs w:val="24"/>
          <w:lang w:val="de-DE"/>
        </w:rPr>
        <w:t xml:space="preserve"> zeigen konnte.</w:t>
      </w:r>
      <w:r w:rsidR="000B6624">
        <w:rPr>
          <w:rStyle w:val="Funotenzeichen"/>
          <w:rFonts w:ascii="Times New Roman" w:hAnsi="Times New Roman" w:cs="Times New Roman"/>
          <w:sz w:val="24"/>
          <w:szCs w:val="24"/>
          <w:lang w:val="de-DE"/>
        </w:rPr>
        <w:footnoteReference w:id="53"/>
      </w:r>
      <w:r w:rsidR="006E319D">
        <w:rPr>
          <w:rFonts w:ascii="Times New Roman" w:hAnsi="Times New Roman" w:cs="Times New Roman"/>
          <w:sz w:val="24"/>
          <w:szCs w:val="24"/>
          <w:lang w:val="de-DE"/>
        </w:rPr>
        <w:t xml:space="preserve"> </w:t>
      </w:r>
    </w:p>
    <w:p w:rsidR="00AC0979" w:rsidRDefault="0079323D" w:rsidP="007937AA">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Z</w:t>
      </w:r>
      <w:r w:rsidR="00427450">
        <w:rPr>
          <w:rFonts w:ascii="Times New Roman" w:hAnsi="Times New Roman" w:cs="Times New Roman"/>
          <w:sz w:val="24"/>
          <w:szCs w:val="24"/>
          <w:lang w:val="de-DE"/>
        </w:rPr>
        <w:t xml:space="preserve">um anderen </w:t>
      </w:r>
      <w:r>
        <w:rPr>
          <w:rFonts w:ascii="Times New Roman" w:hAnsi="Times New Roman" w:cs="Times New Roman"/>
          <w:sz w:val="24"/>
          <w:szCs w:val="24"/>
          <w:lang w:val="de-DE"/>
        </w:rPr>
        <w:t xml:space="preserve">sind die </w:t>
      </w:r>
      <w:r w:rsidR="00E13BEC">
        <w:rPr>
          <w:rFonts w:ascii="Times New Roman" w:hAnsi="Times New Roman" w:cs="Times New Roman"/>
          <w:sz w:val="24"/>
          <w:szCs w:val="24"/>
          <w:lang w:val="de-DE"/>
        </w:rPr>
        <w:t>Jahre 48 bis 44 </w:t>
      </w:r>
      <w:r w:rsidR="00427450">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00427450">
        <w:rPr>
          <w:rFonts w:ascii="Times New Roman" w:hAnsi="Times New Roman" w:cs="Times New Roman"/>
          <w:sz w:val="24"/>
          <w:szCs w:val="24"/>
          <w:lang w:val="de-DE"/>
        </w:rPr>
        <w:t>Chr.</w:t>
      </w:r>
      <w:r>
        <w:rPr>
          <w:rFonts w:ascii="Times New Roman" w:hAnsi="Times New Roman" w:cs="Times New Roman"/>
          <w:sz w:val="24"/>
          <w:szCs w:val="24"/>
          <w:lang w:val="de-DE"/>
        </w:rPr>
        <w:t xml:space="preserve"> von Interesse</w:t>
      </w:r>
      <w:r w:rsidR="00427450">
        <w:rPr>
          <w:rFonts w:ascii="Times New Roman" w:hAnsi="Times New Roman" w:cs="Times New Roman"/>
          <w:sz w:val="24"/>
          <w:szCs w:val="24"/>
          <w:lang w:val="de-DE"/>
        </w:rPr>
        <w:t>, eine</w:t>
      </w:r>
      <w:r w:rsidR="00FE196A">
        <w:rPr>
          <w:rFonts w:ascii="Times New Roman" w:hAnsi="Times New Roman" w:cs="Times New Roman"/>
          <w:sz w:val="24"/>
          <w:szCs w:val="24"/>
          <w:lang w:val="de-DE"/>
        </w:rPr>
        <w:t xml:space="preserve"> Zeit</w:t>
      </w:r>
      <w:r w:rsidR="00FB3D4D">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die Cicero zwar nicht im Exil verbrachte, </w:t>
      </w:r>
      <w:r w:rsidR="00FB3D4D">
        <w:rPr>
          <w:rFonts w:ascii="Times New Roman" w:hAnsi="Times New Roman" w:cs="Times New Roman"/>
          <w:sz w:val="24"/>
          <w:szCs w:val="24"/>
          <w:lang w:val="de-DE"/>
        </w:rPr>
        <w:t xml:space="preserve">die für </w:t>
      </w:r>
      <w:r w:rsidR="007935F6">
        <w:rPr>
          <w:rFonts w:ascii="Times New Roman" w:hAnsi="Times New Roman" w:cs="Times New Roman"/>
          <w:sz w:val="24"/>
          <w:szCs w:val="24"/>
          <w:lang w:val="de-DE"/>
        </w:rPr>
        <w:t>ihn</w:t>
      </w:r>
      <w:r>
        <w:rPr>
          <w:rFonts w:ascii="Times New Roman" w:hAnsi="Times New Roman" w:cs="Times New Roman"/>
          <w:sz w:val="24"/>
          <w:szCs w:val="24"/>
          <w:lang w:val="de-DE"/>
        </w:rPr>
        <w:t xml:space="preserve"> </w:t>
      </w:r>
      <w:r w:rsidR="007935F6">
        <w:rPr>
          <w:rFonts w:ascii="Times New Roman" w:hAnsi="Times New Roman" w:cs="Times New Roman"/>
          <w:sz w:val="24"/>
          <w:szCs w:val="24"/>
          <w:lang w:val="de-DE"/>
        </w:rPr>
        <w:t xml:space="preserve">in </w:t>
      </w:r>
      <w:r w:rsidR="00FB3D4D">
        <w:rPr>
          <w:rFonts w:ascii="Times New Roman" w:hAnsi="Times New Roman" w:cs="Times New Roman"/>
          <w:sz w:val="24"/>
          <w:szCs w:val="24"/>
          <w:lang w:val="de-DE"/>
        </w:rPr>
        <w:t>machtpolitisch</w:t>
      </w:r>
      <w:r w:rsidR="007935F6">
        <w:rPr>
          <w:rFonts w:ascii="Times New Roman" w:hAnsi="Times New Roman" w:cs="Times New Roman"/>
          <w:sz w:val="24"/>
          <w:szCs w:val="24"/>
          <w:lang w:val="de-DE"/>
        </w:rPr>
        <w:t>er Hinsicht</w:t>
      </w:r>
      <w:r w:rsidR="00FB3D4D">
        <w:rPr>
          <w:rFonts w:ascii="Times New Roman" w:hAnsi="Times New Roman" w:cs="Times New Roman"/>
          <w:sz w:val="24"/>
          <w:szCs w:val="24"/>
          <w:lang w:val="de-DE"/>
        </w:rPr>
        <w:t xml:space="preserve"> </w:t>
      </w:r>
      <w:r w:rsidR="007935F6">
        <w:rPr>
          <w:rFonts w:ascii="Times New Roman" w:hAnsi="Times New Roman" w:cs="Times New Roman"/>
          <w:sz w:val="24"/>
          <w:szCs w:val="24"/>
          <w:lang w:val="de-DE"/>
        </w:rPr>
        <w:t xml:space="preserve">jedoch </w:t>
      </w:r>
      <w:r w:rsidR="00FB3D4D">
        <w:rPr>
          <w:rFonts w:ascii="Times New Roman" w:hAnsi="Times New Roman" w:cs="Times New Roman"/>
          <w:sz w:val="24"/>
          <w:szCs w:val="24"/>
          <w:lang w:val="de-DE"/>
        </w:rPr>
        <w:t>mit</w:t>
      </w:r>
      <w:r w:rsidR="00FE196A">
        <w:rPr>
          <w:rFonts w:ascii="Times New Roman" w:hAnsi="Times New Roman" w:cs="Times New Roman"/>
          <w:sz w:val="24"/>
          <w:szCs w:val="24"/>
          <w:lang w:val="de-DE"/>
        </w:rPr>
        <w:t xml:space="preserve"> relativer Bedeutungslosigkeit</w:t>
      </w:r>
      <w:r w:rsidR="00FB3D4D">
        <w:rPr>
          <w:rFonts w:ascii="Times New Roman" w:hAnsi="Times New Roman" w:cs="Times New Roman"/>
          <w:sz w:val="24"/>
          <w:szCs w:val="24"/>
          <w:lang w:val="de-DE"/>
        </w:rPr>
        <w:t xml:space="preserve"> einherging</w:t>
      </w:r>
      <w:r w:rsidR="008A7656">
        <w:rPr>
          <w:rFonts w:ascii="Times New Roman" w:hAnsi="Times New Roman" w:cs="Times New Roman"/>
          <w:sz w:val="24"/>
          <w:szCs w:val="24"/>
          <w:lang w:val="de-DE"/>
        </w:rPr>
        <w:t xml:space="preserve">, obschon er </w:t>
      </w:r>
      <w:r w:rsidR="008A7656" w:rsidRPr="00F90521">
        <w:rPr>
          <w:rFonts w:ascii="Times New Roman" w:hAnsi="Times New Roman" w:cs="Times New Roman"/>
          <w:sz w:val="24"/>
          <w:szCs w:val="24"/>
          <w:lang w:val="de-DE"/>
        </w:rPr>
        <w:t>weiterhin im Senat saß, an dessen Sitzungen teilnahm und auch persönliche Kontakte zu Caesar pflegte.</w:t>
      </w:r>
      <w:r w:rsidR="00E61640" w:rsidRPr="00F90521">
        <w:rPr>
          <w:rStyle w:val="Funotenzeichen"/>
          <w:rFonts w:ascii="Times New Roman" w:hAnsi="Times New Roman" w:cs="Times New Roman"/>
          <w:sz w:val="24"/>
          <w:szCs w:val="24"/>
          <w:lang w:val="de-DE"/>
        </w:rPr>
        <w:footnoteReference w:id="54"/>
      </w:r>
      <w:r w:rsidR="00E61640" w:rsidRPr="00F90521">
        <w:rPr>
          <w:rFonts w:ascii="Times New Roman" w:hAnsi="Times New Roman" w:cs="Times New Roman"/>
          <w:sz w:val="24"/>
          <w:szCs w:val="24"/>
          <w:lang w:val="de-DE"/>
        </w:rPr>
        <w:t xml:space="preserve"> </w:t>
      </w:r>
      <w:r w:rsidR="00AC0979" w:rsidRPr="00F90521">
        <w:rPr>
          <w:rFonts w:ascii="Times New Roman" w:hAnsi="Times New Roman" w:cs="Times New Roman"/>
          <w:sz w:val="24"/>
          <w:szCs w:val="24"/>
          <w:lang w:val="de-DE"/>
        </w:rPr>
        <w:t>Daran änderte zunächst auch die Ermordung des Diktators nichts, an dessen Stelle Marc</w:t>
      </w:r>
      <w:r w:rsidR="00AC0979">
        <w:rPr>
          <w:rFonts w:ascii="Times New Roman" w:hAnsi="Times New Roman" w:cs="Times New Roman"/>
          <w:sz w:val="24"/>
          <w:szCs w:val="24"/>
          <w:lang w:val="de-DE"/>
        </w:rPr>
        <w:t>us Antonius</w:t>
      </w:r>
      <w:r w:rsidR="00AC0979" w:rsidRPr="00F90521">
        <w:rPr>
          <w:rFonts w:ascii="Times New Roman" w:hAnsi="Times New Roman" w:cs="Times New Roman"/>
          <w:sz w:val="24"/>
          <w:szCs w:val="24"/>
          <w:lang w:val="de-DE"/>
        </w:rPr>
        <w:t xml:space="preserve"> trat. Erst im Verlauf der Auseinandersetzungen zwischen Antonius und Caesars Adoptivsohn</w:t>
      </w:r>
      <w:r w:rsidR="00AC0979">
        <w:rPr>
          <w:rFonts w:ascii="Times New Roman" w:hAnsi="Times New Roman" w:cs="Times New Roman"/>
          <w:sz w:val="24"/>
          <w:szCs w:val="24"/>
          <w:lang w:val="de-DE"/>
        </w:rPr>
        <w:t>, dem jungen</w:t>
      </w:r>
      <w:r w:rsidR="00AC0979" w:rsidRPr="00F90521">
        <w:rPr>
          <w:rFonts w:ascii="Times New Roman" w:hAnsi="Times New Roman" w:cs="Times New Roman"/>
          <w:sz w:val="24"/>
          <w:szCs w:val="24"/>
          <w:lang w:val="de-DE"/>
        </w:rPr>
        <w:t xml:space="preserve"> Octavian</w:t>
      </w:r>
      <w:r w:rsidR="00AC0979">
        <w:rPr>
          <w:rFonts w:ascii="Times New Roman" w:hAnsi="Times New Roman" w:cs="Times New Roman"/>
          <w:sz w:val="24"/>
          <w:szCs w:val="24"/>
          <w:lang w:val="de-DE"/>
        </w:rPr>
        <w:t>,</w:t>
      </w:r>
      <w:r w:rsidR="00AC0979" w:rsidRPr="00F90521">
        <w:rPr>
          <w:rFonts w:ascii="Times New Roman" w:hAnsi="Times New Roman" w:cs="Times New Roman"/>
          <w:sz w:val="24"/>
          <w:szCs w:val="24"/>
          <w:lang w:val="de-DE"/>
        </w:rPr>
        <w:t xml:space="preserve"> </w:t>
      </w:r>
      <w:r w:rsidR="008D7D46">
        <w:rPr>
          <w:rFonts w:ascii="Times New Roman" w:hAnsi="Times New Roman" w:cs="Times New Roman"/>
          <w:sz w:val="24"/>
          <w:szCs w:val="24"/>
          <w:lang w:val="de-DE"/>
        </w:rPr>
        <w:t xml:space="preserve">bot sich </w:t>
      </w:r>
      <w:r w:rsidR="00AC0979" w:rsidRPr="00F90521">
        <w:rPr>
          <w:rFonts w:ascii="Times New Roman" w:hAnsi="Times New Roman" w:cs="Times New Roman"/>
          <w:sz w:val="24"/>
          <w:szCs w:val="24"/>
          <w:lang w:val="de-DE"/>
        </w:rPr>
        <w:t xml:space="preserve">Cicero die Möglichkeit, das politische Geschehen wieder </w:t>
      </w:r>
      <w:r w:rsidR="008D7D46">
        <w:rPr>
          <w:rFonts w:ascii="Times New Roman" w:hAnsi="Times New Roman" w:cs="Times New Roman"/>
          <w:sz w:val="24"/>
          <w:szCs w:val="24"/>
          <w:lang w:val="de-DE"/>
        </w:rPr>
        <w:t xml:space="preserve">entscheidend </w:t>
      </w:r>
      <w:r w:rsidR="00AC0979" w:rsidRPr="00F90521">
        <w:rPr>
          <w:rFonts w:ascii="Times New Roman" w:hAnsi="Times New Roman" w:cs="Times New Roman"/>
          <w:sz w:val="24"/>
          <w:szCs w:val="24"/>
          <w:lang w:val="de-DE"/>
        </w:rPr>
        <w:t xml:space="preserve">mitzugestalten: Er stellte sich an die Spitze derer, </w:t>
      </w:r>
      <w:r w:rsidR="00AC0979">
        <w:rPr>
          <w:rFonts w:ascii="Times New Roman" w:hAnsi="Times New Roman" w:cs="Times New Roman"/>
          <w:sz w:val="24"/>
          <w:szCs w:val="24"/>
          <w:lang w:val="de-DE"/>
        </w:rPr>
        <w:t xml:space="preserve">die um </w:t>
      </w:r>
      <w:r w:rsidR="00AC0979" w:rsidRPr="00F90521">
        <w:rPr>
          <w:rFonts w:ascii="Times New Roman" w:hAnsi="Times New Roman" w:cs="Times New Roman"/>
          <w:sz w:val="24"/>
          <w:szCs w:val="24"/>
          <w:lang w:val="de-DE"/>
        </w:rPr>
        <w:t>Antonius</w:t>
      </w:r>
      <w:r w:rsidR="00AC0979">
        <w:rPr>
          <w:rFonts w:ascii="Times New Roman" w:hAnsi="Times New Roman" w:cs="Times New Roman"/>
          <w:sz w:val="24"/>
          <w:szCs w:val="24"/>
          <w:lang w:val="de-DE"/>
        </w:rPr>
        <w:t>’</w:t>
      </w:r>
      <w:r w:rsidR="00AC0979" w:rsidRPr="00F90521">
        <w:rPr>
          <w:rFonts w:ascii="Times New Roman" w:hAnsi="Times New Roman" w:cs="Times New Roman"/>
          <w:sz w:val="24"/>
          <w:szCs w:val="24"/>
          <w:lang w:val="de-DE"/>
        </w:rPr>
        <w:t xml:space="preserve"> </w:t>
      </w:r>
      <w:r w:rsidR="00AC0979">
        <w:rPr>
          <w:rFonts w:ascii="Times New Roman" w:hAnsi="Times New Roman" w:cs="Times New Roman"/>
          <w:sz w:val="24"/>
          <w:szCs w:val="24"/>
          <w:lang w:val="de-DE"/>
        </w:rPr>
        <w:t xml:space="preserve">Entmachtung bemüht waren, und unterstützte zu diesem Zweck schließlich </w:t>
      </w:r>
      <w:r w:rsidR="008D7D46">
        <w:rPr>
          <w:rFonts w:ascii="Times New Roman" w:hAnsi="Times New Roman" w:cs="Times New Roman"/>
          <w:sz w:val="24"/>
          <w:szCs w:val="24"/>
          <w:lang w:val="de-DE"/>
        </w:rPr>
        <w:t>den Anspru</w:t>
      </w:r>
      <w:r w:rsidR="00AC0979">
        <w:rPr>
          <w:rFonts w:ascii="Times New Roman" w:hAnsi="Times New Roman" w:cs="Times New Roman"/>
          <w:sz w:val="24"/>
          <w:szCs w:val="24"/>
          <w:lang w:val="de-DE"/>
        </w:rPr>
        <w:t>ch</w:t>
      </w:r>
      <w:r w:rsidR="008D7D46">
        <w:rPr>
          <w:rFonts w:ascii="Times New Roman" w:hAnsi="Times New Roman" w:cs="Times New Roman"/>
          <w:sz w:val="24"/>
          <w:szCs w:val="24"/>
          <w:lang w:val="de-DE"/>
        </w:rPr>
        <w:t xml:space="preserve"> Octavians als dem geringeren von zwei Übeln</w:t>
      </w:r>
      <w:r w:rsidR="00AC0979">
        <w:rPr>
          <w:rFonts w:ascii="Times New Roman" w:hAnsi="Times New Roman" w:cs="Times New Roman"/>
          <w:sz w:val="24"/>
          <w:szCs w:val="24"/>
          <w:lang w:val="de-DE"/>
        </w:rPr>
        <w:t>.</w:t>
      </w:r>
    </w:p>
    <w:p w:rsidR="00F90521" w:rsidRPr="004870BD" w:rsidRDefault="007935F6" w:rsidP="00B77CC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w:t>
      </w:r>
      <w:r w:rsidR="00CB7665">
        <w:rPr>
          <w:rFonts w:ascii="Times New Roman" w:hAnsi="Times New Roman" w:cs="Times New Roman"/>
          <w:sz w:val="24"/>
          <w:szCs w:val="24"/>
          <w:lang w:val="de-DE"/>
        </w:rPr>
        <w:t>es</w:t>
      </w:r>
      <w:r>
        <w:rPr>
          <w:rFonts w:ascii="Times New Roman" w:hAnsi="Times New Roman" w:cs="Times New Roman"/>
          <w:sz w:val="24"/>
          <w:szCs w:val="24"/>
          <w:lang w:val="de-DE"/>
        </w:rPr>
        <w:t>e</w:t>
      </w:r>
      <w:r w:rsidR="008D7D46">
        <w:rPr>
          <w:rFonts w:ascii="Times New Roman" w:hAnsi="Times New Roman" w:cs="Times New Roman"/>
          <w:sz w:val="24"/>
          <w:szCs w:val="24"/>
          <w:lang w:val="de-DE"/>
        </w:rPr>
        <w:t xml:space="preserve"> </w:t>
      </w:r>
      <w:r w:rsidR="00AC0979">
        <w:rPr>
          <w:rFonts w:ascii="Times New Roman" w:hAnsi="Times New Roman" w:cs="Times New Roman"/>
          <w:sz w:val="24"/>
          <w:szCs w:val="24"/>
          <w:lang w:val="de-DE"/>
        </w:rPr>
        <w:t xml:space="preserve">Phase der Macht- und Einflusslosigkeit </w:t>
      </w:r>
      <w:r>
        <w:rPr>
          <w:rFonts w:ascii="Times New Roman" w:hAnsi="Times New Roman" w:cs="Times New Roman"/>
          <w:sz w:val="24"/>
          <w:szCs w:val="24"/>
          <w:lang w:val="de-DE"/>
        </w:rPr>
        <w:t xml:space="preserve">suchte </w:t>
      </w:r>
      <w:r w:rsidR="00AC0979">
        <w:rPr>
          <w:rFonts w:ascii="Times New Roman" w:hAnsi="Times New Roman" w:cs="Times New Roman"/>
          <w:sz w:val="24"/>
          <w:szCs w:val="24"/>
          <w:lang w:val="de-DE"/>
        </w:rPr>
        <w:t>Cic</w:t>
      </w:r>
      <w:r w:rsidR="00FB3D4D">
        <w:rPr>
          <w:rFonts w:ascii="Times New Roman" w:hAnsi="Times New Roman" w:cs="Times New Roman"/>
          <w:sz w:val="24"/>
          <w:szCs w:val="24"/>
          <w:lang w:val="de-DE"/>
        </w:rPr>
        <w:t>er</w:t>
      </w:r>
      <w:r w:rsidR="00AC0979">
        <w:rPr>
          <w:rFonts w:ascii="Times New Roman" w:hAnsi="Times New Roman" w:cs="Times New Roman"/>
          <w:sz w:val="24"/>
          <w:szCs w:val="24"/>
          <w:lang w:val="de-DE"/>
        </w:rPr>
        <w:t>o</w:t>
      </w:r>
      <w:r w:rsidR="00FB3D4D">
        <w:rPr>
          <w:rFonts w:ascii="Times New Roman" w:hAnsi="Times New Roman" w:cs="Times New Roman"/>
          <w:sz w:val="24"/>
          <w:szCs w:val="24"/>
          <w:lang w:val="de-DE"/>
        </w:rPr>
        <w:t xml:space="preserve"> als freiwilligen R</w:t>
      </w:r>
      <w:r w:rsidR="00F90521">
        <w:rPr>
          <w:rFonts w:ascii="Times New Roman" w:hAnsi="Times New Roman" w:cs="Times New Roman"/>
          <w:sz w:val="24"/>
          <w:szCs w:val="24"/>
          <w:lang w:val="de-DE"/>
        </w:rPr>
        <w:t xml:space="preserve">ückzug </w:t>
      </w:r>
      <w:r w:rsidR="0079323D">
        <w:rPr>
          <w:rFonts w:ascii="Times New Roman" w:hAnsi="Times New Roman" w:cs="Times New Roman"/>
          <w:sz w:val="24"/>
          <w:szCs w:val="24"/>
          <w:lang w:val="de-DE"/>
        </w:rPr>
        <w:t xml:space="preserve">in ein von philosophischer Betätigung </w:t>
      </w:r>
      <w:r w:rsidR="008A7656">
        <w:rPr>
          <w:rFonts w:ascii="Times New Roman" w:hAnsi="Times New Roman" w:cs="Times New Roman"/>
          <w:sz w:val="24"/>
          <w:szCs w:val="24"/>
          <w:lang w:val="de-DE"/>
        </w:rPr>
        <w:t xml:space="preserve">bestimmtes </w:t>
      </w:r>
      <w:r w:rsidR="0079323D" w:rsidRPr="0079323D">
        <w:rPr>
          <w:rFonts w:ascii="Times New Roman" w:hAnsi="Times New Roman" w:cs="Times New Roman"/>
          <w:i/>
          <w:sz w:val="24"/>
          <w:szCs w:val="24"/>
          <w:lang w:val="la-Latn"/>
        </w:rPr>
        <w:t>otium</w:t>
      </w:r>
      <w:r w:rsidR="0079323D">
        <w:rPr>
          <w:rFonts w:ascii="Times New Roman" w:hAnsi="Times New Roman" w:cs="Times New Roman"/>
          <w:sz w:val="24"/>
          <w:szCs w:val="24"/>
          <w:lang w:val="de-DE"/>
        </w:rPr>
        <w:t xml:space="preserve"> </w:t>
      </w:r>
      <w:r w:rsidR="00F90521">
        <w:rPr>
          <w:rFonts w:ascii="Times New Roman" w:hAnsi="Times New Roman" w:cs="Times New Roman"/>
          <w:sz w:val="24"/>
          <w:szCs w:val="24"/>
          <w:lang w:val="de-DE"/>
        </w:rPr>
        <w:t>darzustellen</w:t>
      </w:r>
      <w:r>
        <w:rPr>
          <w:rFonts w:ascii="Times New Roman" w:hAnsi="Times New Roman" w:cs="Times New Roman"/>
          <w:sz w:val="24"/>
          <w:szCs w:val="24"/>
          <w:lang w:val="de-DE"/>
        </w:rPr>
        <w:t>, indem er</w:t>
      </w:r>
      <w:r w:rsidR="00E61640">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die Pose vom misshandelten Patrioten um die Figur </w:t>
      </w:r>
      <w:r w:rsidR="0079323D">
        <w:rPr>
          <w:rFonts w:ascii="Times New Roman" w:hAnsi="Times New Roman" w:cs="Times New Roman"/>
          <w:sz w:val="24"/>
          <w:szCs w:val="24"/>
          <w:lang w:val="de-DE"/>
        </w:rPr>
        <w:t xml:space="preserve">des </w:t>
      </w:r>
      <w:r w:rsidR="001222F5" w:rsidRPr="00452A3E">
        <w:rPr>
          <w:rFonts w:ascii="Times New Roman" w:hAnsi="Times New Roman" w:cs="Times New Roman"/>
          <w:sz w:val="24"/>
          <w:szCs w:val="24"/>
          <w:lang w:val="de-DE"/>
        </w:rPr>
        <w:t>philosophischen Politiker</w:t>
      </w:r>
      <w:r w:rsidR="0079323D">
        <w:rPr>
          <w:rFonts w:ascii="Times New Roman" w:hAnsi="Times New Roman" w:cs="Times New Roman"/>
          <w:sz w:val="24"/>
          <w:szCs w:val="24"/>
          <w:lang w:val="de-DE"/>
        </w:rPr>
        <w:t xml:space="preserve">s bzw. </w:t>
      </w:r>
      <w:r w:rsidR="001222F5" w:rsidRPr="00452A3E">
        <w:rPr>
          <w:rFonts w:ascii="Times New Roman" w:hAnsi="Times New Roman" w:cs="Times New Roman"/>
          <w:sz w:val="24"/>
          <w:szCs w:val="24"/>
          <w:lang w:val="de-DE"/>
        </w:rPr>
        <w:t>politischen Philosophen</w:t>
      </w:r>
      <w:r w:rsidR="001222F5">
        <w:rPr>
          <w:rFonts w:ascii="Times New Roman" w:hAnsi="Times New Roman" w:cs="Times New Roman"/>
          <w:sz w:val="24"/>
          <w:szCs w:val="24"/>
          <w:lang w:val="de-DE"/>
        </w:rPr>
        <w:t xml:space="preserve"> erweitert</w:t>
      </w:r>
      <w:r>
        <w:rPr>
          <w:rFonts w:ascii="Times New Roman" w:hAnsi="Times New Roman" w:cs="Times New Roman"/>
          <w:sz w:val="24"/>
          <w:szCs w:val="24"/>
          <w:lang w:val="de-DE"/>
        </w:rPr>
        <w:t>e</w:t>
      </w:r>
      <w:r w:rsidR="001222F5" w:rsidRPr="00452A3E">
        <w:rPr>
          <w:rFonts w:ascii="Times New Roman" w:hAnsi="Times New Roman" w:cs="Times New Roman"/>
          <w:sz w:val="24"/>
          <w:szCs w:val="24"/>
          <w:lang w:val="de-DE"/>
        </w:rPr>
        <w:t>, der ange</w:t>
      </w:r>
      <w:r w:rsidR="00C83524">
        <w:rPr>
          <w:rFonts w:ascii="Times New Roman" w:hAnsi="Times New Roman" w:cs="Times New Roman"/>
          <w:sz w:val="24"/>
          <w:szCs w:val="24"/>
          <w:lang w:val="de-DE"/>
        </w:rPr>
        <w:t>widert</w:t>
      </w:r>
      <w:r w:rsidR="001222F5" w:rsidRPr="00452A3E">
        <w:rPr>
          <w:rFonts w:ascii="Times New Roman" w:hAnsi="Times New Roman" w:cs="Times New Roman"/>
          <w:sz w:val="24"/>
          <w:szCs w:val="24"/>
          <w:lang w:val="de-DE"/>
        </w:rPr>
        <w:t xml:space="preserve"> von den Zeitläufen die Stadt verlässt</w:t>
      </w:r>
      <w:r w:rsidR="0079323D">
        <w:rPr>
          <w:rFonts w:ascii="Times New Roman" w:hAnsi="Times New Roman" w:cs="Times New Roman"/>
          <w:sz w:val="24"/>
          <w:szCs w:val="24"/>
          <w:lang w:val="de-DE"/>
        </w:rPr>
        <w:t xml:space="preserve"> und nur noch seiner Muße lebt. </w:t>
      </w:r>
      <w:r w:rsidR="004870BD" w:rsidRPr="004870BD">
        <w:rPr>
          <w:rFonts w:ascii="Times New Roman" w:hAnsi="Times New Roman" w:cs="Times New Roman"/>
          <w:sz w:val="24"/>
          <w:szCs w:val="24"/>
          <w:lang w:val="de-DE"/>
        </w:rPr>
        <w:t>D</w:t>
      </w:r>
      <w:r w:rsidR="0079323D">
        <w:rPr>
          <w:rFonts w:ascii="Times New Roman" w:hAnsi="Times New Roman" w:cs="Times New Roman"/>
          <w:sz w:val="24"/>
          <w:szCs w:val="24"/>
          <w:lang w:val="de-DE"/>
        </w:rPr>
        <w:t xml:space="preserve">abei lässt sich spätestens seit der Ermordung Caesars und nachdem Cicero entschieden hatte, </w:t>
      </w:r>
      <w:r>
        <w:rPr>
          <w:rFonts w:ascii="Times New Roman" w:hAnsi="Times New Roman" w:cs="Times New Roman"/>
          <w:sz w:val="24"/>
          <w:szCs w:val="24"/>
          <w:lang w:val="de-DE"/>
        </w:rPr>
        <w:t xml:space="preserve">nicht nach Griechenland zu fliehen, sondern </w:t>
      </w:r>
      <w:r w:rsidR="0079323D">
        <w:rPr>
          <w:rFonts w:ascii="Times New Roman" w:hAnsi="Times New Roman" w:cs="Times New Roman"/>
          <w:sz w:val="24"/>
          <w:szCs w:val="24"/>
          <w:lang w:val="de-DE"/>
        </w:rPr>
        <w:t>noch einmal sein Glück in d</w:t>
      </w:r>
      <w:r w:rsidR="00BC7BDE">
        <w:rPr>
          <w:rFonts w:ascii="Times New Roman" w:hAnsi="Times New Roman" w:cs="Times New Roman"/>
          <w:sz w:val="24"/>
          <w:szCs w:val="24"/>
          <w:lang w:val="de-DE"/>
        </w:rPr>
        <w:t xml:space="preserve">er politischen Arena Roms zu </w:t>
      </w:r>
      <w:r w:rsidR="0079323D">
        <w:rPr>
          <w:rFonts w:ascii="Times New Roman" w:hAnsi="Times New Roman" w:cs="Times New Roman"/>
          <w:sz w:val="24"/>
          <w:szCs w:val="24"/>
          <w:lang w:val="de-DE"/>
        </w:rPr>
        <w:t>suchen, die Strategie erkennen</w:t>
      </w:r>
      <w:r>
        <w:rPr>
          <w:rFonts w:ascii="Times New Roman" w:hAnsi="Times New Roman" w:cs="Times New Roman"/>
          <w:sz w:val="24"/>
          <w:szCs w:val="24"/>
          <w:lang w:val="de-DE"/>
        </w:rPr>
        <w:t>, seine</w:t>
      </w:r>
      <w:r w:rsidR="00E40B27">
        <w:rPr>
          <w:rFonts w:ascii="Times New Roman" w:hAnsi="Times New Roman" w:cs="Times New Roman"/>
          <w:sz w:val="24"/>
          <w:szCs w:val="24"/>
          <w:lang w:val="de-DE"/>
        </w:rPr>
        <w:t>n Rückzug in die Philosophie</w:t>
      </w:r>
      <w:r w:rsidR="008032F5">
        <w:rPr>
          <w:rFonts w:ascii="Times New Roman" w:hAnsi="Times New Roman" w:cs="Times New Roman"/>
          <w:sz w:val="24"/>
          <w:szCs w:val="24"/>
          <w:lang w:val="de-DE"/>
        </w:rPr>
        <w:t xml:space="preserve"> und die </w:t>
      </w:r>
      <w:r w:rsidR="00E40B27">
        <w:rPr>
          <w:rFonts w:ascii="Times New Roman" w:hAnsi="Times New Roman" w:cs="Times New Roman"/>
          <w:sz w:val="24"/>
          <w:szCs w:val="24"/>
          <w:lang w:val="de-DE"/>
        </w:rPr>
        <w:t xml:space="preserve">Abwesenheit von </w:t>
      </w:r>
      <w:r w:rsidR="00F90521" w:rsidRPr="004870BD">
        <w:rPr>
          <w:rFonts w:ascii="Times New Roman" w:hAnsi="Times New Roman" w:cs="Times New Roman"/>
          <w:sz w:val="24"/>
          <w:szCs w:val="24"/>
          <w:lang w:val="de-DE"/>
        </w:rPr>
        <w:t xml:space="preserve">den Angelegenheiten der </w:t>
      </w:r>
      <w:r w:rsidR="00F90521" w:rsidRPr="006E319D">
        <w:rPr>
          <w:rFonts w:ascii="Times New Roman" w:hAnsi="Times New Roman" w:cs="Times New Roman"/>
          <w:i/>
          <w:sz w:val="24"/>
          <w:szCs w:val="24"/>
          <w:lang w:val="la-Latn"/>
        </w:rPr>
        <w:t>res</w:t>
      </w:r>
      <w:r w:rsidR="00F90521" w:rsidRPr="006E319D">
        <w:rPr>
          <w:rFonts w:ascii="Times New Roman" w:hAnsi="Times New Roman" w:cs="Times New Roman"/>
          <w:sz w:val="24"/>
          <w:szCs w:val="24"/>
          <w:lang w:val="la-Latn"/>
        </w:rPr>
        <w:t xml:space="preserve"> </w:t>
      </w:r>
      <w:r w:rsidR="00F90521" w:rsidRPr="006E319D">
        <w:rPr>
          <w:rFonts w:ascii="Times New Roman" w:hAnsi="Times New Roman" w:cs="Times New Roman"/>
          <w:i/>
          <w:sz w:val="24"/>
          <w:szCs w:val="24"/>
          <w:lang w:val="la-Latn"/>
        </w:rPr>
        <w:t>publica</w:t>
      </w:r>
      <w:r w:rsidR="00E40B27">
        <w:rPr>
          <w:rFonts w:ascii="Times New Roman" w:hAnsi="Times New Roman" w:cs="Times New Roman"/>
          <w:sz w:val="24"/>
          <w:szCs w:val="24"/>
          <w:lang w:val="de-DE"/>
        </w:rPr>
        <w:t xml:space="preserve"> als politisch gemeinte Kritik an den </w:t>
      </w:r>
      <w:r w:rsidR="00F90521" w:rsidRPr="004870BD">
        <w:rPr>
          <w:rFonts w:ascii="Times New Roman" w:hAnsi="Times New Roman" w:cs="Times New Roman"/>
          <w:sz w:val="24"/>
          <w:szCs w:val="24"/>
          <w:lang w:val="de-DE"/>
        </w:rPr>
        <w:t>zerrüttete</w:t>
      </w:r>
      <w:r w:rsidR="00E40B27">
        <w:rPr>
          <w:rFonts w:ascii="Times New Roman" w:hAnsi="Times New Roman" w:cs="Times New Roman"/>
          <w:sz w:val="24"/>
          <w:szCs w:val="24"/>
          <w:lang w:val="de-DE"/>
        </w:rPr>
        <w:t>n</w:t>
      </w:r>
      <w:r w:rsidR="00F90521" w:rsidRPr="004870BD">
        <w:rPr>
          <w:rFonts w:ascii="Times New Roman" w:hAnsi="Times New Roman" w:cs="Times New Roman"/>
          <w:sz w:val="24"/>
          <w:szCs w:val="24"/>
          <w:lang w:val="de-DE"/>
        </w:rPr>
        <w:t xml:space="preserve"> </w:t>
      </w:r>
      <w:r w:rsidR="00E40B27">
        <w:rPr>
          <w:rFonts w:ascii="Times New Roman" w:hAnsi="Times New Roman" w:cs="Times New Roman"/>
          <w:sz w:val="24"/>
          <w:szCs w:val="24"/>
          <w:lang w:val="de-DE"/>
        </w:rPr>
        <w:t xml:space="preserve">inneren </w:t>
      </w:r>
      <w:r w:rsidR="00F90521" w:rsidRPr="004870BD">
        <w:rPr>
          <w:rFonts w:ascii="Times New Roman" w:hAnsi="Times New Roman" w:cs="Times New Roman"/>
          <w:sz w:val="24"/>
          <w:szCs w:val="24"/>
          <w:lang w:val="de-DE"/>
        </w:rPr>
        <w:t>Verhältnisse</w:t>
      </w:r>
      <w:r w:rsidR="00E40B27">
        <w:rPr>
          <w:rFonts w:ascii="Times New Roman" w:hAnsi="Times New Roman" w:cs="Times New Roman"/>
          <w:sz w:val="24"/>
          <w:szCs w:val="24"/>
          <w:lang w:val="de-DE"/>
        </w:rPr>
        <w:t xml:space="preserve">n zu präsentieren, die ihm </w:t>
      </w:r>
      <w:r w:rsidR="008D7D46">
        <w:rPr>
          <w:rFonts w:ascii="Times New Roman" w:hAnsi="Times New Roman" w:cs="Times New Roman"/>
          <w:sz w:val="24"/>
          <w:szCs w:val="24"/>
          <w:lang w:val="de-DE"/>
        </w:rPr>
        <w:t>keine andere Wahl gelassen hätten, als s</w:t>
      </w:r>
      <w:r w:rsidR="00F90521" w:rsidRPr="004870BD">
        <w:rPr>
          <w:rFonts w:ascii="Times New Roman" w:hAnsi="Times New Roman" w:cs="Times New Roman"/>
          <w:sz w:val="24"/>
          <w:szCs w:val="24"/>
          <w:lang w:val="de-DE"/>
        </w:rPr>
        <w:t xml:space="preserve">ein Leben im </w:t>
      </w:r>
      <w:r w:rsidR="00F90521" w:rsidRPr="006E319D">
        <w:rPr>
          <w:rFonts w:ascii="Times New Roman" w:hAnsi="Times New Roman" w:cs="Times New Roman"/>
          <w:i/>
          <w:sz w:val="24"/>
          <w:szCs w:val="24"/>
          <w:lang w:val="la-Latn"/>
        </w:rPr>
        <w:t>otium</w:t>
      </w:r>
      <w:r w:rsidR="00F90521" w:rsidRPr="004870BD">
        <w:rPr>
          <w:rFonts w:ascii="Times New Roman" w:hAnsi="Times New Roman" w:cs="Times New Roman"/>
          <w:sz w:val="24"/>
          <w:szCs w:val="24"/>
          <w:lang w:val="de-DE"/>
        </w:rPr>
        <w:t xml:space="preserve"> </w:t>
      </w:r>
      <w:r w:rsidR="008D7D46">
        <w:rPr>
          <w:rFonts w:ascii="Times New Roman" w:hAnsi="Times New Roman" w:cs="Times New Roman"/>
          <w:sz w:val="24"/>
          <w:szCs w:val="24"/>
          <w:lang w:val="de-DE"/>
        </w:rPr>
        <w:t xml:space="preserve">zu verbringen. </w:t>
      </w:r>
      <w:r w:rsidR="00F90521" w:rsidRPr="004870BD">
        <w:rPr>
          <w:rFonts w:ascii="Times New Roman" w:hAnsi="Times New Roman" w:cs="Times New Roman"/>
          <w:sz w:val="24"/>
          <w:szCs w:val="24"/>
          <w:lang w:val="de-DE"/>
        </w:rPr>
        <w:t xml:space="preserve">Als Beispiel für diese Vorgehensweise können Ausführungen Ciceros in </w:t>
      </w:r>
      <w:r w:rsidR="00F90521" w:rsidRPr="002E0875">
        <w:rPr>
          <w:rFonts w:ascii="Times New Roman" w:hAnsi="Times New Roman" w:cs="Times New Roman"/>
          <w:i/>
          <w:sz w:val="24"/>
          <w:szCs w:val="24"/>
          <w:lang w:val="la-Latn"/>
        </w:rPr>
        <w:t>de officiis</w:t>
      </w:r>
      <w:r w:rsidR="008A7656">
        <w:rPr>
          <w:rFonts w:ascii="Times New Roman" w:hAnsi="Times New Roman" w:cs="Times New Roman"/>
          <w:sz w:val="24"/>
          <w:szCs w:val="24"/>
          <w:lang w:val="de-DE"/>
        </w:rPr>
        <w:t xml:space="preserve"> betrachtet werden, wo er sich </w:t>
      </w:r>
      <w:r w:rsidR="00F90521" w:rsidRPr="004870BD">
        <w:rPr>
          <w:rFonts w:ascii="Times New Roman" w:hAnsi="Times New Roman" w:cs="Times New Roman"/>
          <w:sz w:val="24"/>
          <w:szCs w:val="24"/>
          <w:lang w:val="de-DE"/>
        </w:rPr>
        <w:t>folgendermaßen über d</w:t>
      </w:r>
      <w:r w:rsidR="008A7656">
        <w:rPr>
          <w:rFonts w:ascii="Times New Roman" w:hAnsi="Times New Roman" w:cs="Times New Roman"/>
          <w:sz w:val="24"/>
          <w:szCs w:val="24"/>
          <w:lang w:val="de-DE"/>
        </w:rPr>
        <w:t xml:space="preserve">as Wesen </w:t>
      </w:r>
      <w:r w:rsidR="00F90521" w:rsidRPr="004870BD">
        <w:rPr>
          <w:rFonts w:ascii="Times New Roman" w:hAnsi="Times New Roman" w:cs="Times New Roman"/>
          <w:sz w:val="24"/>
          <w:szCs w:val="24"/>
          <w:lang w:val="de-DE"/>
        </w:rPr>
        <w:t xml:space="preserve">des </w:t>
      </w:r>
      <w:r w:rsidR="00F90521" w:rsidRPr="002E0875">
        <w:rPr>
          <w:rFonts w:ascii="Times New Roman" w:hAnsi="Times New Roman" w:cs="Times New Roman"/>
          <w:i/>
          <w:sz w:val="24"/>
          <w:szCs w:val="24"/>
          <w:lang w:val="la-Latn"/>
        </w:rPr>
        <w:t>otium</w:t>
      </w:r>
      <w:r w:rsidR="00F90521" w:rsidRPr="004870BD">
        <w:rPr>
          <w:rFonts w:ascii="Times New Roman" w:hAnsi="Times New Roman" w:cs="Times New Roman"/>
          <w:sz w:val="24"/>
          <w:szCs w:val="24"/>
          <w:lang w:val="de-DE"/>
        </w:rPr>
        <w:t xml:space="preserve"> in seiner Zeit äußert:</w:t>
      </w:r>
    </w:p>
    <w:p w:rsidR="00F90521" w:rsidRPr="00F90521" w:rsidRDefault="00F90521" w:rsidP="004870BD">
      <w:pPr>
        <w:pStyle w:val="Textkrper2"/>
        <w:spacing w:after="160" w:line="240" w:lineRule="auto"/>
        <w:ind w:left="567" w:right="567"/>
        <w:jc w:val="both"/>
        <w:rPr>
          <w:rFonts w:ascii="Times New Roman" w:hAnsi="Times New Roman" w:cs="Times New Roman"/>
          <w:sz w:val="20"/>
          <w:szCs w:val="20"/>
        </w:rPr>
      </w:pPr>
      <w:r w:rsidRPr="004870BD">
        <w:rPr>
          <w:rFonts w:ascii="Times New Roman" w:hAnsi="Times New Roman" w:cs="Times New Roman"/>
          <w:i/>
          <w:sz w:val="20"/>
          <w:szCs w:val="20"/>
          <w:lang w:val="la-Latn"/>
        </w:rPr>
        <w:lastRenderedPageBreak/>
        <w:t xml:space="preserve">nostrum autem otium negotii inopia, non requiescendi studio constitutum est. </w:t>
      </w:r>
      <w:r w:rsidR="001C2FDC">
        <w:rPr>
          <w:rFonts w:ascii="Times New Roman" w:hAnsi="Times New Roman" w:cs="Times New Roman"/>
          <w:i/>
          <w:sz w:val="20"/>
          <w:szCs w:val="20"/>
        </w:rPr>
        <w:t>e</w:t>
      </w:r>
      <w:r w:rsidRPr="004870BD">
        <w:rPr>
          <w:rFonts w:ascii="Times New Roman" w:hAnsi="Times New Roman" w:cs="Times New Roman"/>
          <w:i/>
          <w:sz w:val="20"/>
          <w:szCs w:val="20"/>
          <w:lang w:val="la-Latn"/>
        </w:rPr>
        <w:t xml:space="preserve">xtincto enim senatu deletisque iudiciis quid est, quod dignum nobis aut in curia aut in foro agere possimus? </w:t>
      </w:r>
      <w:r w:rsidR="001C2FDC">
        <w:rPr>
          <w:rFonts w:ascii="Times New Roman" w:hAnsi="Times New Roman" w:cs="Times New Roman"/>
          <w:i/>
          <w:sz w:val="20"/>
          <w:szCs w:val="20"/>
        </w:rPr>
        <w:t>i</w:t>
      </w:r>
      <w:r w:rsidRPr="004870BD">
        <w:rPr>
          <w:rFonts w:ascii="Times New Roman" w:hAnsi="Times New Roman" w:cs="Times New Roman"/>
          <w:i/>
          <w:sz w:val="20"/>
          <w:szCs w:val="20"/>
          <w:lang w:val="la-Latn"/>
        </w:rPr>
        <w:t>ta qui in maxima celebritate atque in oculis civium quondam vixerimus, nunc fugientes conspectum sceleratorum, quibus omnia redundant, abdimus nos quantum licet et saepe soli sumus.</w:t>
      </w:r>
      <w:r w:rsidRPr="00F90521">
        <w:rPr>
          <w:rStyle w:val="Funotenzeichen"/>
          <w:rFonts w:ascii="Times New Roman" w:hAnsi="Times New Roman" w:cs="Times New Roman"/>
          <w:sz w:val="20"/>
          <w:szCs w:val="20"/>
        </w:rPr>
        <w:footnoteReference w:id="55"/>
      </w:r>
    </w:p>
    <w:p w:rsidR="00F90521" w:rsidRPr="00E61640" w:rsidRDefault="008A7656" w:rsidP="006E319D">
      <w:pPr>
        <w:pStyle w:val="Textkrper2"/>
        <w:spacing w:line="360" w:lineRule="auto"/>
        <w:jc w:val="both"/>
        <w:rPr>
          <w:rFonts w:ascii="Times New Roman" w:hAnsi="Times New Roman" w:cs="Times New Roman"/>
          <w:sz w:val="24"/>
          <w:szCs w:val="24"/>
          <w:lang w:val="de-DE"/>
        </w:rPr>
      </w:pPr>
      <w:r w:rsidRPr="00E61640">
        <w:rPr>
          <w:rFonts w:ascii="Times New Roman" w:hAnsi="Times New Roman" w:cs="Times New Roman"/>
          <w:sz w:val="24"/>
          <w:szCs w:val="24"/>
          <w:lang w:val="de-DE"/>
        </w:rPr>
        <w:t>Cicero beklagt also</w:t>
      </w:r>
      <w:r w:rsidR="00F90521" w:rsidRPr="00E61640">
        <w:rPr>
          <w:rFonts w:ascii="Times New Roman" w:hAnsi="Times New Roman" w:cs="Times New Roman"/>
          <w:sz w:val="24"/>
          <w:szCs w:val="24"/>
          <w:lang w:val="de-DE"/>
        </w:rPr>
        <w:t xml:space="preserve">, </w:t>
      </w:r>
      <w:r w:rsidRPr="00E61640">
        <w:rPr>
          <w:rFonts w:ascii="Times New Roman" w:hAnsi="Times New Roman" w:cs="Times New Roman"/>
          <w:sz w:val="24"/>
          <w:szCs w:val="24"/>
          <w:lang w:val="de-DE"/>
        </w:rPr>
        <w:t xml:space="preserve">dass </w:t>
      </w:r>
      <w:r w:rsidR="00F90521" w:rsidRPr="00E61640">
        <w:rPr>
          <w:rFonts w:ascii="Times New Roman" w:hAnsi="Times New Roman" w:cs="Times New Roman"/>
          <w:sz w:val="24"/>
          <w:szCs w:val="24"/>
          <w:lang w:val="de-DE"/>
        </w:rPr>
        <w:t>sein</w:t>
      </w:r>
      <w:r w:rsidR="00AC0979" w:rsidRPr="00E61640">
        <w:rPr>
          <w:rFonts w:ascii="Times New Roman" w:hAnsi="Times New Roman" w:cs="Times New Roman"/>
          <w:sz w:val="24"/>
          <w:szCs w:val="24"/>
          <w:lang w:val="de-DE"/>
        </w:rPr>
        <w:t>e u</w:t>
      </w:r>
      <w:r w:rsidR="00F90521" w:rsidRPr="00E61640">
        <w:rPr>
          <w:rFonts w:ascii="Times New Roman" w:hAnsi="Times New Roman" w:cs="Times New Roman"/>
          <w:sz w:val="24"/>
          <w:szCs w:val="24"/>
          <w:lang w:val="de-DE"/>
        </w:rPr>
        <w:t xml:space="preserve">nd seiner Zeitgenossen </w:t>
      </w:r>
      <w:r w:rsidR="00AC0979" w:rsidRPr="00E61640">
        <w:rPr>
          <w:rFonts w:ascii="Times New Roman" w:hAnsi="Times New Roman" w:cs="Times New Roman"/>
          <w:sz w:val="24"/>
          <w:szCs w:val="24"/>
          <w:lang w:val="de-DE"/>
        </w:rPr>
        <w:t xml:space="preserve">Muße </w:t>
      </w:r>
      <w:r w:rsidR="00F90521" w:rsidRPr="00E61640">
        <w:rPr>
          <w:rFonts w:ascii="Times New Roman" w:hAnsi="Times New Roman" w:cs="Times New Roman"/>
          <w:sz w:val="24"/>
          <w:szCs w:val="24"/>
          <w:lang w:val="de-DE"/>
        </w:rPr>
        <w:t xml:space="preserve">daher rühre, dass es für sie nach der Auslöschung des Senates, der Zerstörung der Gerichte und in einem Gemeinwesen, dessen Geschicke von Verbrechern gelenkt würden, nichts ihrer </w:t>
      </w:r>
      <w:r w:rsidR="00F90521" w:rsidRPr="00E61640">
        <w:rPr>
          <w:rFonts w:ascii="Times New Roman" w:hAnsi="Times New Roman" w:cs="Times New Roman"/>
          <w:i/>
          <w:sz w:val="24"/>
          <w:szCs w:val="24"/>
          <w:lang w:val="la-Latn"/>
        </w:rPr>
        <w:t>dignitas</w:t>
      </w:r>
      <w:r w:rsidR="00F90521" w:rsidRPr="00E61640">
        <w:rPr>
          <w:rFonts w:ascii="Times New Roman" w:hAnsi="Times New Roman" w:cs="Times New Roman"/>
          <w:sz w:val="24"/>
          <w:szCs w:val="24"/>
          <w:lang w:val="de-DE"/>
        </w:rPr>
        <w:t xml:space="preserve"> </w:t>
      </w:r>
      <w:r w:rsidR="00C83524">
        <w:rPr>
          <w:rFonts w:ascii="Times New Roman" w:hAnsi="Times New Roman" w:cs="Times New Roman"/>
          <w:sz w:val="24"/>
          <w:szCs w:val="24"/>
          <w:lang w:val="de-DE"/>
        </w:rPr>
        <w:t>A</w:t>
      </w:r>
      <w:r w:rsidR="00F90521" w:rsidRPr="00E61640">
        <w:rPr>
          <w:rFonts w:ascii="Times New Roman" w:hAnsi="Times New Roman" w:cs="Times New Roman"/>
          <w:sz w:val="24"/>
          <w:szCs w:val="24"/>
          <w:lang w:val="de-DE"/>
        </w:rPr>
        <w:t>ngemessenes mehr zu tun gebe.</w:t>
      </w:r>
      <w:r w:rsidR="00552568" w:rsidRPr="00E61640">
        <w:rPr>
          <w:rFonts w:ascii="Times New Roman" w:hAnsi="Times New Roman" w:cs="Times New Roman"/>
          <w:sz w:val="24"/>
          <w:szCs w:val="24"/>
          <w:lang w:val="de-DE"/>
        </w:rPr>
        <w:t xml:space="preserve"> </w:t>
      </w:r>
      <w:r w:rsidR="00F90521" w:rsidRPr="00E61640">
        <w:rPr>
          <w:rFonts w:ascii="Times New Roman" w:hAnsi="Times New Roman" w:cs="Times New Roman"/>
          <w:sz w:val="24"/>
          <w:szCs w:val="24"/>
          <w:lang w:val="de-DE"/>
        </w:rPr>
        <w:t xml:space="preserve">Für die Interpretation der Stelle </w:t>
      </w:r>
      <w:r w:rsidRPr="00E61640">
        <w:rPr>
          <w:rFonts w:ascii="Times New Roman" w:hAnsi="Times New Roman" w:cs="Times New Roman"/>
          <w:sz w:val="24"/>
          <w:szCs w:val="24"/>
          <w:lang w:val="de-DE"/>
        </w:rPr>
        <w:t xml:space="preserve">ist </w:t>
      </w:r>
      <w:r w:rsidR="00F90521" w:rsidRPr="00E61640">
        <w:rPr>
          <w:rFonts w:ascii="Times New Roman" w:hAnsi="Times New Roman" w:cs="Times New Roman"/>
          <w:sz w:val="24"/>
          <w:szCs w:val="24"/>
          <w:lang w:val="de-DE"/>
        </w:rPr>
        <w:t>von Bedeutung</w:t>
      </w:r>
      <w:r w:rsidRPr="00E61640">
        <w:rPr>
          <w:rFonts w:ascii="Times New Roman" w:hAnsi="Times New Roman" w:cs="Times New Roman"/>
          <w:sz w:val="24"/>
          <w:szCs w:val="24"/>
          <w:lang w:val="de-DE"/>
        </w:rPr>
        <w:t xml:space="preserve">, wann </w:t>
      </w:r>
      <w:r w:rsidR="00552568" w:rsidRPr="00E61640">
        <w:rPr>
          <w:rFonts w:ascii="Times New Roman" w:hAnsi="Times New Roman" w:cs="Times New Roman"/>
          <w:sz w:val="24"/>
          <w:szCs w:val="24"/>
          <w:lang w:val="de-DE"/>
        </w:rPr>
        <w:t>Cicero</w:t>
      </w:r>
      <w:r w:rsidR="00F90521" w:rsidRPr="00E61640">
        <w:rPr>
          <w:rFonts w:ascii="Times New Roman" w:hAnsi="Times New Roman" w:cs="Times New Roman"/>
          <w:sz w:val="24"/>
          <w:szCs w:val="24"/>
          <w:lang w:val="de-DE"/>
        </w:rPr>
        <w:t xml:space="preserve"> </w:t>
      </w:r>
      <w:r w:rsidR="00F90521" w:rsidRPr="00E61640">
        <w:rPr>
          <w:rFonts w:ascii="Times New Roman" w:hAnsi="Times New Roman" w:cs="Times New Roman"/>
          <w:i/>
          <w:sz w:val="24"/>
          <w:szCs w:val="24"/>
          <w:lang w:val="la-Latn"/>
        </w:rPr>
        <w:t>de officiis</w:t>
      </w:r>
      <w:r w:rsidR="00F90521" w:rsidRPr="00E61640">
        <w:rPr>
          <w:rFonts w:ascii="Times New Roman" w:hAnsi="Times New Roman" w:cs="Times New Roman"/>
          <w:sz w:val="24"/>
          <w:szCs w:val="24"/>
          <w:lang w:val="de-DE"/>
        </w:rPr>
        <w:t xml:space="preserve"> </w:t>
      </w:r>
      <w:r w:rsidRPr="00E61640">
        <w:rPr>
          <w:rFonts w:ascii="Times New Roman" w:hAnsi="Times New Roman" w:cs="Times New Roman"/>
          <w:sz w:val="24"/>
          <w:szCs w:val="24"/>
          <w:lang w:val="de-DE"/>
        </w:rPr>
        <w:t>verfasste, nämlich im Herbst des Jahres 44</w:t>
      </w:r>
      <w:r w:rsidR="00E13BEC">
        <w:rPr>
          <w:rFonts w:ascii="Times New Roman" w:hAnsi="Times New Roman" w:cs="Times New Roman"/>
          <w:sz w:val="24"/>
          <w:szCs w:val="24"/>
          <w:lang w:val="de-DE"/>
        </w:rPr>
        <w:t> </w:t>
      </w:r>
      <w:r w:rsidRPr="00E61640">
        <w:rPr>
          <w:rFonts w:ascii="Times New Roman" w:hAnsi="Times New Roman" w:cs="Times New Roman"/>
          <w:sz w:val="24"/>
          <w:szCs w:val="24"/>
          <w:lang w:val="de-DE"/>
        </w:rPr>
        <w:t>v.</w:t>
      </w:r>
      <w:r w:rsidR="00E13BEC">
        <w:rPr>
          <w:rFonts w:ascii="Times New Roman" w:hAnsi="Times New Roman" w:cs="Times New Roman"/>
          <w:sz w:val="24"/>
          <w:szCs w:val="24"/>
          <w:lang w:val="de-DE"/>
        </w:rPr>
        <w:t> </w:t>
      </w:r>
      <w:r w:rsidRPr="00E61640">
        <w:rPr>
          <w:rFonts w:ascii="Times New Roman" w:hAnsi="Times New Roman" w:cs="Times New Roman"/>
          <w:sz w:val="24"/>
          <w:szCs w:val="24"/>
          <w:lang w:val="de-DE"/>
        </w:rPr>
        <w:t>Chr.</w:t>
      </w:r>
      <w:r w:rsidR="00564485" w:rsidRPr="00E61640">
        <w:rPr>
          <w:rFonts w:ascii="Times New Roman" w:hAnsi="Times New Roman" w:cs="Times New Roman"/>
          <w:sz w:val="24"/>
          <w:szCs w:val="24"/>
          <w:lang w:val="de-DE"/>
        </w:rPr>
        <w:t xml:space="preserve"> </w:t>
      </w:r>
      <w:r w:rsidR="00552568" w:rsidRPr="00E61640">
        <w:rPr>
          <w:rFonts w:ascii="Times New Roman" w:hAnsi="Times New Roman" w:cs="Times New Roman"/>
          <w:sz w:val="24"/>
          <w:szCs w:val="24"/>
          <w:lang w:val="de-DE"/>
        </w:rPr>
        <w:t xml:space="preserve">auf dem </w:t>
      </w:r>
      <w:r w:rsidR="00AC0979" w:rsidRPr="00353EC0">
        <w:rPr>
          <w:rFonts w:ascii="Times New Roman" w:hAnsi="Times New Roman" w:cs="Times New Roman"/>
          <w:i/>
          <w:sz w:val="24"/>
          <w:szCs w:val="24"/>
          <w:lang w:val="de-DE"/>
        </w:rPr>
        <w:t>Puteol</w:t>
      </w:r>
      <w:r w:rsidR="00552568" w:rsidRPr="00353EC0">
        <w:rPr>
          <w:rFonts w:ascii="Times New Roman" w:hAnsi="Times New Roman" w:cs="Times New Roman"/>
          <w:i/>
          <w:sz w:val="24"/>
          <w:szCs w:val="24"/>
          <w:lang w:val="de-DE"/>
        </w:rPr>
        <w:t>anum</w:t>
      </w:r>
      <w:r w:rsidR="00552568" w:rsidRPr="00E61640">
        <w:rPr>
          <w:rFonts w:ascii="Times New Roman" w:hAnsi="Times New Roman" w:cs="Times New Roman"/>
          <w:sz w:val="24"/>
          <w:szCs w:val="24"/>
          <w:lang w:val="de-DE"/>
        </w:rPr>
        <w:t xml:space="preserve"> und dem </w:t>
      </w:r>
      <w:r w:rsidR="00AC0979" w:rsidRPr="00353EC0">
        <w:rPr>
          <w:rFonts w:ascii="Times New Roman" w:hAnsi="Times New Roman" w:cs="Times New Roman"/>
          <w:i/>
          <w:sz w:val="24"/>
          <w:szCs w:val="24"/>
          <w:lang w:val="de-DE"/>
        </w:rPr>
        <w:t>Arpinum</w:t>
      </w:r>
      <w:r w:rsidR="00564485" w:rsidRPr="00E61640">
        <w:rPr>
          <w:rFonts w:ascii="Times New Roman" w:hAnsi="Times New Roman" w:cs="Times New Roman"/>
          <w:sz w:val="24"/>
          <w:szCs w:val="24"/>
          <w:lang w:val="de-DE"/>
        </w:rPr>
        <w:t xml:space="preserve">: Dorthin hatte er sich aus Furcht </w:t>
      </w:r>
      <w:r w:rsidR="00AC0979" w:rsidRPr="00E61640">
        <w:rPr>
          <w:rFonts w:ascii="Times New Roman" w:hAnsi="Times New Roman" w:cs="Times New Roman"/>
          <w:sz w:val="24"/>
          <w:szCs w:val="24"/>
          <w:lang w:val="de-DE"/>
        </w:rPr>
        <w:t xml:space="preserve">zurückgezogen, nachdem er im September im Senat die im Ton </w:t>
      </w:r>
      <w:r w:rsidR="00564485" w:rsidRPr="00E61640">
        <w:rPr>
          <w:rFonts w:ascii="Times New Roman" w:hAnsi="Times New Roman" w:cs="Times New Roman"/>
          <w:sz w:val="24"/>
          <w:szCs w:val="24"/>
          <w:lang w:val="de-DE"/>
        </w:rPr>
        <w:t xml:space="preserve">noch </w:t>
      </w:r>
      <w:r w:rsidR="00AC0979" w:rsidRPr="00E61640">
        <w:rPr>
          <w:rFonts w:ascii="Times New Roman" w:hAnsi="Times New Roman" w:cs="Times New Roman"/>
          <w:sz w:val="24"/>
          <w:szCs w:val="24"/>
          <w:lang w:val="de-DE"/>
        </w:rPr>
        <w:t xml:space="preserve">vergleichsweise gemäßigte </w:t>
      </w:r>
      <w:r w:rsidR="008032F5">
        <w:rPr>
          <w:rFonts w:ascii="Times New Roman" w:hAnsi="Times New Roman" w:cs="Times New Roman"/>
          <w:sz w:val="24"/>
          <w:szCs w:val="24"/>
          <w:lang w:val="de-DE"/>
        </w:rPr>
        <w:t xml:space="preserve">erste </w:t>
      </w:r>
      <w:r w:rsidR="008032F5" w:rsidRPr="00D53ADC">
        <w:rPr>
          <w:rFonts w:ascii="Times New Roman" w:hAnsi="Times New Roman" w:cs="Times New Roman"/>
          <w:i/>
          <w:sz w:val="24"/>
          <w:szCs w:val="24"/>
          <w:lang w:val="de-DE"/>
        </w:rPr>
        <w:t>Philippik</w:t>
      </w:r>
      <w:r w:rsidR="00564485" w:rsidRPr="00D53ADC">
        <w:rPr>
          <w:rFonts w:ascii="Times New Roman" w:hAnsi="Times New Roman" w:cs="Times New Roman"/>
          <w:i/>
          <w:sz w:val="24"/>
          <w:szCs w:val="24"/>
          <w:lang w:val="de-DE"/>
        </w:rPr>
        <w:t>a</w:t>
      </w:r>
      <w:r w:rsidR="00564485" w:rsidRPr="00E61640">
        <w:rPr>
          <w:rFonts w:ascii="Times New Roman" w:hAnsi="Times New Roman" w:cs="Times New Roman"/>
          <w:sz w:val="24"/>
          <w:szCs w:val="24"/>
          <w:lang w:val="de-DE"/>
        </w:rPr>
        <w:t xml:space="preserve"> </w:t>
      </w:r>
      <w:r w:rsidR="00AC0979" w:rsidRPr="00E61640">
        <w:rPr>
          <w:rFonts w:ascii="Times New Roman" w:hAnsi="Times New Roman" w:cs="Times New Roman"/>
          <w:sz w:val="24"/>
          <w:szCs w:val="24"/>
          <w:lang w:val="de-DE"/>
        </w:rPr>
        <w:t xml:space="preserve">gegen Antonius gehalten </w:t>
      </w:r>
      <w:r w:rsidR="00564485" w:rsidRPr="00E61640">
        <w:rPr>
          <w:rFonts w:ascii="Times New Roman" w:hAnsi="Times New Roman" w:cs="Times New Roman"/>
          <w:sz w:val="24"/>
          <w:szCs w:val="24"/>
          <w:lang w:val="de-DE"/>
        </w:rPr>
        <w:t xml:space="preserve">hatte. Im Zuge der </w:t>
      </w:r>
      <w:r w:rsidR="00C83524">
        <w:rPr>
          <w:rFonts w:ascii="Times New Roman" w:hAnsi="Times New Roman" w:cs="Times New Roman"/>
          <w:sz w:val="24"/>
          <w:szCs w:val="24"/>
          <w:lang w:val="de-DE"/>
        </w:rPr>
        <w:t xml:space="preserve">sich </w:t>
      </w:r>
      <w:r w:rsidR="00564485" w:rsidRPr="00E61640">
        <w:rPr>
          <w:rFonts w:ascii="Times New Roman" w:hAnsi="Times New Roman" w:cs="Times New Roman"/>
          <w:sz w:val="24"/>
          <w:szCs w:val="24"/>
          <w:lang w:val="de-DE"/>
        </w:rPr>
        <w:t>daran anschließenden Aussprache im Senat kam</w:t>
      </w:r>
      <w:r w:rsidR="00552568" w:rsidRPr="00E61640">
        <w:rPr>
          <w:rFonts w:ascii="Times New Roman" w:hAnsi="Times New Roman" w:cs="Times New Roman"/>
          <w:sz w:val="24"/>
          <w:szCs w:val="24"/>
          <w:lang w:val="de-DE"/>
        </w:rPr>
        <w:t>, zumindest</w:t>
      </w:r>
      <w:r w:rsidR="00564485" w:rsidRPr="00E61640">
        <w:rPr>
          <w:rFonts w:ascii="Times New Roman" w:hAnsi="Times New Roman" w:cs="Times New Roman"/>
          <w:sz w:val="24"/>
          <w:szCs w:val="24"/>
          <w:lang w:val="de-DE"/>
        </w:rPr>
        <w:t xml:space="preserve"> nach Auskunft Cassius Dios</w:t>
      </w:r>
      <w:r w:rsidR="00552568" w:rsidRPr="00E61640">
        <w:rPr>
          <w:rFonts w:ascii="Times New Roman" w:hAnsi="Times New Roman" w:cs="Times New Roman"/>
          <w:sz w:val="24"/>
          <w:szCs w:val="24"/>
          <w:lang w:val="de-DE"/>
        </w:rPr>
        <w:t>, auch</w:t>
      </w:r>
      <w:r w:rsidR="00564485" w:rsidRPr="00E61640">
        <w:rPr>
          <w:rFonts w:ascii="Times New Roman" w:hAnsi="Times New Roman" w:cs="Times New Roman"/>
          <w:sz w:val="24"/>
          <w:szCs w:val="24"/>
          <w:lang w:val="de-DE"/>
        </w:rPr>
        <w:t xml:space="preserve"> </w:t>
      </w:r>
      <w:r w:rsidR="00552568" w:rsidRPr="00E61640">
        <w:rPr>
          <w:rFonts w:ascii="Times New Roman" w:hAnsi="Times New Roman" w:cs="Times New Roman"/>
          <w:sz w:val="24"/>
          <w:szCs w:val="24"/>
          <w:lang w:val="de-DE"/>
        </w:rPr>
        <w:t xml:space="preserve">die Rede auf </w:t>
      </w:r>
      <w:r w:rsidR="00564485" w:rsidRPr="00E61640">
        <w:rPr>
          <w:rFonts w:ascii="Times New Roman" w:hAnsi="Times New Roman" w:cs="Times New Roman"/>
          <w:sz w:val="24"/>
          <w:szCs w:val="24"/>
          <w:lang w:val="de-DE"/>
        </w:rPr>
        <w:t xml:space="preserve">Ciceros </w:t>
      </w:r>
      <w:r w:rsidR="008032F5">
        <w:rPr>
          <w:rFonts w:ascii="Times New Roman" w:hAnsi="Times New Roman" w:cs="Times New Roman"/>
          <w:sz w:val="24"/>
          <w:szCs w:val="24"/>
          <w:lang w:val="de-DE"/>
        </w:rPr>
        <w:t xml:space="preserve">diverse </w:t>
      </w:r>
      <w:r w:rsidR="00552568" w:rsidRPr="00E61640">
        <w:rPr>
          <w:rFonts w:ascii="Times New Roman" w:hAnsi="Times New Roman" w:cs="Times New Roman"/>
          <w:sz w:val="24"/>
          <w:szCs w:val="24"/>
          <w:lang w:val="de-DE"/>
        </w:rPr>
        <w:t>Rückz</w:t>
      </w:r>
      <w:r w:rsidR="008032F5">
        <w:rPr>
          <w:rFonts w:ascii="Times New Roman" w:hAnsi="Times New Roman" w:cs="Times New Roman"/>
          <w:sz w:val="24"/>
          <w:szCs w:val="24"/>
          <w:lang w:val="de-DE"/>
        </w:rPr>
        <w:t>ugsversuche</w:t>
      </w:r>
      <w:r w:rsidR="00552568" w:rsidRPr="00E61640">
        <w:rPr>
          <w:rFonts w:ascii="Times New Roman" w:hAnsi="Times New Roman" w:cs="Times New Roman"/>
          <w:sz w:val="24"/>
          <w:szCs w:val="24"/>
          <w:lang w:val="de-DE"/>
        </w:rPr>
        <w:t>, welche Antonius’ Freunde</w:t>
      </w:r>
      <w:r w:rsidR="00564485" w:rsidRPr="00E61640">
        <w:rPr>
          <w:rFonts w:ascii="Times New Roman" w:hAnsi="Times New Roman" w:cs="Times New Roman"/>
          <w:sz w:val="24"/>
          <w:szCs w:val="24"/>
          <w:lang w:val="de-DE"/>
        </w:rPr>
        <w:t xml:space="preserve"> </w:t>
      </w:r>
      <w:r w:rsidR="00552568" w:rsidRPr="00E61640">
        <w:rPr>
          <w:rFonts w:ascii="Times New Roman" w:hAnsi="Times New Roman" w:cs="Times New Roman"/>
          <w:sz w:val="24"/>
          <w:szCs w:val="24"/>
          <w:lang w:val="de-DE"/>
        </w:rPr>
        <w:t>im Senat anscheinend zum Gegenstand ihrer Polemiken machten.</w:t>
      </w:r>
      <w:r w:rsidR="00552568" w:rsidRPr="00E61640">
        <w:rPr>
          <w:rStyle w:val="Funotenzeichen"/>
          <w:rFonts w:ascii="Times New Roman" w:hAnsi="Times New Roman" w:cs="Times New Roman"/>
          <w:sz w:val="24"/>
          <w:szCs w:val="24"/>
          <w:lang w:val="de-DE"/>
        </w:rPr>
        <w:footnoteReference w:id="56"/>
      </w:r>
      <w:r w:rsidR="00564485" w:rsidRPr="00E61640">
        <w:rPr>
          <w:rFonts w:ascii="Times New Roman" w:hAnsi="Times New Roman" w:cs="Times New Roman"/>
          <w:sz w:val="24"/>
          <w:szCs w:val="24"/>
          <w:lang w:val="de-DE"/>
        </w:rPr>
        <w:t xml:space="preserve"> </w:t>
      </w:r>
      <w:r w:rsidR="00AC0979" w:rsidRPr="00E61640">
        <w:rPr>
          <w:rFonts w:ascii="Times New Roman" w:hAnsi="Times New Roman" w:cs="Times New Roman"/>
          <w:sz w:val="24"/>
          <w:szCs w:val="24"/>
          <w:lang w:val="de-DE"/>
        </w:rPr>
        <w:t xml:space="preserve">Anfang Dezember kehrte Cicero </w:t>
      </w:r>
      <w:r w:rsidR="00564485" w:rsidRPr="00E61640">
        <w:rPr>
          <w:rFonts w:ascii="Times New Roman" w:hAnsi="Times New Roman" w:cs="Times New Roman"/>
          <w:sz w:val="24"/>
          <w:szCs w:val="24"/>
          <w:lang w:val="de-DE"/>
        </w:rPr>
        <w:t xml:space="preserve">jedoch </w:t>
      </w:r>
      <w:r w:rsidR="00AC0979" w:rsidRPr="00E61640">
        <w:rPr>
          <w:rFonts w:ascii="Times New Roman" w:hAnsi="Times New Roman" w:cs="Times New Roman"/>
          <w:sz w:val="24"/>
          <w:szCs w:val="24"/>
          <w:lang w:val="de-DE"/>
        </w:rPr>
        <w:t>nach Rom zurück, wo er am 20. Dezem</w:t>
      </w:r>
      <w:r w:rsidR="00564485" w:rsidRPr="00E61640">
        <w:rPr>
          <w:rFonts w:ascii="Times New Roman" w:hAnsi="Times New Roman" w:cs="Times New Roman"/>
          <w:sz w:val="24"/>
          <w:szCs w:val="24"/>
          <w:lang w:val="de-DE"/>
        </w:rPr>
        <w:t>ber vor dem Senat die d</w:t>
      </w:r>
      <w:r w:rsidR="00AC0979" w:rsidRPr="00E61640">
        <w:rPr>
          <w:rFonts w:ascii="Times New Roman" w:hAnsi="Times New Roman" w:cs="Times New Roman"/>
          <w:sz w:val="24"/>
          <w:szCs w:val="24"/>
          <w:lang w:val="de-DE"/>
        </w:rPr>
        <w:t xml:space="preserve">ritte sowie vor dem Volk die </w:t>
      </w:r>
      <w:r w:rsidR="00564485" w:rsidRPr="00E61640">
        <w:rPr>
          <w:rFonts w:ascii="Times New Roman" w:hAnsi="Times New Roman" w:cs="Times New Roman"/>
          <w:sz w:val="24"/>
          <w:szCs w:val="24"/>
          <w:lang w:val="de-DE"/>
        </w:rPr>
        <w:t xml:space="preserve">vierte der sog. </w:t>
      </w:r>
      <w:r w:rsidR="008032F5" w:rsidRPr="00D53ADC">
        <w:rPr>
          <w:rFonts w:ascii="Times New Roman" w:hAnsi="Times New Roman" w:cs="Times New Roman"/>
          <w:i/>
          <w:sz w:val="24"/>
          <w:szCs w:val="24"/>
          <w:lang w:val="de-DE"/>
        </w:rPr>
        <w:t>Philippischen Reden</w:t>
      </w:r>
      <w:r w:rsidR="008032F5">
        <w:rPr>
          <w:rFonts w:ascii="Times New Roman" w:hAnsi="Times New Roman" w:cs="Times New Roman"/>
          <w:sz w:val="24"/>
          <w:szCs w:val="24"/>
          <w:lang w:val="de-DE"/>
        </w:rPr>
        <w:t xml:space="preserve"> </w:t>
      </w:r>
      <w:r w:rsidR="00AC0979" w:rsidRPr="00E61640">
        <w:rPr>
          <w:rFonts w:ascii="Times New Roman" w:hAnsi="Times New Roman" w:cs="Times New Roman"/>
          <w:sz w:val="24"/>
          <w:szCs w:val="24"/>
          <w:lang w:val="de-DE"/>
        </w:rPr>
        <w:t>hielt</w:t>
      </w:r>
      <w:r w:rsidR="00564485" w:rsidRPr="00E61640">
        <w:rPr>
          <w:rFonts w:ascii="Times New Roman" w:hAnsi="Times New Roman" w:cs="Times New Roman"/>
          <w:sz w:val="24"/>
          <w:szCs w:val="24"/>
          <w:lang w:val="de-DE"/>
        </w:rPr>
        <w:t xml:space="preserve">, um </w:t>
      </w:r>
      <w:r w:rsidR="00AC0979" w:rsidRPr="00E61640">
        <w:rPr>
          <w:rFonts w:ascii="Times New Roman" w:hAnsi="Times New Roman" w:cs="Times New Roman"/>
          <w:sz w:val="24"/>
          <w:szCs w:val="24"/>
          <w:lang w:val="de-DE"/>
        </w:rPr>
        <w:t xml:space="preserve">sich endgültig an die Spitze </w:t>
      </w:r>
      <w:r w:rsidR="00552568" w:rsidRPr="00E61640">
        <w:rPr>
          <w:rFonts w:ascii="Times New Roman" w:hAnsi="Times New Roman" w:cs="Times New Roman"/>
          <w:sz w:val="24"/>
          <w:szCs w:val="24"/>
          <w:lang w:val="de-DE"/>
        </w:rPr>
        <w:t xml:space="preserve">von Antonius’ </w:t>
      </w:r>
      <w:r w:rsidR="00564485" w:rsidRPr="00E61640">
        <w:rPr>
          <w:rFonts w:ascii="Times New Roman" w:hAnsi="Times New Roman" w:cs="Times New Roman"/>
          <w:sz w:val="24"/>
          <w:szCs w:val="24"/>
          <w:lang w:val="de-DE"/>
        </w:rPr>
        <w:t>Gegner</w:t>
      </w:r>
      <w:r w:rsidR="00552568" w:rsidRPr="00E61640">
        <w:rPr>
          <w:rFonts w:ascii="Times New Roman" w:hAnsi="Times New Roman" w:cs="Times New Roman"/>
          <w:sz w:val="24"/>
          <w:szCs w:val="24"/>
          <w:lang w:val="de-DE"/>
        </w:rPr>
        <w:t xml:space="preserve">n in der Senatsaristokratie und Ritterschaft </w:t>
      </w:r>
      <w:r w:rsidR="00564485" w:rsidRPr="00E61640">
        <w:rPr>
          <w:rFonts w:ascii="Times New Roman" w:hAnsi="Times New Roman" w:cs="Times New Roman"/>
          <w:sz w:val="24"/>
          <w:szCs w:val="24"/>
          <w:lang w:val="de-DE"/>
        </w:rPr>
        <w:t>zu stellen</w:t>
      </w:r>
      <w:r w:rsidR="00AC0979" w:rsidRPr="00E61640">
        <w:rPr>
          <w:rFonts w:ascii="Times New Roman" w:hAnsi="Times New Roman" w:cs="Times New Roman"/>
          <w:sz w:val="24"/>
          <w:szCs w:val="24"/>
          <w:lang w:val="de-DE"/>
        </w:rPr>
        <w:t>.</w:t>
      </w:r>
      <w:r w:rsidR="00AC0979" w:rsidRPr="00E61640">
        <w:rPr>
          <w:rStyle w:val="Funotenzeichen"/>
          <w:rFonts w:ascii="Times New Roman" w:hAnsi="Times New Roman" w:cs="Times New Roman"/>
          <w:sz w:val="24"/>
          <w:szCs w:val="24"/>
          <w:lang w:val="de-DE"/>
        </w:rPr>
        <w:footnoteReference w:id="57"/>
      </w:r>
      <w:r w:rsidR="00AC0979" w:rsidRPr="00E61640">
        <w:rPr>
          <w:rFonts w:ascii="Times New Roman" w:hAnsi="Times New Roman" w:cs="Times New Roman"/>
          <w:sz w:val="24"/>
          <w:szCs w:val="24"/>
          <w:lang w:val="de-DE"/>
        </w:rPr>
        <w:t xml:space="preserve"> </w:t>
      </w:r>
    </w:p>
    <w:p w:rsidR="00F90521" w:rsidRPr="00F90521" w:rsidRDefault="00552568" w:rsidP="004870BD">
      <w:pPr>
        <w:pStyle w:val="Textkrper2"/>
        <w:spacing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Ciceros</w:t>
      </w:r>
      <w:r w:rsidR="00BA1DC7">
        <w:rPr>
          <w:rFonts w:ascii="Times New Roman" w:hAnsi="Times New Roman" w:cs="Times New Roman"/>
          <w:sz w:val="24"/>
          <w:szCs w:val="24"/>
          <w:lang w:val="de-DE"/>
        </w:rPr>
        <w:t xml:space="preserve"> Ä</w:t>
      </w:r>
      <w:r w:rsidR="00F90521" w:rsidRPr="00F90521">
        <w:rPr>
          <w:rFonts w:ascii="Times New Roman" w:hAnsi="Times New Roman" w:cs="Times New Roman"/>
          <w:sz w:val="24"/>
          <w:szCs w:val="24"/>
          <w:lang w:val="de-DE"/>
        </w:rPr>
        <w:t xml:space="preserve">ußerung </w:t>
      </w:r>
      <w:r w:rsidR="00FA348E">
        <w:rPr>
          <w:rFonts w:ascii="Times New Roman" w:hAnsi="Times New Roman" w:cs="Times New Roman"/>
          <w:sz w:val="24"/>
          <w:szCs w:val="24"/>
          <w:lang w:val="de-DE"/>
        </w:rPr>
        <w:t xml:space="preserve">in </w:t>
      </w:r>
      <w:r w:rsidR="00FA348E" w:rsidRPr="00552568">
        <w:rPr>
          <w:rFonts w:ascii="Times New Roman" w:hAnsi="Times New Roman" w:cs="Times New Roman"/>
          <w:i/>
          <w:sz w:val="24"/>
          <w:szCs w:val="24"/>
          <w:lang w:val="la-Latn"/>
        </w:rPr>
        <w:t>de officiis</w:t>
      </w:r>
      <w:r w:rsidR="00FA348E">
        <w:rPr>
          <w:rFonts w:ascii="Times New Roman" w:hAnsi="Times New Roman" w:cs="Times New Roman"/>
          <w:sz w:val="24"/>
          <w:szCs w:val="24"/>
          <w:lang w:val="de-DE"/>
        </w:rPr>
        <w:t xml:space="preserve"> </w:t>
      </w:r>
      <w:r w:rsidR="00F90521" w:rsidRPr="00F90521">
        <w:rPr>
          <w:rFonts w:ascii="Times New Roman" w:hAnsi="Times New Roman" w:cs="Times New Roman"/>
          <w:sz w:val="24"/>
          <w:szCs w:val="24"/>
          <w:lang w:val="de-DE"/>
        </w:rPr>
        <w:t xml:space="preserve">über das </w:t>
      </w:r>
      <w:r w:rsidR="00F90521" w:rsidRPr="002E0875">
        <w:rPr>
          <w:rFonts w:ascii="Times New Roman" w:hAnsi="Times New Roman" w:cs="Times New Roman"/>
          <w:i/>
          <w:sz w:val="24"/>
          <w:szCs w:val="24"/>
          <w:lang w:val="la-Latn"/>
        </w:rPr>
        <w:t>otium</w:t>
      </w:r>
      <w:r w:rsidR="00F90521" w:rsidRPr="00F90521">
        <w:rPr>
          <w:rFonts w:ascii="Times New Roman" w:hAnsi="Times New Roman" w:cs="Times New Roman"/>
          <w:sz w:val="24"/>
          <w:szCs w:val="24"/>
          <w:lang w:val="de-DE"/>
        </w:rPr>
        <w:t xml:space="preserve"> ist vor diesem Hintergrund zu </w:t>
      </w:r>
      <w:r>
        <w:rPr>
          <w:rFonts w:ascii="Times New Roman" w:hAnsi="Times New Roman" w:cs="Times New Roman"/>
          <w:sz w:val="24"/>
          <w:szCs w:val="24"/>
          <w:lang w:val="de-DE"/>
        </w:rPr>
        <w:t>interpretieren</w:t>
      </w:r>
      <w:r w:rsidR="00F90521" w:rsidRPr="00F90521">
        <w:rPr>
          <w:rFonts w:ascii="Times New Roman" w:hAnsi="Times New Roman" w:cs="Times New Roman"/>
          <w:sz w:val="24"/>
          <w:szCs w:val="24"/>
          <w:lang w:val="de-DE"/>
        </w:rPr>
        <w:t xml:space="preserve">: Cicero spricht von einer Zeit, in der Personen wie er geradezu gezwungen </w:t>
      </w:r>
      <w:r>
        <w:rPr>
          <w:rFonts w:ascii="Times New Roman" w:hAnsi="Times New Roman" w:cs="Times New Roman"/>
          <w:sz w:val="24"/>
          <w:szCs w:val="24"/>
          <w:lang w:val="de-DE"/>
        </w:rPr>
        <w:t xml:space="preserve">gewesen </w:t>
      </w:r>
      <w:r w:rsidR="00F90521" w:rsidRPr="00F90521">
        <w:rPr>
          <w:rFonts w:ascii="Times New Roman" w:hAnsi="Times New Roman" w:cs="Times New Roman"/>
          <w:sz w:val="24"/>
          <w:szCs w:val="24"/>
          <w:lang w:val="de-DE"/>
        </w:rPr>
        <w:t>seien, ihre Zeit ständig</w:t>
      </w:r>
      <w:r w:rsidR="00FA348E">
        <w:rPr>
          <w:rFonts w:ascii="Times New Roman" w:hAnsi="Times New Roman" w:cs="Times New Roman"/>
          <w:sz w:val="24"/>
          <w:szCs w:val="24"/>
          <w:lang w:val="de-DE"/>
        </w:rPr>
        <w:t xml:space="preserve"> ihrer (philosophisch ausgefüllten) Muße </w:t>
      </w:r>
      <w:r w:rsidR="00F90521" w:rsidRPr="00F90521">
        <w:rPr>
          <w:rFonts w:ascii="Times New Roman" w:hAnsi="Times New Roman" w:cs="Times New Roman"/>
          <w:sz w:val="24"/>
          <w:szCs w:val="24"/>
          <w:lang w:val="de-DE"/>
        </w:rPr>
        <w:t xml:space="preserve">und damit einem Verhalten zu widmen, das einem römischen Aristokraten </w:t>
      </w:r>
      <w:r w:rsidR="00FA348E">
        <w:rPr>
          <w:rFonts w:ascii="Times New Roman" w:hAnsi="Times New Roman" w:cs="Times New Roman"/>
          <w:sz w:val="24"/>
          <w:szCs w:val="24"/>
          <w:lang w:val="de-DE"/>
        </w:rPr>
        <w:t xml:space="preserve">in dieser Form </w:t>
      </w:r>
      <w:r w:rsidR="00F90521" w:rsidRPr="00F90521">
        <w:rPr>
          <w:rFonts w:ascii="Times New Roman" w:hAnsi="Times New Roman" w:cs="Times New Roman"/>
          <w:sz w:val="24"/>
          <w:szCs w:val="24"/>
          <w:lang w:val="de-DE"/>
        </w:rPr>
        <w:t xml:space="preserve">eigentlich nicht anstand. Mit der Begründung, der schlimme Zustand des Gemeinwesens sei für </w:t>
      </w:r>
      <w:r w:rsidR="008D7D46">
        <w:rPr>
          <w:rFonts w:ascii="Times New Roman" w:hAnsi="Times New Roman" w:cs="Times New Roman"/>
          <w:sz w:val="24"/>
          <w:szCs w:val="24"/>
          <w:lang w:val="de-DE"/>
        </w:rPr>
        <w:t>die</w:t>
      </w:r>
      <w:r w:rsidR="00FA348E">
        <w:rPr>
          <w:rFonts w:ascii="Times New Roman" w:hAnsi="Times New Roman" w:cs="Times New Roman"/>
          <w:sz w:val="24"/>
          <w:szCs w:val="24"/>
          <w:lang w:val="de-DE"/>
        </w:rPr>
        <w:t xml:space="preserve"> </w:t>
      </w:r>
      <w:r w:rsidR="00F90521" w:rsidRPr="00F90521">
        <w:rPr>
          <w:rFonts w:ascii="Times New Roman" w:hAnsi="Times New Roman" w:cs="Times New Roman"/>
          <w:sz w:val="24"/>
          <w:szCs w:val="24"/>
          <w:lang w:val="de-DE"/>
        </w:rPr>
        <w:t xml:space="preserve">politische Abstinenz verantwortlich, weist Cicero die Schuld für sein andauerndes </w:t>
      </w:r>
      <w:r w:rsidR="00F90521" w:rsidRPr="002E0875">
        <w:rPr>
          <w:rFonts w:ascii="Times New Roman" w:hAnsi="Times New Roman" w:cs="Times New Roman"/>
          <w:i/>
          <w:sz w:val="24"/>
          <w:szCs w:val="24"/>
          <w:lang w:val="la-Latn"/>
        </w:rPr>
        <w:t>otium</w:t>
      </w:r>
      <w:r w:rsidR="00F90521" w:rsidRPr="00F90521">
        <w:rPr>
          <w:rFonts w:ascii="Times New Roman" w:hAnsi="Times New Roman" w:cs="Times New Roman"/>
          <w:sz w:val="24"/>
          <w:szCs w:val="24"/>
          <w:lang w:val="de-DE"/>
        </w:rPr>
        <w:t xml:space="preserve"> den für die</w:t>
      </w:r>
      <w:r w:rsidR="00FA348E">
        <w:rPr>
          <w:rFonts w:ascii="Times New Roman" w:hAnsi="Times New Roman" w:cs="Times New Roman"/>
          <w:sz w:val="24"/>
          <w:szCs w:val="24"/>
          <w:lang w:val="de-DE"/>
        </w:rPr>
        <w:t>se</w:t>
      </w:r>
      <w:r w:rsidR="00F90521" w:rsidRPr="00F90521">
        <w:rPr>
          <w:rFonts w:ascii="Times New Roman" w:hAnsi="Times New Roman" w:cs="Times New Roman"/>
          <w:sz w:val="24"/>
          <w:szCs w:val="24"/>
          <w:lang w:val="de-DE"/>
        </w:rPr>
        <w:t xml:space="preserve"> Zustände Verantwortlichen zu</w:t>
      </w:r>
      <w:r w:rsidR="00FA348E">
        <w:rPr>
          <w:rFonts w:ascii="Times New Roman" w:hAnsi="Times New Roman" w:cs="Times New Roman"/>
          <w:sz w:val="24"/>
          <w:szCs w:val="24"/>
          <w:lang w:val="de-DE"/>
        </w:rPr>
        <w:t xml:space="preserve">, also </w:t>
      </w:r>
      <w:r w:rsidR="00F90521" w:rsidRPr="00F90521">
        <w:rPr>
          <w:rFonts w:ascii="Times New Roman" w:hAnsi="Times New Roman" w:cs="Times New Roman"/>
          <w:sz w:val="24"/>
          <w:szCs w:val="24"/>
          <w:lang w:val="de-DE"/>
        </w:rPr>
        <w:t>zunächst Caesar, dann Marc</w:t>
      </w:r>
      <w:r w:rsidR="00FA348E">
        <w:rPr>
          <w:rFonts w:ascii="Times New Roman" w:hAnsi="Times New Roman" w:cs="Times New Roman"/>
          <w:sz w:val="24"/>
          <w:szCs w:val="24"/>
          <w:lang w:val="de-DE"/>
        </w:rPr>
        <w:t>us</w:t>
      </w:r>
      <w:r w:rsidR="00F90521" w:rsidRPr="00F90521">
        <w:rPr>
          <w:rFonts w:ascii="Times New Roman" w:hAnsi="Times New Roman" w:cs="Times New Roman"/>
          <w:sz w:val="24"/>
          <w:szCs w:val="24"/>
          <w:lang w:val="de-DE"/>
        </w:rPr>
        <w:t xml:space="preserve"> Anton</w:t>
      </w:r>
      <w:r w:rsidR="00FA348E">
        <w:rPr>
          <w:rFonts w:ascii="Times New Roman" w:hAnsi="Times New Roman" w:cs="Times New Roman"/>
          <w:sz w:val="24"/>
          <w:szCs w:val="24"/>
          <w:lang w:val="de-DE"/>
        </w:rPr>
        <w:t>ius</w:t>
      </w:r>
      <w:r w:rsidR="00F90521" w:rsidRPr="00F90521">
        <w:rPr>
          <w:rFonts w:ascii="Times New Roman" w:hAnsi="Times New Roman" w:cs="Times New Roman"/>
          <w:sz w:val="24"/>
          <w:szCs w:val="24"/>
          <w:lang w:val="de-DE"/>
        </w:rPr>
        <w:t>.</w:t>
      </w:r>
      <w:r w:rsidR="006E319D">
        <w:rPr>
          <w:rFonts w:ascii="Times New Roman" w:hAnsi="Times New Roman" w:cs="Times New Roman"/>
          <w:sz w:val="24"/>
          <w:szCs w:val="24"/>
          <w:lang w:val="de-DE"/>
        </w:rPr>
        <w:t xml:space="preserve"> </w:t>
      </w:r>
      <w:r w:rsidR="00F90521" w:rsidRPr="00F90521">
        <w:rPr>
          <w:rFonts w:ascii="Times New Roman" w:hAnsi="Times New Roman" w:cs="Times New Roman"/>
          <w:sz w:val="24"/>
          <w:szCs w:val="24"/>
          <w:lang w:val="de-DE"/>
        </w:rPr>
        <w:t>Ciceros</w:t>
      </w:r>
      <w:r w:rsidR="00FA348E">
        <w:rPr>
          <w:rFonts w:ascii="Times New Roman" w:hAnsi="Times New Roman" w:cs="Times New Roman"/>
          <w:sz w:val="24"/>
          <w:szCs w:val="24"/>
          <w:lang w:val="de-DE"/>
        </w:rPr>
        <w:t xml:space="preserve"> Behauptung</w:t>
      </w:r>
      <w:r w:rsidR="00F90521" w:rsidRPr="00F90521">
        <w:rPr>
          <w:rFonts w:ascii="Times New Roman" w:hAnsi="Times New Roman" w:cs="Times New Roman"/>
          <w:sz w:val="24"/>
          <w:szCs w:val="24"/>
          <w:lang w:val="de-DE"/>
        </w:rPr>
        <w:t xml:space="preserve">, die einen Rückzug </w:t>
      </w:r>
      <w:r w:rsidR="00F90521" w:rsidRPr="00F90521">
        <w:rPr>
          <w:rFonts w:ascii="Times New Roman" w:hAnsi="Times New Roman" w:cs="Times New Roman"/>
          <w:sz w:val="24"/>
          <w:szCs w:val="24"/>
          <w:lang w:val="de-DE"/>
        </w:rPr>
        <w:lastRenderedPageBreak/>
        <w:t>von Senatoren aus der Politik auf</w:t>
      </w:r>
      <w:r w:rsidR="00C83524">
        <w:rPr>
          <w:rFonts w:ascii="Times New Roman" w:hAnsi="Times New Roman" w:cs="Times New Roman"/>
          <w:sz w:val="24"/>
          <w:szCs w:val="24"/>
          <w:lang w:val="de-DE"/>
        </w:rPr>
        <w:t>g</w:t>
      </w:r>
      <w:r w:rsidR="00F90521" w:rsidRPr="00F90521">
        <w:rPr>
          <w:rFonts w:ascii="Times New Roman" w:hAnsi="Times New Roman" w:cs="Times New Roman"/>
          <w:sz w:val="24"/>
          <w:szCs w:val="24"/>
          <w:lang w:val="de-DE"/>
        </w:rPr>
        <w:t xml:space="preserve">rund </w:t>
      </w:r>
      <w:r w:rsidR="00FA348E">
        <w:rPr>
          <w:rFonts w:ascii="Times New Roman" w:hAnsi="Times New Roman" w:cs="Times New Roman"/>
          <w:sz w:val="24"/>
          <w:szCs w:val="24"/>
          <w:lang w:val="de-DE"/>
        </w:rPr>
        <w:t xml:space="preserve">der für Männer von Ehre </w:t>
      </w:r>
      <w:r w:rsidR="00F90521" w:rsidRPr="00F90521">
        <w:rPr>
          <w:rFonts w:ascii="Times New Roman" w:hAnsi="Times New Roman" w:cs="Times New Roman"/>
          <w:sz w:val="24"/>
          <w:szCs w:val="24"/>
          <w:lang w:val="de-DE"/>
        </w:rPr>
        <w:t>un</w:t>
      </w:r>
      <w:r w:rsidR="00FA348E">
        <w:rPr>
          <w:rFonts w:ascii="Times New Roman" w:hAnsi="Times New Roman" w:cs="Times New Roman"/>
          <w:sz w:val="24"/>
          <w:szCs w:val="24"/>
          <w:lang w:val="de-DE"/>
        </w:rPr>
        <w:t>er</w:t>
      </w:r>
      <w:r w:rsidR="00F90521" w:rsidRPr="00F90521">
        <w:rPr>
          <w:rFonts w:ascii="Times New Roman" w:hAnsi="Times New Roman" w:cs="Times New Roman"/>
          <w:sz w:val="24"/>
          <w:szCs w:val="24"/>
          <w:lang w:val="de-DE"/>
        </w:rPr>
        <w:t>tr</w:t>
      </w:r>
      <w:r w:rsidR="00FA348E">
        <w:rPr>
          <w:rFonts w:ascii="Times New Roman" w:hAnsi="Times New Roman" w:cs="Times New Roman"/>
          <w:sz w:val="24"/>
          <w:szCs w:val="24"/>
          <w:lang w:val="de-DE"/>
        </w:rPr>
        <w:t xml:space="preserve">äglichen </w:t>
      </w:r>
      <w:r w:rsidR="00F90521" w:rsidRPr="00F90521">
        <w:rPr>
          <w:rFonts w:ascii="Times New Roman" w:hAnsi="Times New Roman" w:cs="Times New Roman"/>
          <w:sz w:val="24"/>
          <w:szCs w:val="24"/>
          <w:lang w:val="de-DE"/>
        </w:rPr>
        <w:t>politische</w:t>
      </w:r>
      <w:r w:rsidR="00FA348E">
        <w:rPr>
          <w:rFonts w:ascii="Times New Roman" w:hAnsi="Times New Roman" w:cs="Times New Roman"/>
          <w:sz w:val="24"/>
          <w:szCs w:val="24"/>
          <w:lang w:val="de-DE"/>
        </w:rPr>
        <w:t xml:space="preserve">n Situation </w:t>
      </w:r>
      <w:r w:rsidR="008D7D46">
        <w:rPr>
          <w:rFonts w:ascii="Times New Roman" w:hAnsi="Times New Roman" w:cs="Times New Roman"/>
          <w:sz w:val="24"/>
          <w:szCs w:val="24"/>
          <w:lang w:val="de-DE"/>
        </w:rPr>
        <w:t>postuliert</w:t>
      </w:r>
      <w:r w:rsidR="00F90521" w:rsidRPr="00F90521">
        <w:rPr>
          <w:rFonts w:ascii="Times New Roman" w:hAnsi="Times New Roman" w:cs="Times New Roman"/>
          <w:sz w:val="24"/>
          <w:szCs w:val="24"/>
          <w:lang w:val="de-DE"/>
        </w:rPr>
        <w:t xml:space="preserve">, ist also </w:t>
      </w:r>
      <w:r w:rsidR="00C83524">
        <w:rPr>
          <w:rFonts w:ascii="Times New Roman" w:hAnsi="Times New Roman" w:cs="Times New Roman"/>
          <w:sz w:val="24"/>
          <w:szCs w:val="24"/>
          <w:lang w:val="de-DE"/>
        </w:rPr>
        <w:t xml:space="preserve">eine </w:t>
      </w:r>
      <w:r w:rsidR="00FA348E">
        <w:rPr>
          <w:rFonts w:ascii="Times New Roman" w:hAnsi="Times New Roman" w:cs="Times New Roman"/>
          <w:sz w:val="24"/>
          <w:szCs w:val="24"/>
          <w:lang w:val="de-DE"/>
        </w:rPr>
        <w:t xml:space="preserve">Rechtfertigung seiner selbst, die </w:t>
      </w:r>
      <w:r w:rsidR="008D7D46">
        <w:rPr>
          <w:rFonts w:ascii="Times New Roman" w:hAnsi="Times New Roman" w:cs="Times New Roman"/>
          <w:sz w:val="24"/>
          <w:szCs w:val="24"/>
          <w:lang w:val="de-DE"/>
        </w:rPr>
        <w:t xml:space="preserve">Cicero </w:t>
      </w:r>
      <w:r w:rsidR="008729D1">
        <w:rPr>
          <w:rFonts w:ascii="Times New Roman" w:hAnsi="Times New Roman" w:cs="Times New Roman"/>
          <w:sz w:val="24"/>
          <w:szCs w:val="24"/>
          <w:lang w:val="de-DE"/>
        </w:rPr>
        <w:t xml:space="preserve">geschickt </w:t>
      </w:r>
      <w:r w:rsidR="00FA348E">
        <w:rPr>
          <w:rFonts w:ascii="Times New Roman" w:hAnsi="Times New Roman" w:cs="Times New Roman"/>
          <w:sz w:val="24"/>
          <w:szCs w:val="24"/>
          <w:lang w:val="de-DE"/>
        </w:rPr>
        <w:t xml:space="preserve">mit </w:t>
      </w:r>
      <w:r w:rsidR="00F90521" w:rsidRPr="00F90521">
        <w:rPr>
          <w:rFonts w:ascii="Times New Roman" w:hAnsi="Times New Roman" w:cs="Times New Roman"/>
          <w:sz w:val="24"/>
          <w:szCs w:val="24"/>
          <w:lang w:val="de-DE"/>
        </w:rPr>
        <w:t>Kritik a</w:t>
      </w:r>
      <w:r w:rsidR="00FA348E">
        <w:rPr>
          <w:rFonts w:ascii="Times New Roman" w:hAnsi="Times New Roman" w:cs="Times New Roman"/>
          <w:sz w:val="24"/>
          <w:szCs w:val="24"/>
          <w:lang w:val="de-DE"/>
        </w:rPr>
        <w:t>n den p</w:t>
      </w:r>
      <w:r w:rsidR="00F90521" w:rsidRPr="00F90521">
        <w:rPr>
          <w:rFonts w:ascii="Times New Roman" w:hAnsi="Times New Roman" w:cs="Times New Roman"/>
          <w:sz w:val="24"/>
          <w:szCs w:val="24"/>
          <w:lang w:val="de-DE"/>
        </w:rPr>
        <w:t>olitischen Gegn</w:t>
      </w:r>
      <w:r w:rsidR="003D3ECC">
        <w:rPr>
          <w:rFonts w:ascii="Times New Roman" w:hAnsi="Times New Roman" w:cs="Times New Roman"/>
          <w:sz w:val="24"/>
          <w:szCs w:val="24"/>
          <w:lang w:val="de-DE"/>
        </w:rPr>
        <w:t>er</w:t>
      </w:r>
      <w:r w:rsidR="00FA348E">
        <w:rPr>
          <w:rFonts w:ascii="Times New Roman" w:hAnsi="Times New Roman" w:cs="Times New Roman"/>
          <w:sz w:val="24"/>
          <w:szCs w:val="24"/>
          <w:lang w:val="de-DE"/>
        </w:rPr>
        <w:t xml:space="preserve">n verknüpft; </w:t>
      </w:r>
      <w:r w:rsidR="003D3ECC">
        <w:rPr>
          <w:rFonts w:ascii="Times New Roman" w:hAnsi="Times New Roman" w:cs="Times New Roman"/>
          <w:sz w:val="24"/>
          <w:szCs w:val="24"/>
          <w:lang w:val="de-DE"/>
        </w:rPr>
        <w:t>die</w:t>
      </w:r>
      <w:r w:rsidR="00FA348E">
        <w:rPr>
          <w:rFonts w:ascii="Times New Roman" w:hAnsi="Times New Roman" w:cs="Times New Roman"/>
          <w:sz w:val="24"/>
          <w:szCs w:val="24"/>
          <w:lang w:val="de-DE"/>
        </w:rPr>
        <w:t xml:space="preserve">se waren </w:t>
      </w:r>
      <w:r w:rsidR="003D3ECC">
        <w:rPr>
          <w:rFonts w:ascii="Times New Roman" w:hAnsi="Times New Roman" w:cs="Times New Roman"/>
          <w:sz w:val="24"/>
          <w:szCs w:val="24"/>
          <w:lang w:val="de-DE"/>
        </w:rPr>
        <w:t>nicht etwa</w:t>
      </w:r>
      <w:r w:rsidR="008729D1">
        <w:rPr>
          <w:rFonts w:ascii="Times New Roman" w:hAnsi="Times New Roman" w:cs="Times New Roman"/>
          <w:sz w:val="24"/>
          <w:szCs w:val="24"/>
          <w:lang w:val="de-DE"/>
        </w:rPr>
        <w:t xml:space="preserve">, wie der philosophierende Senator unterstellt, </w:t>
      </w:r>
      <w:r w:rsidR="003D3ECC">
        <w:rPr>
          <w:rFonts w:ascii="Times New Roman" w:hAnsi="Times New Roman" w:cs="Times New Roman"/>
          <w:sz w:val="24"/>
          <w:szCs w:val="24"/>
          <w:lang w:val="de-DE"/>
        </w:rPr>
        <w:t xml:space="preserve">für </w:t>
      </w:r>
      <w:r w:rsidR="008729D1">
        <w:rPr>
          <w:rFonts w:ascii="Times New Roman" w:hAnsi="Times New Roman" w:cs="Times New Roman"/>
          <w:sz w:val="24"/>
          <w:szCs w:val="24"/>
          <w:lang w:val="de-DE"/>
        </w:rPr>
        <w:t xml:space="preserve">den </w:t>
      </w:r>
      <w:r w:rsidR="003D3ECC">
        <w:rPr>
          <w:rFonts w:ascii="Times New Roman" w:hAnsi="Times New Roman" w:cs="Times New Roman"/>
          <w:sz w:val="24"/>
          <w:szCs w:val="24"/>
          <w:lang w:val="de-DE"/>
        </w:rPr>
        <w:t>‚</w:t>
      </w:r>
      <w:r w:rsidR="00F90521" w:rsidRPr="00F90521">
        <w:rPr>
          <w:rFonts w:ascii="Times New Roman" w:hAnsi="Times New Roman" w:cs="Times New Roman"/>
          <w:sz w:val="24"/>
          <w:szCs w:val="24"/>
          <w:lang w:val="de-DE"/>
        </w:rPr>
        <w:t>freiwilligen</w:t>
      </w:r>
      <w:r>
        <w:rPr>
          <w:rFonts w:ascii="Times New Roman" w:hAnsi="Times New Roman" w:cs="Times New Roman"/>
          <w:sz w:val="24"/>
          <w:szCs w:val="24"/>
          <w:lang w:val="de-DE"/>
        </w:rPr>
        <w:t>‘</w:t>
      </w:r>
      <w:r w:rsidR="00F90521" w:rsidRPr="00F90521">
        <w:rPr>
          <w:rFonts w:ascii="Times New Roman" w:hAnsi="Times New Roman" w:cs="Times New Roman"/>
          <w:sz w:val="24"/>
          <w:szCs w:val="24"/>
          <w:lang w:val="de-DE"/>
        </w:rPr>
        <w:t xml:space="preserve"> Rückzug </w:t>
      </w:r>
      <w:r w:rsidR="00FA348E">
        <w:rPr>
          <w:rFonts w:ascii="Times New Roman" w:hAnsi="Times New Roman" w:cs="Times New Roman"/>
          <w:sz w:val="24"/>
          <w:szCs w:val="24"/>
          <w:lang w:val="de-DE"/>
        </w:rPr>
        <w:t xml:space="preserve">Ciceros und der </w:t>
      </w:r>
      <w:r w:rsidR="00FA348E" w:rsidRPr="00FA348E">
        <w:rPr>
          <w:rFonts w:ascii="Times New Roman" w:hAnsi="Times New Roman" w:cs="Times New Roman"/>
          <w:i/>
          <w:sz w:val="24"/>
          <w:szCs w:val="24"/>
          <w:lang w:val="la-Latn"/>
        </w:rPr>
        <w:t>boni</w:t>
      </w:r>
      <w:r w:rsidR="00FA348E">
        <w:rPr>
          <w:rFonts w:ascii="Times New Roman" w:hAnsi="Times New Roman" w:cs="Times New Roman"/>
          <w:sz w:val="24"/>
          <w:szCs w:val="24"/>
          <w:lang w:val="de-DE"/>
        </w:rPr>
        <w:t xml:space="preserve"> </w:t>
      </w:r>
      <w:r>
        <w:rPr>
          <w:rFonts w:ascii="Times New Roman" w:hAnsi="Times New Roman" w:cs="Times New Roman"/>
          <w:sz w:val="24"/>
          <w:szCs w:val="24"/>
          <w:lang w:val="de-DE"/>
        </w:rPr>
        <w:t>in die reine</w:t>
      </w:r>
      <w:r w:rsidR="008729D1">
        <w:rPr>
          <w:rFonts w:ascii="Times New Roman" w:hAnsi="Times New Roman" w:cs="Times New Roman"/>
          <w:sz w:val="24"/>
          <w:szCs w:val="24"/>
          <w:lang w:val="de-DE"/>
        </w:rPr>
        <w:t>n</w:t>
      </w:r>
      <w:r w:rsidR="00FA348E">
        <w:rPr>
          <w:rFonts w:ascii="Times New Roman" w:hAnsi="Times New Roman" w:cs="Times New Roman"/>
          <w:sz w:val="24"/>
          <w:szCs w:val="24"/>
          <w:lang w:val="de-DE"/>
        </w:rPr>
        <w:t xml:space="preserve"> Sphären der</w:t>
      </w:r>
      <w:r>
        <w:rPr>
          <w:rFonts w:ascii="Times New Roman" w:hAnsi="Times New Roman" w:cs="Times New Roman"/>
          <w:sz w:val="24"/>
          <w:szCs w:val="24"/>
          <w:lang w:val="de-DE"/>
        </w:rPr>
        <w:t xml:space="preserve"> Philosophie</w:t>
      </w:r>
      <w:r w:rsidR="008729D1">
        <w:rPr>
          <w:rFonts w:ascii="Times New Roman" w:hAnsi="Times New Roman" w:cs="Times New Roman"/>
          <w:sz w:val="24"/>
          <w:szCs w:val="24"/>
          <w:lang w:val="de-DE"/>
        </w:rPr>
        <w:t xml:space="preserve"> verantwortlich</w:t>
      </w:r>
      <w:r w:rsidR="00F90521" w:rsidRPr="00F90521">
        <w:rPr>
          <w:rFonts w:ascii="Times New Roman" w:hAnsi="Times New Roman" w:cs="Times New Roman"/>
          <w:sz w:val="24"/>
          <w:szCs w:val="24"/>
          <w:lang w:val="de-DE"/>
        </w:rPr>
        <w:t xml:space="preserve">, sondern für </w:t>
      </w:r>
      <w:r w:rsidR="008729D1">
        <w:rPr>
          <w:rFonts w:ascii="Times New Roman" w:hAnsi="Times New Roman" w:cs="Times New Roman"/>
          <w:sz w:val="24"/>
          <w:szCs w:val="24"/>
          <w:lang w:val="de-DE"/>
        </w:rPr>
        <w:t xml:space="preserve">ihren </w:t>
      </w:r>
      <w:r w:rsidR="00FA348E">
        <w:rPr>
          <w:rFonts w:ascii="Times New Roman" w:hAnsi="Times New Roman" w:cs="Times New Roman"/>
          <w:sz w:val="24"/>
          <w:szCs w:val="24"/>
          <w:lang w:val="de-DE"/>
        </w:rPr>
        <w:t>Mangel an Macht und politischem Ein</w:t>
      </w:r>
      <w:r w:rsidR="008729D1">
        <w:rPr>
          <w:rFonts w:ascii="Times New Roman" w:hAnsi="Times New Roman" w:cs="Times New Roman"/>
          <w:sz w:val="24"/>
          <w:szCs w:val="24"/>
          <w:lang w:val="de-DE"/>
        </w:rPr>
        <w:t>fluss</w:t>
      </w:r>
      <w:r w:rsidR="00F90521" w:rsidRPr="00F90521">
        <w:rPr>
          <w:rFonts w:ascii="Times New Roman" w:hAnsi="Times New Roman" w:cs="Times New Roman"/>
          <w:sz w:val="24"/>
          <w:szCs w:val="24"/>
          <w:lang w:val="de-DE"/>
        </w:rPr>
        <w:t>.</w:t>
      </w:r>
      <w:r w:rsidRPr="00F90521">
        <w:rPr>
          <w:rStyle w:val="Funotenzeichen"/>
          <w:rFonts w:ascii="Times New Roman" w:hAnsi="Times New Roman" w:cs="Times New Roman"/>
          <w:sz w:val="24"/>
          <w:szCs w:val="24"/>
          <w:lang w:val="de-DE"/>
        </w:rPr>
        <w:footnoteReference w:id="58"/>
      </w:r>
    </w:p>
    <w:p w:rsidR="008729D1" w:rsidRDefault="00590C3F" w:rsidP="007937AA">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Fraglich bleibt allerdings, ob </w:t>
      </w:r>
      <w:r w:rsidRPr="00664719">
        <w:rPr>
          <w:rFonts w:ascii="Times New Roman" w:hAnsi="Times New Roman" w:cs="Times New Roman"/>
          <w:sz w:val="24"/>
          <w:szCs w:val="24"/>
          <w:lang w:val="de-DE"/>
        </w:rPr>
        <w:t xml:space="preserve">die </w:t>
      </w:r>
      <w:r>
        <w:rPr>
          <w:rFonts w:ascii="Times New Roman" w:hAnsi="Times New Roman" w:cs="Times New Roman"/>
          <w:sz w:val="24"/>
          <w:szCs w:val="24"/>
          <w:lang w:val="de-DE"/>
        </w:rPr>
        <w:t xml:space="preserve">Einführung dieses Motivs auf Cicero zurückgeht oder ob er auf römische Vorbilder zurückgriff: </w:t>
      </w:r>
      <w:r w:rsidRPr="00664719">
        <w:rPr>
          <w:rFonts w:ascii="Times New Roman" w:hAnsi="Times New Roman" w:cs="Times New Roman"/>
          <w:sz w:val="24"/>
          <w:szCs w:val="24"/>
          <w:lang w:val="de-DE"/>
        </w:rPr>
        <w:t xml:space="preserve">Aufgrund seines umfangreichen philosophischen und rhetorischen Werkes sowie des </w:t>
      </w:r>
      <w:proofErr w:type="spellStart"/>
      <w:r w:rsidRPr="00664719">
        <w:rPr>
          <w:rFonts w:ascii="Times New Roman" w:hAnsi="Times New Roman" w:cs="Times New Roman"/>
          <w:sz w:val="24"/>
          <w:szCs w:val="24"/>
          <w:lang w:val="de-DE"/>
        </w:rPr>
        <w:t>Brief</w:t>
      </w:r>
      <w:r w:rsidR="000C7D3F">
        <w:rPr>
          <w:rFonts w:ascii="Times New Roman" w:hAnsi="Times New Roman" w:cs="Times New Roman"/>
          <w:sz w:val="24"/>
          <w:szCs w:val="24"/>
          <w:lang w:val="de-DE"/>
        </w:rPr>
        <w:t>c</w:t>
      </w:r>
      <w:r w:rsidRPr="00664719">
        <w:rPr>
          <w:rFonts w:ascii="Times New Roman" w:hAnsi="Times New Roman" w:cs="Times New Roman"/>
          <w:sz w:val="24"/>
          <w:szCs w:val="24"/>
          <w:lang w:val="de-DE"/>
        </w:rPr>
        <w:t>orpus</w:t>
      </w:r>
      <w:proofErr w:type="spellEnd"/>
      <w:r w:rsidRPr="00664719">
        <w:rPr>
          <w:rFonts w:ascii="Times New Roman" w:hAnsi="Times New Roman" w:cs="Times New Roman"/>
          <w:sz w:val="24"/>
          <w:szCs w:val="24"/>
          <w:lang w:val="de-DE"/>
        </w:rPr>
        <w:t xml:space="preserve"> ist Cicero </w:t>
      </w:r>
      <w:r>
        <w:rPr>
          <w:rFonts w:ascii="Times New Roman" w:hAnsi="Times New Roman" w:cs="Times New Roman"/>
          <w:sz w:val="24"/>
          <w:szCs w:val="24"/>
          <w:lang w:val="de-DE"/>
        </w:rPr>
        <w:t xml:space="preserve">zunächst einmal </w:t>
      </w:r>
      <w:r w:rsidRPr="00664719">
        <w:rPr>
          <w:rFonts w:ascii="Times New Roman" w:hAnsi="Times New Roman" w:cs="Times New Roman"/>
          <w:sz w:val="24"/>
          <w:szCs w:val="24"/>
          <w:lang w:val="de-DE"/>
        </w:rPr>
        <w:t>lediglich besonders gut greifbar</w:t>
      </w:r>
      <w:r>
        <w:rPr>
          <w:rFonts w:ascii="Times New Roman" w:hAnsi="Times New Roman" w:cs="Times New Roman"/>
          <w:sz w:val="24"/>
          <w:szCs w:val="24"/>
          <w:lang w:val="de-DE"/>
        </w:rPr>
        <w:t xml:space="preserve"> und folglich ein Spezialfall, sodass nur </w:t>
      </w:r>
      <w:r w:rsidRPr="00664719">
        <w:rPr>
          <w:rFonts w:ascii="Times New Roman" w:hAnsi="Times New Roman" w:cs="Times New Roman"/>
          <w:sz w:val="24"/>
          <w:szCs w:val="24"/>
          <w:lang w:val="de-DE"/>
        </w:rPr>
        <w:t>schw</w:t>
      </w:r>
      <w:r>
        <w:rPr>
          <w:rFonts w:ascii="Times New Roman" w:hAnsi="Times New Roman" w:cs="Times New Roman"/>
          <w:sz w:val="24"/>
          <w:szCs w:val="24"/>
          <w:lang w:val="de-DE"/>
        </w:rPr>
        <w:t>er</w:t>
      </w:r>
      <w:r w:rsidRPr="00664719">
        <w:rPr>
          <w:rFonts w:ascii="Times New Roman" w:hAnsi="Times New Roman" w:cs="Times New Roman"/>
          <w:sz w:val="24"/>
          <w:szCs w:val="24"/>
          <w:lang w:val="de-DE"/>
        </w:rPr>
        <w:t xml:space="preserve"> ab</w:t>
      </w:r>
      <w:r>
        <w:rPr>
          <w:rFonts w:ascii="Times New Roman" w:hAnsi="Times New Roman" w:cs="Times New Roman"/>
          <w:sz w:val="24"/>
          <w:szCs w:val="24"/>
          <w:lang w:val="de-DE"/>
        </w:rPr>
        <w:t xml:space="preserve">geschätzt werden kann, </w:t>
      </w:r>
      <w:r w:rsidRPr="00664719">
        <w:rPr>
          <w:rFonts w:ascii="Times New Roman" w:hAnsi="Times New Roman" w:cs="Times New Roman"/>
          <w:sz w:val="24"/>
          <w:szCs w:val="24"/>
          <w:lang w:val="de-DE"/>
        </w:rPr>
        <w:t xml:space="preserve">wie viel Cicero letztlich zur Ausgestaltung des Motivs beigetragen hat und wie viel er bereits vorgefunden hat. </w:t>
      </w:r>
      <w:r w:rsidR="00DA230D" w:rsidRPr="00664719">
        <w:rPr>
          <w:rFonts w:ascii="Times New Roman" w:hAnsi="Times New Roman" w:cs="Times New Roman"/>
          <w:sz w:val="24"/>
          <w:szCs w:val="24"/>
          <w:lang w:val="de-DE"/>
        </w:rPr>
        <w:t xml:space="preserve">Denn es scheint durchaus </w:t>
      </w:r>
      <w:r w:rsidR="008729D1">
        <w:rPr>
          <w:rFonts w:ascii="Times New Roman" w:hAnsi="Times New Roman" w:cs="Times New Roman"/>
          <w:sz w:val="24"/>
          <w:szCs w:val="24"/>
          <w:lang w:val="de-DE"/>
        </w:rPr>
        <w:t xml:space="preserve">schon vor Cicero römische Senatoren </w:t>
      </w:r>
      <w:r w:rsidR="00DA230D" w:rsidRPr="00664719">
        <w:rPr>
          <w:rFonts w:ascii="Times New Roman" w:hAnsi="Times New Roman" w:cs="Times New Roman"/>
          <w:sz w:val="24"/>
          <w:szCs w:val="24"/>
          <w:lang w:val="de-DE"/>
        </w:rPr>
        <w:t xml:space="preserve">gegeben zu haben, </w:t>
      </w:r>
      <w:r w:rsidR="001924D5" w:rsidRPr="00664719">
        <w:rPr>
          <w:rFonts w:ascii="Times New Roman" w:hAnsi="Times New Roman" w:cs="Times New Roman"/>
          <w:sz w:val="24"/>
          <w:szCs w:val="24"/>
          <w:lang w:val="de-DE"/>
        </w:rPr>
        <w:t xml:space="preserve">die </w:t>
      </w:r>
      <w:r w:rsidR="00DA230D" w:rsidRPr="00664719">
        <w:rPr>
          <w:rFonts w:ascii="Times New Roman" w:hAnsi="Times New Roman" w:cs="Times New Roman"/>
          <w:sz w:val="24"/>
          <w:szCs w:val="24"/>
          <w:lang w:val="de-DE"/>
        </w:rPr>
        <w:t>m</w:t>
      </w:r>
      <w:r w:rsidR="001924D5" w:rsidRPr="00664719">
        <w:rPr>
          <w:rFonts w:ascii="Times New Roman" w:hAnsi="Times New Roman" w:cs="Times New Roman"/>
          <w:sz w:val="24"/>
          <w:szCs w:val="24"/>
          <w:lang w:val="de-DE"/>
        </w:rPr>
        <w:t>it dieser kommunikativen Strategie experimentiert</w:t>
      </w:r>
      <w:r w:rsidR="00DA230D" w:rsidRPr="00664719">
        <w:rPr>
          <w:rFonts w:ascii="Times New Roman" w:hAnsi="Times New Roman" w:cs="Times New Roman"/>
          <w:sz w:val="24"/>
          <w:szCs w:val="24"/>
          <w:lang w:val="de-DE"/>
        </w:rPr>
        <w:t>en</w:t>
      </w:r>
      <w:r w:rsidR="008729D1">
        <w:rPr>
          <w:rFonts w:ascii="Times New Roman" w:hAnsi="Times New Roman" w:cs="Times New Roman"/>
          <w:sz w:val="24"/>
          <w:szCs w:val="24"/>
          <w:lang w:val="de-DE"/>
        </w:rPr>
        <w:t xml:space="preserve">. </w:t>
      </w:r>
      <w:r w:rsidR="00870064" w:rsidRPr="00664719">
        <w:rPr>
          <w:rFonts w:ascii="Times New Roman" w:hAnsi="Times New Roman" w:cs="Times New Roman"/>
          <w:sz w:val="24"/>
          <w:szCs w:val="24"/>
          <w:lang w:val="de-DE"/>
        </w:rPr>
        <w:t xml:space="preserve">In diesem Zusammenhang ist </w:t>
      </w:r>
      <w:r w:rsidR="009A11A3" w:rsidRPr="00664719">
        <w:rPr>
          <w:rFonts w:ascii="Times New Roman" w:hAnsi="Times New Roman" w:cs="Times New Roman"/>
          <w:sz w:val="24"/>
          <w:szCs w:val="24"/>
          <w:lang w:val="de-DE"/>
        </w:rPr>
        <w:t xml:space="preserve">besonders </w:t>
      </w:r>
      <w:r w:rsidR="00870064" w:rsidRPr="00664719">
        <w:rPr>
          <w:rFonts w:ascii="Times New Roman" w:hAnsi="Times New Roman" w:cs="Times New Roman"/>
          <w:sz w:val="24"/>
          <w:szCs w:val="24"/>
          <w:lang w:val="de-DE"/>
        </w:rPr>
        <w:t>P</w:t>
      </w:r>
      <w:r w:rsidR="00E80236" w:rsidRPr="00664719">
        <w:rPr>
          <w:rFonts w:ascii="Times New Roman" w:hAnsi="Times New Roman" w:cs="Times New Roman"/>
          <w:sz w:val="24"/>
          <w:szCs w:val="24"/>
          <w:lang w:val="de-DE"/>
        </w:rPr>
        <w:t>ublius</w:t>
      </w:r>
      <w:r w:rsidR="00870064" w:rsidRPr="00664719">
        <w:rPr>
          <w:rFonts w:ascii="Times New Roman" w:hAnsi="Times New Roman" w:cs="Times New Roman"/>
          <w:sz w:val="24"/>
          <w:szCs w:val="24"/>
          <w:lang w:val="de-DE"/>
        </w:rPr>
        <w:t xml:space="preserve"> Rutilius Rufus erwähnenswert, </w:t>
      </w:r>
      <w:r w:rsidR="00E80236" w:rsidRPr="00664719">
        <w:rPr>
          <w:rFonts w:ascii="Times New Roman" w:hAnsi="Times New Roman" w:cs="Times New Roman"/>
          <w:sz w:val="24"/>
          <w:szCs w:val="24"/>
          <w:lang w:val="de-DE"/>
        </w:rPr>
        <w:t xml:space="preserve">der als einer </w:t>
      </w:r>
      <w:r w:rsidR="00870064" w:rsidRPr="00664719">
        <w:rPr>
          <w:rFonts w:ascii="Times New Roman" w:hAnsi="Times New Roman" w:cs="Times New Roman"/>
          <w:sz w:val="24"/>
          <w:szCs w:val="24"/>
          <w:lang w:val="de-DE"/>
        </w:rPr>
        <w:t>der erste</w:t>
      </w:r>
      <w:r w:rsidR="00E80236" w:rsidRPr="00664719">
        <w:rPr>
          <w:rFonts w:ascii="Times New Roman" w:hAnsi="Times New Roman" w:cs="Times New Roman"/>
          <w:sz w:val="24"/>
          <w:szCs w:val="24"/>
          <w:lang w:val="de-DE"/>
        </w:rPr>
        <w:t>n</w:t>
      </w:r>
      <w:r w:rsidR="00870064" w:rsidRPr="00664719">
        <w:rPr>
          <w:rFonts w:ascii="Times New Roman" w:hAnsi="Times New Roman" w:cs="Times New Roman"/>
          <w:sz w:val="24"/>
          <w:szCs w:val="24"/>
          <w:lang w:val="de-DE"/>
        </w:rPr>
        <w:t xml:space="preserve"> römische</w:t>
      </w:r>
      <w:r w:rsidR="00E80236" w:rsidRPr="00664719">
        <w:rPr>
          <w:rFonts w:ascii="Times New Roman" w:hAnsi="Times New Roman" w:cs="Times New Roman"/>
          <w:sz w:val="24"/>
          <w:szCs w:val="24"/>
          <w:lang w:val="de-DE"/>
        </w:rPr>
        <w:t>n</w:t>
      </w:r>
      <w:r w:rsidR="00870064" w:rsidRPr="00664719">
        <w:rPr>
          <w:rFonts w:ascii="Times New Roman" w:hAnsi="Times New Roman" w:cs="Times New Roman"/>
          <w:sz w:val="24"/>
          <w:szCs w:val="24"/>
          <w:lang w:val="de-DE"/>
        </w:rPr>
        <w:t xml:space="preserve"> Senator</w:t>
      </w:r>
      <w:r w:rsidR="00E80236" w:rsidRPr="00664719">
        <w:rPr>
          <w:rFonts w:ascii="Times New Roman" w:hAnsi="Times New Roman" w:cs="Times New Roman"/>
          <w:sz w:val="24"/>
          <w:szCs w:val="24"/>
          <w:lang w:val="de-DE"/>
        </w:rPr>
        <w:t>en</w:t>
      </w:r>
      <w:r w:rsidR="00870064" w:rsidRPr="00664719">
        <w:rPr>
          <w:rFonts w:ascii="Times New Roman" w:hAnsi="Times New Roman" w:cs="Times New Roman"/>
          <w:sz w:val="24"/>
          <w:szCs w:val="24"/>
          <w:lang w:val="de-DE"/>
        </w:rPr>
        <w:t xml:space="preserve"> </w:t>
      </w:r>
      <w:r w:rsidR="006067B7" w:rsidRPr="00664719">
        <w:rPr>
          <w:rFonts w:ascii="Times New Roman" w:hAnsi="Times New Roman" w:cs="Times New Roman"/>
          <w:sz w:val="24"/>
          <w:szCs w:val="24"/>
          <w:lang w:val="de-DE"/>
        </w:rPr>
        <w:t>die Figur des angesehe</w:t>
      </w:r>
      <w:r w:rsidR="008032F5">
        <w:rPr>
          <w:rFonts w:ascii="Times New Roman" w:hAnsi="Times New Roman" w:cs="Times New Roman"/>
          <w:sz w:val="24"/>
          <w:szCs w:val="24"/>
          <w:lang w:val="de-DE"/>
        </w:rPr>
        <w:t>nen und tüchtigen Bürgers, der freiwillig</w:t>
      </w:r>
      <w:r w:rsidR="006067B7" w:rsidRPr="00664719">
        <w:rPr>
          <w:rFonts w:ascii="Times New Roman" w:hAnsi="Times New Roman" w:cs="Times New Roman"/>
          <w:sz w:val="24"/>
          <w:szCs w:val="24"/>
          <w:lang w:val="de-DE"/>
        </w:rPr>
        <w:t xml:space="preserve"> das Exil sucht, weil er die Ungerechtigkeit seiner Mitbürger nicht ertragen kann, </w:t>
      </w:r>
      <w:r w:rsidR="00870064" w:rsidRPr="00664719">
        <w:rPr>
          <w:rFonts w:ascii="Times New Roman" w:hAnsi="Times New Roman" w:cs="Times New Roman"/>
          <w:sz w:val="24"/>
          <w:szCs w:val="24"/>
          <w:lang w:val="de-DE"/>
        </w:rPr>
        <w:t>mit philosophisch-literarischer Tätigkeit verband.</w:t>
      </w:r>
      <w:r w:rsidR="00870064" w:rsidRPr="00664719">
        <w:rPr>
          <w:rStyle w:val="Funotenzeichen"/>
          <w:rFonts w:ascii="Times New Roman" w:hAnsi="Times New Roman" w:cs="Times New Roman"/>
          <w:sz w:val="24"/>
          <w:szCs w:val="24"/>
          <w:lang w:val="de-DE"/>
        </w:rPr>
        <w:footnoteReference w:id="59"/>
      </w:r>
      <w:r w:rsidR="00870064" w:rsidRPr="00664719">
        <w:rPr>
          <w:rFonts w:ascii="Times New Roman" w:hAnsi="Times New Roman" w:cs="Times New Roman"/>
          <w:sz w:val="24"/>
          <w:szCs w:val="24"/>
          <w:lang w:val="de-DE"/>
        </w:rPr>
        <w:t xml:space="preserve"> </w:t>
      </w:r>
    </w:p>
    <w:p w:rsidR="009A11A3" w:rsidRPr="00664719" w:rsidRDefault="00870064" w:rsidP="007937AA">
      <w:pPr>
        <w:spacing w:after="120" w:line="360" w:lineRule="auto"/>
        <w:ind w:firstLine="567"/>
        <w:jc w:val="both"/>
        <w:rPr>
          <w:rFonts w:ascii="Times New Roman" w:hAnsi="Times New Roman" w:cs="Times New Roman"/>
          <w:color w:val="000000"/>
          <w:sz w:val="24"/>
          <w:szCs w:val="24"/>
          <w:lang w:val="de-DE"/>
        </w:rPr>
      </w:pPr>
      <w:r w:rsidRPr="00664719">
        <w:rPr>
          <w:rFonts w:ascii="Times New Roman" w:hAnsi="Times New Roman" w:cs="Times New Roman"/>
          <w:sz w:val="24"/>
          <w:szCs w:val="24"/>
          <w:lang w:val="de-DE"/>
        </w:rPr>
        <w:t xml:space="preserve">Rutilius hatte </w:t>
      </w:r>
      <w:r w:rsidR="00335296" w:rsidRPr="00664719">
        <w:rPr>
          <w:rFonts w:ascii="Times New Roman" w:hAnsi="Times New Roman" w:cs="Times New Roman"/>
          <w:sz w:val="24"/>
          <w:szCs w:val="24"/>
          <w:lang w:val="de-DE"/>
        </w:rPr>
        <w:t xml:space="preserve">Mitte der 90er </w:t>
      </w:r>
      <w:r w:rsidR="00E13BEC">
        <w:rPr>
          <w:rFonts w:ascii="Times New Roman" w:hAnsi="Times New Roman" w:cs="Times New Roman"/>
          <w:sz w:val="24"/>
          <w:szCs w:val="24"/>
          <w:lang w:val="de-DE"/>
        </w:rPr>
        <w:t xml:space="preserve">Jahre des </w:t>
      </w:r>
      <w:r w:rsidR="00E96892">
        <w:rPr>
          <w:rFonts w:ascii="Times New Roman" w:hAnsi="Times New Roman" w:cs="Times New Roman"/>
          <w:sz w:val="24"/>
          <w:szCs w:val="24"/>
          <w:lang w:val="de-DE"/>
        </w:rPr>
        <w:t>1. </w:t>
      </w:r>
      <w:r w:rsidR="00E13BEC">
        <w:rPr>
          <w:rFonts w:ascii="Times New Roman" w:hAnsi="Times New Roman" w:cs="Times New Roman"/>
          <w:sz w:val="24"/>
          <w:szCs w:val="24"/>
          <w:lang w:val="de-DE"/>
        </w:rPr>
        <w:t xml:space="preserve">Jahrhunderts </w:t>
      </w:r>
      <w:proofErr w:type="gramStart"/>
      <w:r w:rsidR="00E96892">
        <w:rPr>
          <w:rFonts w:ascii="Times New Roman" w:hAnsi="Times New Roman" w:cs="Times New Roman"/>
          <w:sz w:val="24"/>
          <w:szCs w:val="24"/>
          <w:lang w:val="de-DE"/>
        </w:rPr>
        <w:t>v. Chr.</w:t>
      </w:r>
      <w:r w:rsidR="000107E3" w:rsidRPr="00664719">
        <w:rPr>
          <w:rFonts w:ascii="Times New Roman" w:hAnsi="Times New Roman" w:cs="Times New Roman"/>
          <w:sz w:val="24"/>
          <w:szCs w:val="24"/>
          <w:lang w:val="de-DE"/>
        </w:rPr>
        <w:t>,</w:t>
      </w:r>
      <w:proofErr w:type="gramEnd"/>
      <w:r w:rsidR="000107E3" w:rsidRPr="00664719">
        <w:rPr>
          <w:rFonts w:ascii="Times New Roman" w:hAnsi="Times New Roman" w:cs="Times New Roman"/>
          <w:sz w:val="24"/>
          <w:szCs w:val="24"/>
          <w:lang w:val="de-DE"/>
        </w:rPr>
        <w:t xml:space="preserve"> nachdem sich sein Verhältnis zum mächtigen Marius zunehmend verschlechtert hatte,</w:t>
      </w:r>
      <w:r w:rsidR="00335296" w:rsidRPr="00664719">
        <w:rPr>
          <w:rFonts w:ascii="Times New Roman" w:hAnsi="Times New Roman" w:cs="Times New Roman"/>
          <w:sz w:val="24"/>
          <w:szCs w:val="24"/>
          <w:lang w:val="de-DE"/>
        </w:rPr>
        <w:t xml:space="preserve"> </w:t>
      </w:r>
      <w:r w:rsidRPr="00664719">
        <w:rPr>
          <w:rFonts w:ascii="Times New Roman" w:hAnsi="Times New Roman" w:cs="Times New Roman"/>
          <w:sz w:val="24"/>
          <w:szCs w:val="24"/>
          <w:lang w:val="de-DE"/>
        </w:rPr>
        <w:t xml:space="preserve">als Legat des </w:t>
      </w:r>
      <w:r w:rsidR="00110BA5" w:rsidRPr="00664719">
        <w:rPr>
          <w:rFonts w:ascii="Times New Roman" w:hAnsi="Times New Roman" w:cs="Times New Roman"/>
          <w:sz w:val="24"/>
          <w:szCs w:val="24"/>
          <w:lang w:val="de-DE"/>
        </w:rPr>
        <w:t xml:space="preserve">Quintus </w:t>
      </w:r>
      <w:r w:rsidRPr="00664719">
        <w:rPr>
          <w:rFonts w:ascii="Times New Roman" w:hAnsi="Times New Roman" w:cs="Times New Roman"/>
          <w:sz w:val="24"/>
          <w:szCs w:val="24"/>
          <w:lang w:val="de-DE"/>
        </w:rPr>
        <w:t>Mucius Scaevola, Statthal</w:t>
      </w:r>
      <w:r w:rsidR="00E80236" w:rsidRPr="00664719">
        <w:rPr>
          <w:rFonts w:ascii="Times New Roman" w:hAnsi="Times New Roman" w:cs="Times New Roman"/>
          <w:sz w:val="24"/>
          <w:szCs w:val="24"/>
          <w:lang w:val="de-DE"/>
        </w:rPr>
        <w:t>ter der</w:t>
      </w:r>
      <w:r w:rsidRPr="00664719">
        <w:rPr>
          <w:rFonts w:ascii="Times New Roman" w:hAnsi="Times New Roman" w:cs="Times New Roman"/>
          <w:sz w:val="24"/>
          <w:szCs w:val="24"/>
          <w:lang w:val="de-DE"/>
        </w:rPr>
        <w:t xml:space="preserve"> </w:t>
      </w:r>
      <w:r w:rsidR="00335296" w:rsidRPr="00664719">
        <w:rPr>
          <w:rFonts w:ascii="Times New Roman" w:hAnsi="Times New Roman" w:cs="Times New Roman"/>
          <w:sz w:val="24"/>
          <w:szCs w:val="24"/>
          <w:lang w:val="de-DE"/>
        </w:rPr>
        <w:t xml:space="preserve">Provinz </w:t>
      </w:r>
      <w:r w:rsidR="00DA230D" w:rsidRPr="00664719">
        <w:rPr>
          <w:rFonts w:ascii="Times New Roman" w:hAnsi="Times New Roman" w:cs="Times New Roman"/>
          <w:i/>
          <w:sz w:val="24"/>
          <w:szCs w:val="24"/>
          <w:lang w:val="de-DE"/>
        </w:rPr>
        <w:t>As</w:t>
      </w:r>
      <w:r w:rsidRPr="00664719">
        <w:rPr>
          <w:rFonts w:ascii="Times New Roman" w:hAnsi="Times New Roman" w:cs="Times New Roman"/>
          <w:i/>
          <w:sz w:val="24"/>
          <w:szCs w:val="24"/>
          <w:lang w:val="de-DE"/>
        </w:rPr>
        <w:t>ia</w:t>
      </w:r>
      <w:r w:rsidR="00DA230D" w:rsidRPr="00664719">
        <w:rPr>
          <w:rFonts w:ascii="Times New Roman" w:hAnsi="Times New Roman" w:cs="Times New Roman"/>
          <w:sz w:val="24"/>
          <w:szCs w:val="24"/>
          <w:lang w:val="de-DE"/>
        </w:rPr>
        <w:t>, gedient</w:t>
      </w:r>
      <w:r w:rsidR="00C83524">
        <w:rPr>
          <w:rFonts w:ascii="Times New Roman" w:hAnsi="Times New Roman" w:cs="Times New Roman"/>
          <w:sz w:val="24"/>
          <w:szCs w:val="24"/>
          <w:lang w:val="de-DE"/>
        </w:rPr>
        <w:t>.</w:t>
      </w:r>
      <w:r w:rsidR="00DA230D" w:rsidRPr="00664719">
        <w:rPr>
          <w:rFonts w:ascii="Times New Roman" w:hAnsi="Times New Roman" w:cs="Times New Roman"/>
          <w:sz w:val="24"/>
          <w:szCs w:val="24"/>
          <w:lang w:val="de-DE"/>
        </w:rPr>
        <w:t xml:space="preserve"> </w:t>
      </w:r>
      <w:r w:rsidR="00C83524">
        <w:rPr>
          <w:rFonts w:ascii="Times New Roman" w:hAnsi="Times New Roman" w:cs="Times New Roman"/>
          <w:sz w:val="24"/>
          <w:szCs w:val="24"/>
          <w:lang w:val="de-DE"/>
        </w:rPr>
        <w:t>I</w:t>
      </w:r>
      <w:r w:rsidRPr="00664719">
        <w:rPr>
          <w:rFonts w:ascii="Times New Roman" w:hAnsi="Times New Roman" w:cs="Times New Roman"/>
          <w:sz w:val="24"/>
          <w:szCs w:val="24"/>
          <w:lang w:val="de-DE"/>
        </w:rPr>
        <w:t xml:space="preserve">n </w:t>
      </w:r>
      <w:r w:rsidR="00DA230D" w:rsidRPr="00664719">
        <w:rPr>
          <w:rFonts w:ascii="Times New Roman" w:hAnsi="Times New Roman" w:cs="Times New Roman"/>
          <w:sz w:val="24"/>
          <w:szCs w:val="24"/>
          <w:lang w:val="de-DE"/>
        </w:rPr>
        <w:t xml:space="preserve">ihrem </w:t>
      </w:r>
      <w:r w:rsidR="008729D1">
        <w:rPr>
          <w:rFonts w:ascii="Times New Roman" w:hAnsi="Times New Roman" w:cs="Times New Roman"/>
          <w:sz w:val="24"/>
          <w:szCs w:val="24"/>
          <w:lang w:val="de-DE"/>
        </w:rPr>
        <w:t xml:space="preserve">gemeinsamen </w:t>
      </w:r>
      <w:r w:rsidRPr="00664719">
        <w:rPr>
          <w:rFonts w:ascii="Times New Roman" w:hAnsi="Times New Roman" w:cs="Times New Roman"/>
          <w:sz w:val="24"/>
          <w:szCs w:val="24"/>
          <w:lang w:val="de-DE"/>
        </w:rPr>
        <w:t xml:space="preserve">Bemühen, die Exzesse der </w:t>
      </w:r>
      <w:r w:rsidRPr="00664719">
        <w:rPr>
          <w:rFonts w:ascii="Times New Roman" w:hAnsi="Times New Roman" w:cs="Times New Roman"/>
          <w:i/>
          <w:sz w:val="24"/>
          <w:szCs w:val="24"/>
          <w:lang w:val="la-Latn"/>
        </w:rPr>
        <w:t>publicani</w:t>
      </w:r>
      <w:r w:rsidR="00335296" w:rsidRPr="00664719">
        <w:rPr>
          <w:rFonts w:ascii="Times New Roman" w:hAnsi="Times New Roman" w:cs="Times New Roman"/>
          <w:sz w:val="24"/>
          <w:szCs w:val="24"/>
          <w:lang w:val="de-DE"/>
        </w:rPr>
        <w:t xml:space="preserve"> </w:t>
      </w:r>
      <w:r w:rsidRPr="00664719">
        <w:rPr>
          <w:rFonts w:ascii="Times New Roman" w:hAnsi="Times New Roman" w:cs="Times New Roman"/>
          <w:sz w:val="24"/>
          <w:szCs w:val="24"/>
          <w:lang w:val="de-DE"/>
        </w:rPr>
        <w:t xml:space="preserve">zu begrenzen, </w:t>
      </w:r>
      <w:r w:rsidR="000107E3" w:rsidRPr="00664719">
        <w:rPr>
          <w:rFonts w:ascii="Times New Roman" w:hAnsi="Times New Roman" w:cs="Times New Roman"/>
          <w:sz w:val="24"/>
          <w:szCs w:val="24"/>
          <w:lang w:val="de-DE"/>
        </w:rPr>
        <w:t>machte</w:t>
      </w:r>
      <w:r w:rsidR="008729D1">
        <w:rPr>
          <w:rFonts w:ascii="Times New Roman" w:hAnsi="Times New Roman" w:cs="Times New Roman"/>
          <w:sz w:val="24"/>
          <w:szCs w:val="24"/>
          <w:lang w:val="de-DE"/>
        </w:rPr>
        <w:t xml:space="preserve"> </w:t>
      </w:r>
      <w:r w:rsidR="000107E3" w:rsidRPr="00664719">
        <w:rPr>
          <w:rFonts w:ascii="Times New Roman" w:hAnsi="Times New Roman" w:cs="Times New Roman"/>
          <w:sz w:val="24"/>
          <w:szCs w:val="24"/>
          <w:lang w:val="de-DE"/>
        </w:rPr>
        <w:t xml:space="preserve">sich jedoch </w:t>
      </w:r>
      <w:r w:rsidR="008729D1">
        <w:rPr>
          <w:rFonts w:ascii="Times New Roman" w:hAnsi="Times New Roman" w:cs="Times New Roman"/>
          <w:sz w:val="24"/>
          <w:szCs w:val="24"/>
          <w:lang w:val="de-DE"/>
        </w:rPr>
        <w:lastRenderedPageBreak/>
        <w:t xml:space="preserve">besonders Rutilius </w:t>
      </w:r>
      <w:r w:rsidR="000107E3" w:rsidRPr="00664719">
        <w:rPr>
          <w:rFonts w:ascii="Times New Roman" w:hAnsi="Times New Roman" w:cs="Times New Roman"/>
          <w:sz w:val="24"/>
          <w:szCs w:val="24"/>
          <w:lang w:val="de-DE"/>
        </w:rPr>
        <w:t xml:space="preserve">rasch </w:t>
      </w:r>
      <w:r w:rsidRPr="00664719">
        <w:rPr>
          <w:rFonts w:ascii="Times New Roman" w:hAnsi="Times New Roman" w:cs="Times New Roman"/>
          <w:sz w:val="24"/>
          <w:szCs w:val="24"/>
          <w:lang w:val="de-DE"/>
        </w:rPr>
        <w:t>Fein</w:t>
      </w:r>
      <w:r w:rsidR="000107E3" w:rsidRPr="00664719">
        <w:rPr>
          <w:rFonts w:ascii="Times New Roman" w:hAnsi="Times New Roman" w:cs="Times New Roman"/>
          <w:sz w:val="24"/>
          <w:szCs w:val="24"/>
          <w:lang w:val="de-DE"/>
        </w:rPr>
        <w:t>de</w:t>
      </w:r>
      <w:r w:rsidRPr="00664719">
        <w:rPr>
          <w:rFonts w:ascii="Times New Roman" w:hAnsi="Times New Roman" w:cs="Times New Roman"/>
          <w:sz w:val="24"/>
          <w:szCs w:val="24"/>
          <w:lang w:val="de-DE"/>
        </w:rPr>
        <w:t>. Im Jahr 92</w:t>
      </w:r>
      <w:r w:rsidR="00E13BEC">
        <w:rPr>
          <w:rFonts w:ascii="Times New Roman" w:hAnsi="Times New Roman" w:cs="Times New Roman"/>
          <w:sz w:val="24"/>
          <w:szCs w:val="24"/>
          <w:lang w:val="de-DE"/>
        </w:rPr>
        <w:t> </w:t>
      </w:r>
      <w:r w:rsidRPr="00664719">
        <w:rPr>
          <w:rFonts w:ascii="Times New Roman" w:hAnsi="Times New Roman" w:cs="Times New Roman"/>
          <w:sz w:val="24"/>
          <w:szCs w:val="24"/>
          <w:lang w:val="de-DE"/>
        </w:rPr>
        <w:t>v.</w:t>
      </w:r>
      <w:r w:rsidR="00515147">
        <w:rPr>
          <w:rFonts w:ascii="Times New Roman" w:hAnsi="Times New Roman" w:cs="Times New Roman"/>
          <w:sz w:val="24"/>
          <w:szCs w:val="24"/>
          <w:lang w:val="de-DE"/>
        </w:rPr>
        <w:t> </w:t>
      </w:r>
      <w:r w:rsidRPr="00664719">
        <w:rPr>
          <w:rFonts w:ascii="Times New Roman" w:hAnsi="Times New Roman" w:cs="Times New Roman"/>
          <w:sz w:val="24"/>
          <w:szCs w:val="24"/>
          <w:lang w:val="de-DE"/>
        </w:rPr>
        <w:t>Chr. wurde er daraufhin angeklagt, sich in der Provinz bereichert zu haben</w:t>
      </w:r>
      <w:r w:rsidR="000107E3" w:rsidRPr="00664719">
        <w:rPr>
          <w:rFonts w:ascii="Times New Roman" w:hAnsi="Times New Roman" w:cs="Times New Roman"/>
          <w:sz w:val="24"/>
          <w:szCs w:val="24"/>
          <w:lang w:val="de-DE"/>
        </w:rPr>
        <w:t>. Da er nich</w:t>
      </w:r>
      <w:r w:rsidR="00386A1E">
        <w:rPr>
          <w:rFonts w:ascii="Times New Roman" w:hAnsi="Times New Roman" w:cs="Times New Roman"/>
          <w:sz w:val="24"/>
          <w:szCs w:val="24"/>
          <w:lang w:val="de-DE"/>
        </w:rPr>
        <w:t xml:space="preserve">t in der Lage gewesen sei, die </w:t>
      </w:r>
      <w:r w:rsidR="000107E3" w:rsidRPr="00664719">
        <w:rPr>
          <w:rFonts w:ascii="Times New Roman" w:hAnsi="Times New Roman" w:cs="Times New Roman"/>
          <w:sz w:val="24"/>
          <w:szCs w:val="24"/>
          <w:lang w:val="de-DE"/>
        </w:rPr>
        <w:t>hohe Buße zu bezahlen, zu der er</w:t>
      </w:r>
      <w:r w:rsidR="00386A1E">
        <w:rPr>
          <w:rFonts w:ascii="Times New Roman" w:hAnsi="Times New Roman" w:cs="Times New Roman"/>
          <w:sz w:val="24"/>
          <w:szCs w:val="24"/>
          <w:lang w:val="de-DE"/>
        </w:rPr>
        <w:t xml:space="preserve"> schließlich</w:t>
      </w:r>
      <w:r w:rsidR="000107E3" w:rsidRPr="00664719">
        <w:rPr>
          <w:rFonts w:ascii="Times New Roman" w:hAnsi="Times New Roman" w:cs="Times New Roman"/>
          <w:sz w:val="24"/>
          <w:szCs w:val="24"/>
          <w:lang w:val="de-DE"/>
        </w:rPr>
        <w:t xml:space="preserve"> verurteilt w</w:t>
      </w:r>
      <w:r w:rsidR="00DA230D" w:rsidRPr="00664719">
        <w:rPr>
          <w:rFonts w:ascii="Times New Roman" w:hAnsi="Times New Roman" w:cs="Times New Roman"/>
          <w:sz w:val="24"/>
          <w:szCs w:val="24"/>
          <w:lang w:val="de-DE"/>
        </w:rPr>
        <w:t>urde</w:t>
      </w:r>
      <w:r w:rsidR="000107E3" w:rsidRPr="00664719">
        <w:rPr>
          <w:rFonts w:ascii="Times New Roman" w:hAnsi="Times New Roman" w:cs="Times New Roman"/>
          <w:sz w:val="24"/>
          <w:szCs w:val="24"/>
          <w:lang w:val="de-DE"/>
        </w:rPr>
        <w:t xml:space="preserve">, </w:t>
      </w:r>
      <w:r w:rsidR="00386A1E">
        <w:rPr>
          <w:rFonts w:ascii="Times New Roman" w:hAnsi="Times New Roman" w:cs="Times New Roman"/>
          <w:sz w:val="24"/>
          <w:szCs w:val="24"/>
          <w:lang w:val="de-DE"/>
        </w:rPr>
        <w:t xml:space="preserve">verließ </w:t>
      </w:r>
      <w:r w:rsidR="003C06CD" w:rsidRPr="00664719">
        <w:rPr>
          <w:rFonts w:ascii="Times New Roman" w:hAnsi="Times New Roman" w:cs="Times New Roman"/>
          <w:color w:val="000000"/>
          <w:sz w:val="24"/>
          <w:szCs w:val="24"/>
          <w:lang w:val="de-DE"/>
        </w:rPr>
        <w:t>Rutilius</w:t>
      </w:r>
      <w:r w:rsidRPr="00664719">
        <w:rPr>
          <w:rFonts w:ascii="Times New Roman" w:hAnsi="Times New Roman" w:cs="Times New Roman"/>
          <w:color w:val="000000"/>
          <w:sz w:val="24"/>
          <w:szCs w:val="24"/>
          <w:lang w:val="de-DE"/>
        </w:rPr>
        <w:t xml:space="preserve"> </w:t>
      </w:r>
      <w:r w:rsidR="00C80F4C" w:rsidRPr="00664719">
        <w:rPr>
          <w:rFonts w:ascii="Times New Roman" w:hAnsi="Times New Roman" w:cs="Times New Roman"/>
          <w:color w:val="000000"/>
          <w:sz w:val="24"/>
          <w:szCs w:val="24"/>
          <w:lang w:val="de-DE"/>
        </w:rPr>
        <w:t>91</w:t>
      </w:r>
      <w:r w:rsidR="00E13BEC">
        <w:rPr>
          <w:rFonts w:ascii="Times New Roman" w:hAnsi="Times New Roman" w:cs="Times New Roman"/>
          <w:color w:val="000000"/>
          <w:sz w:val="24"/>
          <w:szCs w:val="24"/>
          <w:lang w:val="de-DE"/>
        </w:rPr>
        <w:t> </w:t>
      </w:r>
      <w:r w:rsidR="00C80F4C" w:rsidRPr="00664719">
        <w:rPr>
          <w:rFonts w:ascii="Times New Roman" w:hAnsi="Times New Roman" w:cs="Times New Roman"/>
          <w:color w:val="000000"/>
          <w:sz w:val="24"/>
          <w:szCs w:val="24"/>
          <w:lang w:val="de-DE"/>
        </w:rPr>
        <w:t>v.</w:t>
      </w:r>
      <w:r w:rsidR="00E13BEC">
        <w:rPr>
          <w:rFonts w:ascii="Times New Roman" w:hAnsi="Times New Roman" w:cs="Times New Roman"/>
          <w:color w:val="000000"/>
          <w:sz w:val="24"/>
          <w:szCs w:val="24"/>
          <w:lang w:val="de-DE"/>
        </w:rPr>
        <w:t> </w:t>
      </w:r>
      <w:r w:rsidR="00C80F4C" w:rsidRPr="00664719">
        <w:rPr>
          <w:rFonts w:ascii="Times New Roman" w:hAnsi="Times New Roman" w:cs="Times New Roman"/>
          <w:color w:val="000000"/>
          <w:sz w:val="24"/>
          <w:szCs w:val="24"/>
          <w:lang w:val="de-DE"/>
        </w:rPr>
        <w:t xml:space="preserve">Chr. </w:t>
      </w:r>
      <w:r w:rsidR="00386A1E">
        <w:rPr>
          <w:rFonts w:ascii="Times New Roman" w:hAnsi="Times New Roman" w:cs="Times New Roman"/>
          <w:color w:val="000000"/>
          <w:sz w:val="24"/>
          <w:szCs w:val="24"/>
          <w:lang w:val="de-DE"/>
        </w:rPr>
        <w:t>die Stadt</w:t>
      </w:r>
      <w:r w:rsidR="000107E3" w:rsidRPr="00664719">
        <w:rPr>
          <w:rFonts w:ascii="Times New Roman" w:hAnsi="Times New Roman" w:cs="Times New Roman"/>
          <w:color w:val="000000"/>
          <w:sz w:val="24"/>
          <w:szCs w:val="24"/>
          <w:lang w:val="de-DE"/>
        </w:rPr>
        <w:t xml:space="preserve"> </w:t>
      </w:r>
      <w:r w:rsidR="006067B7" w:rsidRPr="00664719">
        <w:rPr>
          <w:rFonts w:ascii="Times New Roman" w:hAnsi="Times New Roman" w:cs="Times New Roman"/>
          <w:color w:val="000000"/>
          <w:sz w:val="24"/>
          <w:szCs w:val="24"/>
          <w:lang w:val="de-DE"/>
        </w:rPr>
        <w:t xml:space="preserve">– </w:t>
      </w:r>
      <w:r w:rsidR="003C7FF4" w:rsidRPr="00664719">
        <w:rPr>
          <w:rFonts w:ascii="Times New Roman" w:hAnsi="Times New Roman" w:cs="Times New Roman"/>
          <w:color w:val="000000"/>
          <w:sz w:val="24"/>
          <w:szCs w:val="24"/>
          <w:lang w:val="de-DE"/>
        </w:rPr>
        <w:t xml:space="preserve">selbstverständlich aufgrund seiner Erbitterung </w:t>
      </w:r>
      <w:r w:rsidR="006067B7" w:rsidRPr="00664719">
        <w:rPr>
          <w:rFonts w:ascii="Times New Roman" w:hAnsi="Times New Roman" w:cs="Times New Roman"/>
          <w:color w:val="000000"/>
          <w:sz w:val="24"/>
          <w:szCs w:val="24"/>
          <w:lang w:val="de-DE"/>
        </w:rPr>
        <w:t xml:space="preserve">über die Behandlung, </w:t>
      </w:r>
      <w:r w:rsidR="00BC7BDE">
        <w:rPr>
          <w:rFonts w:ascii="Times New Roman" w:hAnsi="Times New Roman" w:cs="Times New Roman"/>
          <w:color w:val="000000"/>
          <w:sz w:val="24"/>
          <w:szCs w:val="24"/>
          <w:lang w:val="de-DE"/>
        </w:rPr>
        <w:t>die ihm in Rom wi</w:t>
      </w:r>
      <w:r w:rsidR="003C7FF4" w:rsidRPr="00664719">
        <w:rPr>
          <w:rFonts w:ascii="Times New Roman" w:hAnsi="Times New Roman" w:cs="Times New Roman"/>
          <w:color w:val="000000"/>
          <w:sz w:val="24"/>
          <w:szCs w:val="24"/>
          <w:lang w:val="de-DE"/>
        </w:rPr>
        <w:t>derfahren</w:t>
      </w:r>
      <w:r w:rsidRPr="00664719">
        <w:rPr>
          <w:rFonts w:ascii="Times New Roman" w:hAnsi="Times New Roman" w:cs="Times New Roman"/>
          <w:color w:val="000000"/>
          <w:sz w:val="24"/>
          <w:szCs w:val="24"/>
          <w:lang w:val="de-DE"/>
        </w:rPr>
        <w:t xml:space="preserve"> </w:t>
      </w:r>
      <w:r w:rsidR="003C7FF4" w:rsidRPr="00664719">
        <w:rPr>
          <w:rFonts w:ascii="Times New Roman" w:hAnsi="Times New Roman" w:cs="Times New Roman"/>
          <w:color w:val="000000"/>
          <w:sz w:val="24"/>
          <w:szCs w:val="24"/>
          <w:lang w:val="de-DE"/>
        </w:rPr>
        <w:t xml:space="preserve">war, </w:t>
      </w:r>
      <w:r w:rsidRPr="00664719">
        <w:rPr>
          <w:rFonts w:ascii="Times New Roman" w:hAnsi="Times New Roman" w:cs="Times New Roman"/>
          <w:color w:val="000000"/>
          <w:sz w:val="24"/>
          <w:szCs w:val="24"/>
          <w:lang w:val="de-DE"/>
        </w:rPr>
        <w:t xml:space="preserve">und </w:t>
      </w:r>
      <w:r w:rsidR="003C7FF4" w:rsidRPr="00664719">
        <w:rPr>
          <w:rFonts w:ascii="Times New Roman" w:hAnsi="Times New Roman" w:cs="Times New Roman"/>
          <w:color w:val="000000"/>
          <w:sz w:val="24"/>
          <w:szCs w:val="24"/>
          <w:lang w:val="de-DE"/>
        </w:rPr>
        <w:t xml:space="preserve">nachdem selbst der unfaire Prozess </w:t>
      </w:r>
      <w:r w:rsidR="006067B7" w:rsidRPr="00664719">
        <w:rPr>
          <w:rFonts w:ascii="Times New Roman" w:hAnsi="Times New Roman" w:cs="Times New Roman"/>
          <w:color w:val="000000"/>
          <w:sz w:val="24"/>
          <w:szCs w:val="24"/>
          <w:lang w:val="de-DE"/>
        </w:rPr>
        <w:t xml:space="preserve">seine Unschuld </w:t>
      </w:r>
      <w:r w:rsidR="003C7FF4" w:rsidRPr="00664719">
        <w:rPr>
          <w:rFonts w:ascii="Times New Roman" w:hAnsi="Times New Roman" w:cs="Times New Roman"/>
          <w:color w:val="000000"/>
          <w:sz w:val="24"/>
          <w:szCs w:val="24"/>
          <w:lang w:val="de-DE"/>
        </w:rPr>
        <w:t>nicht hatte verdecken kön</w:t>
      </w:r>
      <w:r w:rsidR="00386A1E">
        <w:rPr>
          <w:rFonts w:ascii="Times New Roman" w:hAnsi="Times New Roman" w:cs="Times New Roman"/>
          <w:color w:val="000000"/>
          <w:sz w:val="24"/>
          <w:szCs w:val="24"/>
          <w:lang w:val="de-DE"/>
        </w:rPr>
        <w:t>nen, wie</w:t>
      </w:r>
      <w:r w:rsidR="00DA230D" w:rsidRPr="00664719">
        <w:rPr>
          <w:rFonts w:ascii="Times New Roman" w:hAnsi="Times New Roman" w:cs="Times New Roman"/>
          <w:color w:val="000000"/>
          <w:sz w:val="24"/>
          <w:szCs w:val="24"/>
          <w:lang w:val="de-DE"/>
        </w:rPr>
        <w:t xml:space="preserve"> </w:t>
      </w:r>
      <w:r w:rsidR="003C7FF4" w:rsidRPr="00664719">
        <w:rPr>
          <w:rFonts w:ascii="Times New Roman" w:hAnsi="Times New Roman" w:cs="Times New Roman"/>
          <w:color w:val="000000"/>
          <w:sz w:val="24"/>
          <w:szCs w:val="24"/>
          <w:lang w:val="de-DE"/>
        </w:rPr>
        <w:t xml:space="preserve">Cassius Dio </w:t>
      </w:r>
      <w:r w:rsidR="00386A1E">
        <w:rPr>
          <w:rFonts w:ascii="Times New Roman" w:hAnsi="Times New Roman" w:cs="Times New Roman"/>
          <w:color w:val="000000"/>
          <w:sz w:val="24"/>
          <w:szCs w:val="24"/>
          <w:lang w:val="de-DE"/>
        </w:rPr>
        <w:t>betont, der so zu verstehen gibt, dass Rutilius’ Rückzug keineswegs ein Schuldeingeständnis dargestellt habe</w:t>
      </w:r>
      <w:r w:rsidR="003C7FF4" w:rsidRPr="00664719">
        <w:rPr>
          <w:rFonts w:ascii="Times New Roman" w:hAnsi="Times New Roman" w:cs="Times New Roman"/>
          <w:color w:val="000000"/>
          <w:sz w:val="24"/>
          <w:szCs w:val="24"/>
          <w:lang w:val="de-DE"/>
        </w:rPr>
        <w:t>.</w:t>
      </w:r>
      <w:r w:rsidR="003C7FF4" w:rsidRPr="00664719">
        <w:rPr>
          <w:rStyle w:val="Funotenzeichen"/>
          <w:rFonts w:ascii="Times New Roman" w:hAnsi="Times New Roman" w:cs="Times New Roman"/>
          <w:color w:val="000000"/>
          <w:sz w:val="24"/>
          <w:szCs w:val="24"/>
          <w:lang w:val="de-DE"/>
        </w:rPr>
        <w:footnoteReference w:id="60"/>
      </w:r>
      <w:r w:rsidR="003C7FF4" w:rsidRPr="00664719">
        <w:rPr>
          <w:rFonts w:ascii="Times New Roman" w:hAnsi="Times New Roman" w:cs="Times New Roman"/>
          <w:color w:val="000000"/>
          <w:sz w:val="24"/>
          <w:szCs w:val="24"/>
          <w:lang w:val="de-DE"/>
        </w:rPr>
        <w:t xml:space="preserve"> </w:t>
      </w:r>
    </w:p>
    <w:p w:rsidR="00DA230D" w:rsidRPr="00664719" w:rsidRDefault="003C7FF4" w:rsidP="009A11A3">
      <w:pPr>
        <w:spacing w:after="120" w:line="360" w:lineRule="auto"/>
        <w:ind w:firstLine="567"/>
        <w:jc w:val="both"/>
        <w:rPr>
          <w:rFonts w:ascii="Times New Roman" w:hAnsi="Times New Roman" w:cs="Times New Roman"/>
          <w:color w:val="000000"/>
          <w:sz w:val="24"/>
          <w:szCs w:val="24"/>
          <w:lang w:val="de-DE"/>
        </w:rPr>
      </w:pPr>
      <w:r w:rsidRPr="00664719">
        <w:rPr>
          <w:rFonts w:ascii="Times New Roman" w:hAnsi="Times New Roman" w:cs="Times New Roman"/>
          <w:color w:val="000000"/>
          <w:sz w:val="24"/>
          <w:szCs w:val="24"/>
          <w:lang w:val="de-DE"/>
        </w:rPr>
        <w:t xml:space="preserve">Rutilius begab sich </w:t>
      </w:r>
      <w:r w:rsidR="009A11A3" w:rsidRPr="00664719">
        <w:rPr>
          <w:rFonts w:ascii="Times New Roman" w:hAnsi="Times New Roman" w:cs="Times New Roman"/>
          <w:color w:val="000000"/>
          <w:sz w:val="24"/>
          <w:szCs w:val="24"/>
          <w:lang w:val="de-DE"/>
        </w:rPr>
        <w:t xml:space="preserve">anschließend </w:t>
      </w:r>
      <w:r w:rsidR="00870064" w:rsidRPr="00664719">
        <w:rPr>
          <w:rFonts w:ascii="Times New Roman" w:hAnsi="Times New Roman" w:cs="Times New Roman"/>
          <w:color w:val="000000"/>
          <w:sz w:val="24"/>
          <w:szCs w:val="24"/>
          <w:lang w:val="de-DE"/>
        </w:rPr>
        <w:t>zunächst nach Mytilene, wo</w:t>
      </w:r>
      <w:r w:rsidR="00A82877">
        <w:rPr>
          <w:rFonts w:ascii="Times New Roman" w:hAnsi="Times New Roman" w:cs="Times New Roman"/>
          <w:color w:val="000000"/>
          <w:sz w:val="24"/>
          <w:szCs w:val="24"/>
          <w:lang w:val="de-DE"/>
        </w:rPr>
        <w:t xml:space="preserve"> er 88 </w:t>
      </w:r>
      <w:r w:rsidR="00870064" w:rsidRPr="00664719">
        <w:rPr>
          <w:rFonts w:ascii="Times New Roman" w:hAnsi="Times New Roman" w:cs="Times New Roman"/>
          <w:color w:val="000000"/>
          <w:sz w:val="24"/>
          <w:szCs w:val="24"/>
          <w:lang w:val="de-DE"/>
        </w:rPr>
        <w:t>v.</w:t>
      </w:r>
      <w:r w:rsidR="00A82877">
        <w:rPr>
          <w:rFonts w:ascii="Times New Roman" w:hAnsi="Times New Roman" w:cs="Times New Roman"/>
          <w:color w:val="000000"/>
          <w:sz w:val="24"/>
          <w:szCs w:val="24"/>
          <w:lang w:val="de-DE"/>
        </w:rPr>
        <w:t> </w:t>
      </w:r>
      <w:r w:rsidR="00870064" w:rsidRPr="00664719">
        <w:rPr>
          <w:rFonts w:ascii="Times New Roman" w:hAnsi="Times New Roman" w:cs="Times New Roman"/>
          <w:color w:val="000000"/>
          <w:sz w:val="24"/>
          <w:szCs w:val="24"/>
          <w:lang w:val="de-DE"/>
        </w:rPr>
        <w:t xml:space="preserve">Chr. </w:t>
      </w:r>
      <w:r w:rsidRPr="00664719">
        <w:rPr>
          <w:rFonts w:ascii="Times New Roman" w:hAnsi="Times New Roman" w:cs="Times New Roman"/>
          <w:color w:val="000000"/>
          <w:sz w:val="24"/>
          <w:szCs w:val="24"/>
          <w:lang w:val="de-DE"/>
        </w:rPr>
        <w:t xml:space="preserve">die </w:t>
      </w:r>
      <w:r w:rsidR="00CE4AC9" w:rsidRPr="00664719">
        <w:rPr>
          <w:rFonts w:ascii="Times New Roman" w:hAnsi="Times New Roman" w:cs="Times New Roman"/>
          <w:color w:val="000000"/>
          <w:sz w:val="24"/>
          <w:szCs w:val="24"/>
          <w:lang w:val="de-DE"/>
        </w:rPr>
        <w:t xml:space="preserve">sog. </w:t>
      </w:r>
      <w:r w:rsidRPr="00664719">
        <w:rPr>
          <w:rFonts w:ascii="Times New Roman" w:hAnsi="Times New Roman" w:cs="Times New Roman"/>
          <w:color w:val="000000"/>
          <w:sz w:val="24"/>
          <w:szCs w:val="24"/>
          <w:lang w:val="de-DE"/>
        </w:rPr>
        <w:t>Vesper von Ephesos überlebte</w:t>
      </w:r>
      <w:r w:rsidR="00870064" w:rsidRPr="00664719">
        <w:rPr>
          <w:rFonts w:ascii="Times New Roman" w:hAnsi="Times New Roman" w:cs="Times New Roman"/>
          <w:color w:val="000000"/>
          <w:sz w:val="24"/>
          <w:szCs w:val="24"/>
          <w:lang w:val="de-DE"/>
        </w:rPr>
        <w:t xml:space="preserve">. Drei Jahre später soll </w:t>
      </w:r>
      <w:r w:rsidR="00335296" w:rsidRPr="00664719">
        <w:rPr>
          <w:rFonts w:ascii="Times New Roman" w:hAnsi="Times New Roman" w:cs="Times New Roman"/>
          <w:color w:val="000000"/>
          <w:sz w:val="24"/>
          <w:szCs w:val="24"/>
          <w:lang w:val="de-DE"/>
        </w:rPr>
        <w:t>er sich</w:t>
      </w:r>
      <w:r w:rsidR="00870064" w:rsidRPr="00664719">
        <w:rPr>
          <w:rFonts w:ascii="Times New Roman" w:hAnsi="Times New Roman" w:cs="Times New Roman"/>
          <w:color w:val="000000"/>
          <w:sz w:val="24"/>
          <w:szCs w:val="24"/>
          <w:lang w:val="de-DE"/>
        </w:rPr>
        <w:t xml:space="preserve"> dem Heer Sullas angeschlossen haben; d</w:t>
      </w:r>
      <w:r w:rsidR="00335296" w:rsidRPr="00664719">
        <w:rPr>
          <w:rFonts w:ascii="Times New Roman" w:hAnsi="Times New Roman" w:cs="Times New Roman"/>
          <w:color w:val="000000"/>
          <w:sz w:val="24"/>
          <w:szCs w:val="24"/>
          <w:lang w:val="de-DE"/>
        </w:rPr>
        <w:t xml:space="preserve">essen </w:t>
      </w:r>
      <w:r w:rsidR="00870064" w:rsidRPr="00664719">
        <w:rPr>
          <w:rFonts w:ascii="Times New Roman" w:hAnsi="Times New Roman" w:cs="Times New Roman"/>
          <w:color w:val="000000"/>
          <w:sz w:val="24"/>
          <w:szCs w:val="24"/>
          <w:lang w:val="de-DE"/>
        </w:rPr>
        <w:t>Ange</w:t>
      </w:r>
      <w:r w:rsidR="00335296" w:rsidRPr="00664719">
        <w:rPr>
          <w:rFonts w:ascii="Times New Roman" w:hAnsi="Times New Roman" w:cs="Times New Roman"/>
          <w:color w:val="000000"/>
          <w:sz w:val="24"/>
          <w:szCs w:val="24"/>
          <w:lang w:val="de-DE"/>
        </w:rPr>
        <w:t>bot</w:t>
      </w:r>
      <w:r w:rsidR="00870064" w:rsidRPr="00664719">
        <w:rPr>
          <w:rFonts w:ascii="Times New Roman" w:hAnsi="Times New Roman" w:cs="Times New Roman"/>
          <w:color w:val="000000"/>
          <w:sz w:val="24"/>
          <w:szCs w:val="24"/>
          <w:lang w:val="de-DE"/>
        </w:rPr>
        <w:t>, ihn aus der Verbannung zurückzurufen, lehnte er jedoch ab.</w:t>
      </w:r>
      <w:r w:rsidR="003967D0" w:rsidRPr="00664719">
        <w:rPr>
          <w:rStyle w:val="Funotenzeichen"/>
          <w:rFonts w:ascii="Times New Roman" w:hAnsi="Times New Roman" w:cs="Times New Roman"/>
          <w:color w:val="000000"/>
          <w:sz w:val="24"/>
          <w:szCs w:val="24"/>
          <w:lang w:val="de-DE"/>
        </w:rPr>
        <w:footnoteReference w:id="61"/>
      </w:r>
      <w:r w:rsidR="00870064" w:rsidRPr="00664719">
        <w:rPr>
          <w:rFonts w:ascii="Times New Roman" w:hAnsi="Times New Roman" w:cs="Times New Roman"/>
          <w:color w:val="000000"/>
          <w:sz w:val="24"/>
          <w:szCs w:val="24"/>
          <w:lang w:val="de-DE"/>
        </w:rPr>
        <w:t xml:space="preserve"> Stattdessen begab er sich nach Smyrna und damit in jene Provinz, deren übermäßige Ausbeutung man ihm vorgeworfen hatte</w:t>
      </w:r>
      <w:r w:rsidR="00C83524">
        <w:rPr>
          <w:rFonts w:ascii="Times New Roman" w:hAnsi="Times New Roman" w:cs="Times New Roman"/>
          <w:color w:val="000000"/>
          <w:sz w:val="24"/>
          <w:szCs w:val="24"/>
          <w:lang w:val="de-DE"/>
        </w:rPr>
        <w:t>. D</w:t>
      </w:r>
      <w:r w:rsidR="00870064" w:rsidRPr="00664719">
        <w:rPr>
          <w:rFonts w:ascii="Times New Roman" w:hAnsi="Times New Roman" w:cs="Times New Roman"/>
          <w:color w:val="000000"/>
          <w:sz w:val="24"/>
          <w:szCs w:val="24"/>
          <w:lang w:val="de-DE"/>
        </w:rPr>
        <w:t xml:space="preserve">ies kann als </w:t>
      </w:r>
      <w:r w:rsidRPr="00664719">
        <w:rPr>
          <w:rFonts w:ascii="Times New Roman" w:hAnsi="Times New Roman" w:cs="Times New Roman"/>
          <w:color w:val="000000"/>
          <w:sz w:val="24"/>
          <w:szCs w:val="24"/>
          <w:lang w:val="de-DE"/>
        </w:rPr>
        <w:t xml:space="preserve">Versuch </w:t>
      </w:r>
      <w:r w:rsidR="00BC7BDE">
        <w:rPr>
          <w:rFonts w:ascii="Times New Roman" w:hAnsi="Times New Roman" w:cs="Times New Roman"/>
          <w:color w:val="000000"/>
          <w:sz w:val="24"/>
          <w:szCs w:val="24"/>
          <w:lang w:val="de-DE"/>
        </w:rPr>
        <w:t xml:space="preserve">des </w:t>
      </w:r>
      <w:r w:rsidRPr="00664719">
        <w:rPr>
          <w:rFonts w:ascii="Times New Roman" w:hAnsi="Times New Roman" w:cs="Times New Roman"/>
          <w:color w:val="000000"/>
          <w:sz w:val="24"/>
          <w:szCs w:val="24"/>
          <w:lang w:val="de-DE"/>
        </w:rPr>
        <w:t xml:space="preserve">Rutilius interpretiert werden, </w:t>
      </w:r>
      <w:r w:rsidR="00870064" w:rsidRPr="00664719">
        <w:rPr>
          <w:rFonts w:ascii="Times New Roman" w:hAnsi="Times New Roman" w:cs="Times New Roman"/>
          <w:color w:val="000000"/>
          <w:sz w:val="24"/>
          <w:szCs w:val="24"/>
          <w:lang w:val="de-DE"/>
        </w:rPr>
        <w:t>seine</w:t>
      </w:r>
      <w:r w:rsidR="00C80F4C" w:rsidRPr="00664719">
        <w:rPr>
          <w:rFonts w:ascii="Times New Roman" w:hAnsi="Times New Roman" w:cs="Times New Roman"/>
          <w:color w:val="000000"/>
          <w:sz w:val="24"/>
          <w:szCs w:val="24"/>
          <w:lang w:val="de-DE"/>
        </w:rPr>
        <w:t xml:space="preserve">r </w:t>
      </w:r>
      <w:r w:rsidR="00870064" w:rsidRPr="00664719">
        <w:rPr>
          <w:rFonts w:ascii="Times New Roman" w:hAnsi="Times New Roman" w:cs="Times New Roman"/>
          <w:color w:val="000000"/>
          <w:sz w:val="24"/>
          <w:szCs w:val="24"/>
          <w:lang w:val="de-DE"/>
        </w:rPr>
        <w:t>Unschuldsbeteuerung</w:t>
      </w:r>
      <w:r w:rsidR="00C80F4C" w:rsidRPr="00664719">
        <w:rPr>
          <w:rFonts w:ascii="Times New Roman" w:hAnsi="Times New Roman" w:cs="Times New Roman"/>
          <w:color w:val="000000"/>
          <w:sz w:val="24"/>
          <w:szCs w:val="24"/>
          <w:lang w:val="de-DE"/>
        </w:rPr>
        <w:t xml:space="preserve">, die er </w:t>
      </w:r>
      <w:r w:rsidRPr="00664719">
        <w:rPr>
          <w:rFonts w:ascii="Times New Roman" w:hAnsi="Times New Roman" w:cs="Times New Roman"/>
          <w:color w:val="000000"/>
          <w:sz w:val="24"/>
          <w:szCs w:val="24"/>
          <w:lang w:val="de-DE"/>
        </w:rPr>
        <w:t xml:space="preserve">bereits </w:t>
      </w:r>
      <w:r w:rsidR="00C80F4C" w:rsidRPr="00664719">
        <w:rPr>
          <w:rFonts w:ascii="Times New Roman" w:hAnsi="Times New Roman" w:cs="Times New Roman"/>
          <w:color w:val="000000"/>
          <w:sz w:val="24"/>
          <w:szCs w:val="24"/>
          <w:lang w:val="de-DE"/>
        </w:rPr>
        <w:t xml:space="preserve">mit der Rückzugsgeste </w:t>
      </w:r>
      <w:r w:rsidRPr="00664719">
        <w:rPr>
          <w:rFonts w:ascii="Times New Roman" w:hAnsi="Times New Roman" w:cs="Times New Roman"/>
          <w:color w:val="000000"/>
          <w:sz w:val="24"/>
          <w:szCs w:val="24"/>
          <w:lang w:val="de-DE"/>
        </w:rPr>
        <w:t xml:space="preserve">zu </w:t>
      </w:r>
      <w:r w:rsidR="00C80F4C" w:rsidRPr="00664719">
        <w:rPr>
          <w:rFonts w:ascii="Times New Roman" w:hAnsi="Times New Roman" w:cs="Times New Roman"/>
          <w:color w:val="000000"/>
          <w:sz w:val="24"/>
          <w:szCs w:val="24"/>
          <w:lang w:val="de-DE"/>
        </w:rPr>
        <w:t>unterstr</w:t>
      </w:r>
      <w:r w:rsidRPr="00664719">
        <w:rPr>
          <w:rFonts w:ascii="Times New Roman" w:hAnsi="Times New Roman" w:cs="Times New Roman"/>
          <w:color w:val="000000"/>
          <w:sz w:val="24"/>
          <w:szCs w:val="24"/>
          <w:lang w:val="de-DE"/>
        </w:rPr>
        <w:t>e</w:t>
      </w:r>
      <w:r w:rsidR="00C80F4C" w:rsidRPr="00664719">
        <w:rPr>
          <w:rFonts w:ascii="Times New Roman" w:hAnsi="Times New Roman" w:cs="Times New Roman"/>
          <w:color w:val="000000"/>
          <w:sz w:val="24"/>
          <w:szCs w:val="24"/>
          <w:lang w:val="de-DE"/>
        </w:rPr>
        <w:t>ich</w:t>
      </w:r>
      <w:r w:rsidRPr="00664719">
        <w:rPr>
          <w:rFonts w:ascii="Times New Roman" w:hAnsi="Times New Roman" w:cs="Times New Roman"/>
          <w:color w:val="000000"/>
          <w:sz w:val="24"/>
          <w:szCs w:val="24"/>
          <w:lang w:val="de-DE"/>
        </w:rPr>
        <w:t>en bemüht gewesen war</w:t>
      </w:r>
      <w:r w:rsidR="00C80F4C" w:rsidRPr="00664719">
        <w:rPr>
          <w:rFonts w:ascii="Times New Roman" w:hAnsi="Times New Roman" w:cs="Times New Roman"/>
          <w:color w:val="000000"/>
          <w:sz w:val="24"/>
          <w:szCs w:val="24"/>
          <w:lang w:val="de-DE"/>
        </w:rPr>
        <w:t>,</w:t>
      </w:r>
      <w:r w:rsidR="00870064" w:rsidRPr="00664719">
        <w:rPr>
          <w:rFonts w:ascii="Times New Roman" w:hAnsi="Times New Roman" w:cs="Times New Roman"/>
          <w:color w:val="000000"/>
          <w:sz w:val="24"/>
          <w:szCs w:val="24"/>
          <w:lang w:val="de-DE"/>
        </w:rPr>
        <w:t xml:space="preserve"> </w:t>
      </w:r>
      <w:r w:rsidR="00C80F4C" w:rsidRPr="00664719">
        <w:rPr>
          <w:rFonts w:ascii="Times New Roman" w:hAnsi="Times New Roman" w:cs="Times New Roman"/>
          <w:color w:val="000000"/>
          <w:sz w:val="24"/>
          <w:szCs w:val="24"/>
          <w:lang w:val="de-DE"/>
        </w:rPr>
        <w:t xml:space="preserve">mit der </w:t>
      </w:r>
      <w:r w:rsidR="00870064" w:rsidRPr="00664719">
        <w:rPr>
          <w:rFonts w:ascii="Times New Roman" w:hAnsi="Times New Roman" w:cs="Times New Roman"/>
          <w:color w:val="000000"/>
          <w:sz w:val="24"/>
          <w:szCs w:val="24"/>
          <w:lang w:val="de-DE"/>
        </w:rPr>
        <w:t>wohlüberleg</w:t>
      </w:r>
      <w:r w:rsidR="00C80F4C" w:rsidRPr="00664719">
        <w:rPr>
          <w:rFonts w:ascii="Times New Roman" w:hAnsi="Times New Roman" w:cs="Times New Roman"/>
          <w:color w:val="000000"/>
          <w:sz w:val="24"/>
          <w:szCs w:val="24"/>
          <w:lang w:val="de-DE"/>
        </w:rPr>
        <w:t>te</w:t>
      </w:r>
      <w:r w:rsidR="00D83674">
        <w:rPr>
          <w:rFonts w:ascii="Times New Roman" w:hAnsi="Times New Roman" w:cs="Times New Roman"/>
          <w:color w:val="000000"/>
          <w:sz w:val="24"/>
          <w:szCs w:val="24"/>
          <w:lang w:val="de-DE"/>
        </w:rPr>
        <w:t>n</w:t>
      </w:r>
      <w:r w:rsidR="00870064" w:rsidRPr="00664719">
        <w:rPr>
          <w:rFonts w:ascii="Times New Roman" w:hAnsi="Times New Roman" w:cs="Times New Roman"/>
          <w:color w:val="000000"/>
          <w:sz w:val="24"/>
          <w:szCs w:val="24"/>
          <w:lang w:val="de-DE"/>
        </w:rPr>
        <w:t xml:space="preserve"> Wahl des Rückzugsortes </w:t>
      </w:r>
      <w:r w:rsidR="00C80F4C" w:rsidRPr="00664719">
        <w:rPr>
          <w:rFonts w:ascii="Times New Roman" w:hAnsi="Times New Roman" w:cs="Times New Roman"/>
          <w:color w:val="000000"/>
          <w:sz w:val="24"/>
          <w:szCs w:val="24"/>
          <w:lang w:val="de-DE"/>
        </w:rPr>
        <w:t>zusätzliche Glaubwürdigkeit zu vermitteln</w:t>
      </w:r>
      <w:r w:rsidR="00870064" w:rsidRPr="00664719">
        <w:rPr>
          <w:rFonts w:ascii="Times New Roman" w:hAnsi="Times New Roman" w:cs="Times New Roman"/>
          <w:color w:val="000000"/>
          <w:sz w:val="24"/>
          <w:szCs w:val="24"/>
          <w:lang w:val="de-DE"/>
        </w:rPr>
        <w:t>.</w:t>
      </w:r>
      <w:r w:rsidR="00C80F4C" w:rsidRPr="00664719">
        <w:rPr>
          <w:rStyle w:val="Funotenzeichen"/>
          <w:rFonts w:ascii="Times New Roman" w:hAnsi="Times New Roman" w:cs="Times New Roman"/>
          <w:color w:val="000000"/>
          <w:sz w:val="24"/>
          <w:szCs w:val="24"/>
          <w:lang w:val="de-DE"/>
        </w:rPr>
        <w:footnoteReference w:id="62"/>
      </w:r>
      <w:r w:rsidR="00870064" w:rsidRPr="00664719">
        <w:rPr>
          <w:rFonts w:ascii="Times New Roman" w:hAnsi="Times New Roman" w:cs="Times New Roman"/>
          <w:color w:val="000000"/>
          <w:sz w:val="24"/>
          <w:szCs w:val="24"/>
          <w:lang w:val="de-DE"/>
        </w:rPr>
        <w:t xml:space="preserve"> In Smyrna</w:t>
      </w:r>
      <w:r w:rsidR="006067B7" w:rsidRPr="00664719">
        <w:rPr>
          <w:rFonts w:ascii="Times New Roman" w:hAnsi="Times New Roman" w:cs="Times New Roman"/>
          <w:color w:val="000000"/>
          <w:sz w:val="24"/>
          <w:szCs w:val="24"/>
          <w:lang w:val="de-DE"/>
        </w:rPr>
        <w:t xml:space="preserve">, wo Rutilius </w:t>
      </w:r>
      <w:r w:rsidRPr="00664719">
        <w:rPr>
          <w:rFonts w:ascii="Times New Roman" w:hAnsi="Times New Roman" w:cs="Times New Roman"/>
          <w:color w:val="000000"/>
          <w:sz w:val="24"/>
          <w:szCs w:val="24"/>
          <w:lang w:val="de-DE"/>
        </w:rPr>
        <w:t xml:space="preserve">schließlich </w:t>
      </w:r>
      <w:r w:rsidR="006067B7" w:rsidRPr="00664719">
        <w:rPr>
          <w:rFonts w:ascii="Times New Roman" w:hAnsi="Times New Roman" w:cs="Times New Roman"/>
          <w:color w:val="000000"/>
          <w:sz w:val="24"/>
          <w:szCs w:val="24"/>
          <w:lang w:val="de-DE"/>
        </w:rPr>
        <w:t>das Bürgerrecht erwarb</w:t>
      </w:r>
      <w:r w:rsidR="00DA230D" w:rsidRPr="00664719">
        <w:rPr>
          <w:rFonts w:ascii="Times New Roman" w:hAnsi="Times New Roman" w:cs="Times New Roman"/>
          <w:color w:val="000000"/>
          <w:sz w:val="24"/>
          <w:szCs w:val="24"/>
          <w:lang w:val="de-DE"/>
        </w:rPr>
        <w:t>, lebte er</w:t>
      </w:r>
      <w:r w:rsidR="006067B7" w:rsidRPr="00664719">
        <w:rPr>
          <w:rFonts w:ascii="Times New Roman" w:hAnsi="Times New Roman" w:cs="Times New Roman"/>
          <w:color w:val="000000"/>
          <w:sz w:val="24"/>
          <w:szCs w:val="24"/>
          <w:lang w:val="de-DE"/>
        </w:rPr>
        <w:t xml:space="preserve"> bis </w:t>
      </w:r>
      <w:r w:rsidR="006067B7" w:rsidRPr="00664719">
        <w:rPr>
          <w:rFonts w:ascii="Times New Roman" w:hAnsi="Times New Roman" w:cs="Times New Roman"/>
          <w:color w:val="000000"/>
          <w:sz w:val="24"/>
          <w:szCs w:val="24"/>
          <w:lang w:val="de-DE"/>
        </w:rPr>
        <w:lastRenderedPageBreak/>
        <w:t>zu seinem Tod – ohne dass er je</w:t>
      </w:r>
      <w:r w:rsidR="00870064" w:rsidRPr="00664719">
        <w:rPr>
          <w:rFonts w:ascii="Times New Roman" w:hAnsi="Times New Roman" w:cs="Times New Roman"/>
          <w:color w:val="000000"/>
          <w:sz w:val="24"/>
          <w:szCs w:val="24"/>
          <w:lang w:val="de-DE"/>
        </w:rPr>
        <w:t xml:space="preserve"> </w:t>
      </w:r>
      <w:r w:rsidR="006067B7" w:rsidRPr="00664719">
        <w:rPr>
          <w:rFonts w:ascii="Times New Roman" w:hAnsi="Times New Roman" w:cs="Times New Roman"/>
          <w:color w:val="000000"/>
          <w:sz w:val="24"/>
          <w:szCs w:val="24"/>
          <w:lang w:val="de-DE"/>
        </w:rPr>
        <w:t>nach der Heimat zurückverlangt hätte, wie Cassius Dio hervorhebt</w:t>
      </w:r>
      <w:r w:rsidR="00E60C6E" w:rsidRPr="00664719">
        <w:rPr>
          <w:rFonts w:ascii="Times New Roman" w:hAnsi="Times New Roman" w:cs="Times New Roman"/>
          <w:color w:val="000000"/>
          <w:sz w:val="24"/>
          <w:szCs w:val="24"/>
          <w:lang w:val="de-DE"/>
        </w:rPr>
        <w:t xml:space="preserve">, dessen </w:t>
      </w:r>
      <w:r w:rsidR="00335296" w:rsidRPr="00664719">
        <w:rPr>
          <w:rFonts w:ascii="Times New Roman" w:hAnsi="Times New Roman" w:cs="Times New Roman"/>
          <w:color w:val="000000"/>
          <w:sz w:val="24"/>
          <w:szCs w:val="24"/>
          <w:lang w:val="de-DE"/>
        </w:rPr>
        <w:t xml:space="preserve">Wortwahl </w:t>
      </w:r>
      <w:r w:rsidR="00E60C6E" w:rsidRPr="00664719">
        <w:rPr>
          <w:rFonts w:ascii="Times New Roman" w:hAnsi="Times New Roman" w:cs="Times New Roman"/>
          <w:color w:val="000000"/>
          <w:sz w:val="24"/>
          <w:szCs w:val="24"/>
          <w:lang w:val="de-DE"/>
        </w:rPr>
        <w:t xml:space="preserve">wohl nicht von ungefähr einer </w:t>
      </w:r>
      <w:r w:rsidR="00335296" w:rsidRPr="00664719">
        <w:rPr>
          <w:rFonts w:ascii="Times New Roman" w:hAnsi="Times New Roman" w:cs="Times New Roman"/>
          <w:color w:val="000000"/>
          <w:sz w:val="24"/>
          <w:szCs w:val="24"/>
          <w:lang w:val="de-DE"/>
        </w:rPr>
        <w:t xml:space="preserve">Phrase </w:t>
      </w:r>
      <w:r w:rsidR="00E60C6E" w:rsidRPr="00664719">
        <w:rPr>
          <w:rFonts w:ascii="Times New Roman" w:hAnsi="Times New Roman" w:cs="Times New Roman"/>
          <w:color w:val="000000"/>
          <w:sz w:val="24"/>
          <w:szCs w:val="24"/>
          <w:lang w:val="de-DE"/>
        </w:rPr>
        <w:t>ähnelt, die Livius für die Beschreibung von Scipio Africanus’ letzten Lebensjahren in Liternum verwendet</w:t>
      </w:r>
      <w:r w:rsidR="00DA230D" w:rsidRPr="00664719">
        <w:rPr>
          <w:rFonts w:ascii="Times New Roman" w:hAnsi="Times New Roman" w:cs="Times New Roman"/>
          <w:color w:val="000000"/>
          <w:sz w:val="24"/>
          <w:szCs w:val="24"/>
          <w:lang w:val="de-DE"/>
        </w:rPr>
        <w:t>.</w:t>
      </w:r>
      <w:r w:rsidR="00E60C6E" w:rsidRPr="00664719">
        <w:rPr>
          <w:rStyle w:val="Funotenzeichen"/>
          <w:rFonts w:ascii="Times New Roman" w:hAnsi="Times New Roman" w:cs="Times New Roman"/>
          <w:color w:val="000000"/>
          <w:sz w:val="24"/>
          <w:szCs w:val="24"/>
          <w:lang w:val="de-DE"/>
        </w:rPr>
        <w:footnoteReference w:id="63"/>
      </w:r>
      <w:r w:rsidR="006067B7" w:rsidRPr="00664719">
        <w:rPr>
          <w:rFonts w:ascii="Times New Roman" w:hAnsi="Times New Roman" w:cs="Times New Roman"/>
          <w:color w:val="000000"/>
          <w:sz w:val="24"/>
          <w:szCs w:val="24"/>
          <w:lang w:val="de-DE"/>
        </w:rPr>
        <w:t xml:space="preserve"> </w:t>
      </w:r>
    </w:p>
    <w:p w:rsidR="002C692F" w:rsidRPr="00664719" w:rsidRDefault="00DA230D" w:rsidP="009A11A3">
      <w:pPr>
        <w:spacing w:after="120" w:line="360" w:lineRule="auto"/>
        <w:ind w:firstLine="567"/>
        <w:jc w:val="both"/>
        <w:rPr>
          <w:rFonts w:ascii="Times New Roman" w:hAnsi="Times New Roman" w:cs="Times New Roman"/>
          <w:sz w:val="24"/>
          <w:szCs w:val="24"/>
          <w:lang w:val="de-DE"/>
        </w:rPr>
      </w:pPr>
      <w:r w:rsidRPr="00664719">
        <w:rPr>
          <w:rFonts w:ascii="Times New Roman" w:hAnsi="Times New Roman" w:cs="Times New Roman"/>
          <w:color w:val="000000"/>
          <w:sz w:val="24"/>
          <w:szCs w:val="24"/>
          <w:lang w:val="de-DE"/>
        </w:rPr>
        <w:t xml:space="preserve">Seine Zeit </w:t>
      </w:r>
      <w:r w:rsidR="00870064" w:rsidRPr="00664719">
        <w:rPr>
          <w:rFonts w:ascii="Times New Roman" w:hAnsi="Times New Roman" w:cs="Times New Roman"/>
          <w:color w:val="000000"/>
          <w:sz w:val="24"/>
          <w:szCs w:val="24"/>
          <w:lang w:val="de-DE"/>
        </w:rPr>
        <w:t xml:space="preserve">soll Rutilius </w:t>
      </w:r>
      <w:r w:rsidRPr="00664719">
        <w:rPr>
          <w:rFonts w:ascii="Times New Roman" w:hAnsi="Times New Roman" w:cs="Times New Roman"/>
          <w:color w:val="000000"/>
          <w:sz w:val="24"/>
          <w:szCs w:val="24"/>
          <w:lang w:val="de-DE"/>
        </w:rPr>
        <w:t xml:space="preserve">damit verbracht haben, </w:t>
      </w:r>
      <w:r w:rsidR="00870064" w:rsidRPr="00664719">
        <w:rPr>
          <w:rFonts w:ascii="Times New Roman" w:hAnsi="Times New Roman" w:cs="Times New Roman"/>
          <w:color w:val="000000"/>
          <w:sz w:val="24"/>
          <w:szCs w:val="24"/>
          <w:lang w:val="de-DE"/>
        </w:rPr>
        <w:t xml:space="preserve">zahlreiche </w:t>
      </w:r>
      <w:r w:rsidR="005D623C" w:rsidRPr="00664719">
        <w:rPr>
          <w:rFonts w:ascii="Times New Roman" w:hAnsi="Times New Roman" w:cs="Times New Roman"/>
          <w:color w:val="000000"/>
          <w:sz w:val="24"/>
          <w:szCs w:val="24"/>
          <w:lang w:val="de-DE"/>
        </w:rPr>
        <w:t xml:space="preserve">Werke </w:t>
      </w:r>
      <w:r w:rsidRPr="00664719">
        <w:rPr>
          <w:rFonts w:ascii="Times New Roman" w:hAnsi="Times New Roman" w:cs="Times New Roman"/>
          <w:color w:val="000000"/>
          <w:sz w:val="24"/>
          <w:szCs w:val="24"/>
          <w:lang w:val="de-DE"/>
        </w:rPr>
        <w:t xml:space="preserve">zu </w:t>
      </w:r>
      <w:r w:rsidR="00870064" w:rsidRPr="00664719">
        <w:rPr>
          <w:rFonts w:ascii="Times New Roman" w:hAnsi="Times New Roman" w:cs="Times New Roman"/>
          <w:color w:val="000000"/>
          <w:sz w:val="24"/>
          <w:szCs w:val="24"/>
          <w:lang w:val="de-DE"/>
        </w:rPr>
        <w:t>verfass</w:t>
      </w:r>
      <w:r w:rsidRPr="00664719">
        <w:rPr>
          <w:rFonts w:ascii="Times New Roman" w:hAnsi="Times New Roman" w:cs="Times New Roman"/>
          <w:color w:val="000000"/>
          <w:sz w:val="24"/>
          <w:szCs w:val="24"/>
          <w:lang w:val="de-DE"/>
        </w:rPr>
        <w:t>en,</w:t>
      </w:r>
      <w:r w:rsidR="00870064" w:rsidRPr="00664719">
        <w:rPr>
          <w:rFonts w:ascii="Times New Roman" w:hAnsi="Times New Roman" w:cs="Times New Roman"/>
          <w:color w:val="000000"/>
          <w:sz w:val="24"/>
          <w:szCs w:val="24"/>
          <w:lang w:val="de-DE"/>
        </w:rPr>
        <w:t xml:space="preserve"> darun</w:t>
      </w:r>
      <w:r w:rsidR="003967D0" w:rsidRPr="00664719">
        <w:rPr>
          <w:rFonts w:ascii="Times New Roman" w:hAnsi="Times New Roman" w:cs="Times New Roman"/>
          <w:color w:val="000000"/>
          <w:sz w:val="24"/>
          <w:szCs w:val="24"/>
          <w:lang w:val="de-DE"/>
        </w:rPr>
        <w:t>ter ein</w:t>
      </w:r>
      <w:r w:rsidR="005D623C" w:rsidRPr="00664719">
        <w:rPr>
          <w:rFonts w:ascii="Times New Roman" w:hAnsi="Times New Roman" w:cs="Times New Roman"/>
          <w:color w:val="000000"/>
          <w:sz w:val="24"/>
          <w:szCs w:val="24"/>
          <w:lang w:val="de-DE"/>
        </w:rPr>
        <w:t>e</w:t>
      </w:r>
      <w:r w:rsidR="003967D0" w:rsidRPr="00664719">
        <w:rPr>
          <w:rFonts w:ascii="Times New Roman" w:hAnsi="Times New Roman" w:cs="Times New Roman"/>
          <w:color w:val="000000"/>
          <w:sz w:val="24"/>
          <w:szCs w:val="24"/>
          <w:lang w:val="de-DE"/>
        </w:rPr>
        <w:t xml:space="preserve"> </w:t>
      </w:r>
      <w:r w:rsidR="00870064" w:rsidRPr="00664719">
        <w:rPr>
          <w:rFonts w:ascii="Times New Roman" w:hAnsi="Times New Roman" w:cs="Times New Roman"/>
          <w:color w:val="000000"/>
          <w:sz w:val="24"/>
          <w:szCs w:val="24"/>
          <w:lang w:val="de-DE"/>
        </w:rPr>
        <w:t>weitgehend verlorene</w:t>
      </w:r>
      <w:r w:rsidR="00E60C6E" w:rsidRPr="00664719">
        <w:rPr>
          <w:rFonts w:ascii="Times New Roman" w:hAnsi="Times New Roman" w:cs="Times New Roman"/>
          <w:color w:val="000000"/>
          <w:sz w:val="24"/>
          <w:szCs w:val="24"/>
          <w:lang w:val="de-DE"/>
        </w:rPr>
        <w:t>, wohl in apologetischer Absicht verfasste</w:t>
      </w:r>
      <w:r w:rsidR="00870064" w:rsidRPr="00664719">
        <w:rPr>
          <w:rFonts w:ascii="Times New Roman" w:hAnsi="Times New Roman" w:cs="Times New Roman"/>
          <w:color w:val="000000"/>
          <w:sz w:val="24"/>
          <w:szCs w:val="24"/>
          <w:lang w:val="de-DE"/>
        </w:rPr>
        <w:t xml:space="preserve"> </w:t>
      </w:r>
      <w:r w:rsidR="005D623C" w:rsidRPr="00664719">
        <w:rPr>
          <w:rFonts w:ascii="Times New Roman" w:hAnsi="Times New Roman" w:cs="Times New Roman"/>
          <w:color w:val="000000"/>
          <w:sz w:val="24"/>
          <w:szCs w:val="24"/>
          <w:lang w:val="de-DE"/>
        </w:rPr>
        <w:t>a</w:t>
      </w:r>
      <w:r w:rsidR="00870064" w:rsidRPr="00664719">
        <w:rPr>
          <w:rFonts w:ascii="Times New Roman" w:hAnsi="Times New Roman" w:cs="Times New Roman"/>
          <w:color w:val="000000"/>
          <w:sz w:val="24"/>
          <w:szCs w:val="24"/>
          <w:lang w:val="de-DE"/>
        </w:rPr>
        <w:t>utobiographi</w:t>
      </w:r>
      <w:r w:rsidR="005D623C" w:rsidRPr="00664719">
        <w:rPr>
          <w:rFonts w:ascii="Times New Roman" w:hAnsi="Times New Roman" w:cs="Times New Roman"/>
          <w:color w:val="000000"/>
          <w:sz w:val="24"/>
          <w:szCs w:val="24"/>
          <w:lang w:val="de-DE"/>
        </w:rPr>
        <w:t>sche und/oder historiographische Schrift</w:t>
      </w:r>
      <w:r w:rsidR="003967D0" w:rsidRPr="00664719">
        <w:rPr>
          <w:rFonts w:ascii="Times New Roman" w:hAnsi="Times New Roman" w:cs="Times New Roman"/>
          <w:color w:val="000000"/>
          <w:sz w:val="24"/>
          <w:szCs w:val="24"/>
          <w:lang w:val="de-DE"/>
        </w:rPr>
        <w:t>.</w:t>
      </w:r>
      <w:r w:rsidR="009F7268" w:rsidRPr="00664719">
        <w:rPr>
          <w:rStyle w:val="Funotenzeichen"/>
          <w:rFonts w:ascii="Times New Roman" w:hAnsi="Times New Roman" w:cs="Times New Roman"/>
          <w:color w:val="000000"/>
          <w:sz w:val="24"/>
          <w:szCs w:val="24"/>
          <w:lang w:val="de-DE"/>
        </w:rPr>
        <w:footnoteReference w:id="64"/>
      </w:r>
      <w:r w:rsidR="003967D0" w:rsidRPr="00664719">
        <w:rPr>
          <w:rFonts w:ascii="Times New Roman" w:hAnsi="Times New Roman" w:cs="Times New Roman"/>
          <w:color w:val="000000"/>
          <w:sz w:val="24"/>
          <w:szCs w:val="24"/>
          <w:lang w:val="de-DE"/>
        </w:rPr>
        <w:t xml:space="preserve"> </w:t>
      </w:r>
      <w:r w:rsidR="005D623C" w:rsidRPr="00664719">
        <w:rPr>
          <w:rFonts w:ascii="Times New Roman" w:hAnsi="Times New Roman" w:cs="Times New Roman"/>
          <w:color w:val="000000"/>
          <w:sz w:val="24"/>
          <w:szCs w:val="24"/>
          <w:lang w:val="de-DE"/>
        </w:rPr>
        <w:t xml:space="preserve">Da nur wenige Fragmente erhalten sind, bleibt </w:t>
      </w:r>
      <w:r w:rsidR="003967D0" w:rsidRPr="00664719">
        <w:rPr>
          <w:rFonts w:ascii="Times New Roman" w:hAnsi="Times New Roman" w:cs="Times New Roman"/>
          <w:sz w:val="24"/>
          <w:szCs w:val="24"/>
          <w:lang w:val="de-DE"/>
        </w:rPr>
        <w:t>allerdings</w:t>
      </w:r>
      <w:r w:rsidR="005D623C" w:rsidRPr="00664719">
        <w:rPr>
          <w:rFonts w:ascii="Times New Roman" w:hAnsi="Times New Roman" w:cs="Times New Roman"/>
          <w:sz w:val="24"/>
          <w:szCs w:val="24"/>
          <w:lang w:val="de-DE"/>
        </w:rPr>
        <w:t xml:space="preserve"> unklar</w:t>
      </w:r>
      <w:r w:rsidR="00870064" w:rsidRPr="00664719">
        <w:rPr>
          <w:rFonts w:ascii="Times New Roman" w:hAnsi="Times New Roman" w:cs="Times New Roman"/>
          <w:sz w:val="24"/>
          <w:szCs w:val="24"/>
          <w:lang w:val="de-DE"/>
        </w:rPr>
        <w:t>, ob Rutilius</w:t>
      </w:r>
      <w:r w:rsidR="00F81B16" w:rsidRPr="00664719">
        <w:rPr>
          <w:rFonts w:ascii="Times New Roman" w:hAnsi="Times New Roman" w:cs="Times New Roman"/>
          <w:sz w:val="24"/>
          <w:szCs w:val="24"/>
          <w:lang w:val="de-DE"/>
        </w:rPr>
        <w:t xml:space="preserve">, der offenbar </w:t>
      </w:r>
      <w:r w:rsidR="00CD7610" w:rsidRPr="00664719">
        <w:rPr>
          <w:rFonts w:ascii="Times New Roman" w:hAnsi="Times New Roman" w:cs="Times New Roman"/>
          <w:sz w:val="24"/>
          <w:szCs w:val="24"/>
          <w:lang w:val="de-DE"/>
        </w:rPr>
        <w:t xml:space="preserve">gute Kontakte zu einigen der einflussreichsten Angehörigen der Nobilität pflegte, die dem </w:t>
      </w:r>
      <w:r w:rsidR="00F81B16" w:rsidRPr="00664719">
        <w:rPr>
          <w:rFonts w:ascii="Times New Roman" w:hAnsi="Times New Roman" w:cs="Times New Roman"/>
          <w:sz w:val="24"/>
          <w:szCs w:val="24"/>
          <w:lang w:val="de-DE"/>
        </w:rPr>
        <w:t>sog. Scipionenkreis</w:t>
      </w:r>
      <w:r w:rsidR="00CD7610" w:rsidRPr="00664719">
        <w:rPr>
          <w:rFonts w:ascii="Times New Roman" w:hAnsi="Times New Roman" w:cs="Times New Roman"/>
          <w:sz w:val="24"/>
          <w:szCs w:val="24"/>
          <w:lang w:val="de-DE"/>
        </w:rPr>
        <w:t xml:space="preserve"> zugerechnet werden,</w:t>
      </w:r>
      <w:r w:rsidR="00CD7610" w:rsidRPr="00664719">
        <w:rPr>
          <w:rStyle w:val="Funotenzeichen"/>
          <w:rFonts w:ascii="Times New Roman" w:hAnsi="Times New Roman" w:cs="Times New Roman"/>
          <w:sz w:val="24"/>
          <w:szCs w:val="24"/>
          <w:lang w:val="de-DE"/>
        </w:rPr>
        <w:footnoteReference w:id="65"/>
      </w:r>
      <w:r w:rsidR="00870064" w:rsidRPr="00664719">
        <w:rPr>
          <w:rFonts w:ascii="Times New Roman" w:hAnsi="Times New Roman" w:cs="Times New Roman"/>
          <w:sz w:val="24"/>
          <w:szCs w:val="24"/>
          <w:lang w:val="de-DE"/>
        </w:rPr>
        <w:t xml:space="preserve"> selbst </w:t>
      </w:r>
      <w:r w:rsidR="005D623C" w:rsidRPr="00664719">
        <w:rPr>
          <w:rFonts w:ascii="Times New Roman" w:hAnsi="Times New Roman" w:cs="Times New Roman"/>
          <w:sz w:val="24"/>
          <w:szCs w:val="24"/>
          <w:lang w:val="de-DE"/>
        </w:rPr>
        <w:t xml:space="preserve">die Verbindung zwischen </w:t>
      </w:r>
      <w:r w:rsidR="00870064" w:rsidRPr="00664719">
        <w:rPr>
          <w:rFonts w:ascii="Times New Roman" w:hAnsi="Times New Roman" w:cs="Times New Roman"/>
          <w:sz w:val="24"/>
          <w:szCs w:val="24"/>
          <w:lang w:val="de-DE"/>
        </w:rPr>
        <w:t>Philosoph</w:t>
      </w:r>
      <w:r w:rsidR="005D623C" w:rsidRPr="00664719">
        <w:rPr>
          <w:rFonts w:ascii="Times New Roman" w:hAnsi="Times New Roman" w:cs="Times New Roman"/>
          <w:sz w:val="24"/>
          <w:szCs w:val="24"/>
          <w:lang w:val="de-DE"/>
        </w:rPr>
        <w:t>ie und Exil herstellte</w:t>
      </w:r>
      <w:r w:rsidR="00386A1E">
        <w:rPr>
          <w:rFonts w:ascii="Times New Roman" w:hAnsi="Times New Roman" w:cs="Times New Roman"/>
          <w:sz w:val="24"/>
          <w:szCs w:val="24"/>
          <w:lang w:val="de-DE"/>
        </w:rPr>
        <w:t>,</w:t>
      </w:r>
      <w:r w:rsidR="005747A9" w:rsidRPr="00664719">
        <w:rPr>
          <w:rFonts w:ascii="Times New Roman" w:hAnsi="Times New Roman" w:cs="Times New Roman"/>
          <w:sz w:val="24"/>
          <w:szCs w:val="24"/>
          <w:lang w:val="de-DE"/>
        </w:rPr>
        <w:t xml:space="preserve"> ob </w:t>
      </w:r>
      <w:r w:rsidR="005D623C" w:rsidRPr="00664719">
        <w:rPr>
          <w:rFonts w:ascii="Times New Roman" w:hAnsi="Times New Roman" w:cs="Times New Roman"/>
          <w:sz w:val="24"/>
          <w:szCs w:val="24"/>
          <w:lang w:val="de-DE"/>
        </w:rPr>
        <w:t xml:space="preserve">es </w:t>
      </w:r>
      <w:r w:rsidR="005747A9" w:rsidRPr="00664719">
        <w:rPr>
          <w:rFonts w:ascii="Times New Roman" w:hAnsi="Times New Roman" w:cs="Times New Roman"/>
          <w:sz w:val="24"/>
          <w:szCs w:val="24"/>
          <w:lang w:val="de-DE"/>
        </w:rPr>
        <w:t xml:space="preserve">sich um </w:t>
      </w:r>
      <w:r w:rsidR="005D623C" w:rsidRPr="00664719">
        <w:rPr>
          <w:rFonts w:ascii="Times New Roman" w:hAnsi="Times New Roman" w:cs="Times New Roman"/>
          <w:sz w:val="24"/>
          <w:szCs w:val="24"/>
          <w:lang w:val="de-DE"/>
        </w:rPr>
        <w:t>eine spätere Konstruktion, vor allem durch Cicero</w:t>
      </w:r>
      <w:r w:rsidR="005747A9" w:rsidRPr="00664719">
        <w:rPr>
          <w:rFonts w:ascii="Times New Roman" w:hAnsi="Times New Roman" w:cs="Times New Roman"/>
          <w:sz w:val="24"/>
          <w:szCs w:val="24"/>
          <w:lang w:val="de-DE"/>
        </w:rPr>
        <w:t>,</w:t>
      </w:r>
      <w:r w:rsidR="00386A1E" w:rsidRPr="00664719">
        <w:rPr>
          <w:rStyle w:val="Funotenzeichen"/>
          <w:rFonts w:ascii="Times New Roman" w:hAnsi="Times New Roman" w:cs="Times New Roman"/>
          <w:sz w:val="24"/>
          <w:szCs w:val="24"/>
          <w:lang w:val="de-DE"/>
        </w:rPr>
        <w:footnoteReference w:id="66"/>
      </w:r>
      <w:r w:rsidR="00386A1E" w:rsidRPr="00664719">
        <w:rPr>
          <w:rFonts w:ascii="Times New Roman" w:hAnsi="Times New Roman" w:cs="Times New Roman"/>
          <w:sz w:val="24"/>
          <w:szCs w:val="24"/>
          <w:lang w:val="de-DE"/>
        </w:rPr>
        <w:t xml:space="preserve"> </w:t>
      </w:r>
      <w:r w:rsidR="005747A9" w:rsidRPr="00664719">
        <w:rPr>
          <w:rFonts w:ascii="Times New Roman" w:hAnsi="Times New Roman" w:cs="Times New Roman"/>
          <w:sz w:val="24"/>
          <w:szCs w:val="24"/>
          <w:lang w:val="de-DE"/>
        </w:rPr>
        <w:t>handelt</w:t>
      </w:r>
      <w:r w:rsidR="00386A1E">
        <w:rPr>
          <w:rFonts w:ascii="Times New Roman" w:hAnsi="Times New Roman" w:cs="Times New Roman"/>
          <w:sz w:val="24"/>
          <w:szCs w:val="24"/>
          <w:lang w:val="de-DE"/>
        </w:rPr>
        <w:t xml:space="preserve"> oder ob auch Rutilius bereits auf Vorbilder zurückgreifen konnte</w:t>
      </w:r>
      <w:r w:rsidR="005747A9" w:rsidRPr="00664719">
        <w:rPr>
          <w:rFonts w:ascii="Times New Roman" w:hAnsi="Times New Roman" w:cs="Times New Roman"/>
          <w:sz w:val="24"/>
          <w:szCs w:val="24"/>
          <w:lang w:val="de-DE"/>
        </w:rPr>
        <w:t>.</w:t>
      </w:r>
      <w:r w:rsidR="00847B07" w:rsidRPr="00912837">
        <w:rPr>
          <w:rStyle w:val="Funotenzeichen"/>
          <w:rFonts w:ascii="Times New Roman" w:hAnsi="Times New Roman" w:cs="Times New Roman"/>
          <w:sz w:val="24"/>
          <w:szCs w:val="24"/>
          <w:lang w:val="de-DE"/>
        </w:rPr>
        <w:footnoteReference w:id="67"/>
      </w:r>
      <w:r w:rsidR="009F7268" w:rsidRPr="00664719">
        <w:rPr>
          <w:rFonts w:ascii="Times New Roman" w:hAnsi="Times New Roman" w:cs="Times New Roman"/>
          <w:sz w:val="24"/>
          <w:szCs w:val="24"/>
          <w:lang w:val="de-DE"/>
        </w:rPr>
        <w:t xml:space="preserve"> </w:t>
      </w:r>
      <w:r w:rsidR="005747A9" w:rsidRPr="00664719">
        <w:rPr>
          <w:rFonts w:ascii="Times New Roman" w:hAnsi="Times New Roman" w:cs="Times New Roman"/>
          <w:sz w:val="24"/>
          <w:szCs w:val="24"/>
          <w:lang w:val="de-DE"/>
        </w:rPr>
        <w:t xml:space="preserve">Jedenfalls haben, wie </w:t>
      </w:r>
      <w:r w:rsidR="005747A9" w:rsidRPr="00664719">
        <w:rPr>
          <w:rFonts w:ascii="Times New Roman" w:hAnsi="Times New Roman" w:cs="Times New Roman"/>
          <w:smallCaps/>
          <w:sz w:val="24"/>
          <w:szCs w:val="24"/>
          <w:lang w:val="de-DE"/>
        </w:rPr>
        <w:t>Friedrich Münzer</w:t>
      </w:r>
      <w:r w:rsidR="005747A9" w:rsidRPr="00664719">
        <w:rPr>
          <w:rFonts w:ascii="Times New Roman" w:hAnsi="Times New Roman" w:cs="Times New Roman"/>
          <w:sz w:val="24"/>
          <w:szCs w:val="24"/>
          <w:lang w:val="de-DE"/>
        </w:rPr>
        <w:t xml:space="preserve"> erklärt, </w:t>
      </w:r>
    </w:p>
    <w:p w:rsidR="003967D0" w:rsidRPr="00664719" w:rsidRDefault="005747A9" w:rsidP="00046EF5">
      <w:pPr>
        <w:spacing w:after="160" w:line="240" w:lineRule="auto"/>
        <w:ind w:left="567" w:right="567"/>
        <w:jc w:val="both"/>
        <w:rPr>
          <w:rFonts w:ascii="Times New Roman" w:hAnsi="Times New Roman" w:cs="Times New Roman"/>
          <w:sz w:val="20"/>
          <w:szCs w:val="20"/>
          <w:lang w:val="de-DE"/>
        </w:rPr>
      </w:pPr>
      <w:r w:rsidRPr="0020774C">
        <w:rPr>
          <w:rFonts w:ascii="Times New Roman" w:hAnsi="Times New Roman" w:cs="Times New Roman"/>
          <w:sz w:val="20"/>
          <w:szCs w:val="20"/>
          <w:lang w:val="de-DE"/>
        </w:rPr>
        <w:lastRenderedPageBreak/>
        <w:t>Redner und Philosophen, Rhetoren und Moralisten seine Rechenschaft und Unschuld sprichwörtlich gemacht, ihn als römisches Gegenstück zu Sokrates gefeiert und den Gedanken stets aufs Neue variiert, dass die Richter nicht ihm, sondern sich selbst für alle Zeiten das Urteil gesprochen hätten</w:t>
      </w:r>
      <w:r w:rsidRPr="00664719">
        <w:rPr>
          <w:rFonts w:ascii="Times New Roman" w:hAnsi="Times New Roman" w:cs="Times New Roman"/>
          <w:sz w:val="20"/>
          <w:szCs w:val="20"/>
          <w:lang w:val="de-DE"/>
        </w:rPr>
        <w:t>.</w:t>
      </w:r>
      <w:r w:rsidRPr="00664719">
        <w:rPr>
          <w:rStyle w:val="Funotenzeichen"/>
          <w:rFonts w:ascii="Times New Roman" w:hAnsi="Times New Roman" w:cs="Times New Roman"/>
          <w:sz w:val="20"/>
          <w:szCs w:val="20"/>
          <w:lang w:val="de-DE"/>
        </w:rPr>
        <w:footnoteReference w:id="68"/>
      </w:r>
      <w:r w:rsidR="005D623C" w:rsidRPr="00664719">
        <w:rPr>
          <w:rFonts w:ascii="Times New Roman" w:hAnsi="Times New Roman" w:cs="Times New Roman"/>
          <w:sz w:val="20"/>
          <w:szCs w:val="20"/>
          <w:lang w:val="de-DE"/>
        </w:rPr>
        <w:t xml:space="preserve"> </w:t>
      </w:r>
    </w:p>
    <w:p w:rsidR="003F1B1E" w:rsidRDefault="003D44EB" w:rsidP="00BA1DC7">
      <w:pPr>
        <w:spacing w:after="120" w:line="360" w:lineRule="auto"/>
        <w:jc w:val="both"/>
        <w:rPr>
          <w:rFonts w:ascii="Times New Roman" w:hAnsi="Times New Roman" w:cs="Times New Roman"/>
          <w:sz w:val="24"/>
          <w:szCs w:val="24"/>
          <w:lang w:val="de-DE"/>
        </w:rPr>
      </w:pPr>
      <w:r w:rsidRPr="00BA7B5E">
        <w:rPr>
          <w:rFonts w:ascii="Times New Roman" w:hAnsi="Times New Roman" w:cs="Times New Roman"/>
          <w:sz w:val="24"/>
          <w:szCs w:val="24"/>
          <w:lang w:val="de-DE"/>
        </w:rPr>
        <w:t xml:space="preserve">Wann also war die permanente Abwesenheit eines Senators ein freiwilliger, vielleicht sogar heldenhafter Rückzug, wann ein mehr oder weniger freiwilliges (und daher mehr oder weniger ehrenhaftes) Exil, wann eine vielleicht unverdiente Verbannung, und wann war ein Rückzug nichts anderes als Flucht vor Verantwortung und/oder wohlverdienter Strafe? Meist ist der Unterschied lediglich eine Frage der Interpretation. Die Beurteilung hing davon ab, wer den Rückzug interpretierte und wer schließlich in der Lage war, die Deutungshoheit zu etablieren: </w:t>
      </w:r>
      <w:r w:rsidR="00DC24CA">
        <w:rPr>
          <w:rFonts w:ascii="Times New Roman" w:hAnsi="Times New Roman" w:cs="Times New Roman"/>
          <w:sz w:val="24"/>
          <w:szCs w:val="24"/>
          <w:lang w:val="de-DE"/>
        </w:rPr>
        <w:t>Dies</w:t>
      </w:r>
      <w:r w:rsidRPr="00BA7B5E">
        <w:rPr>
          <w:rFonts w:ascii="Times New Roman" w:hAnsi="Times New Roman" w:cs="Times New Roman"/>
          <w:sz w:val="24"/>
          <w:szCs w:val="24"/>
          <w:lang w:val="de-DE"/>
        </w:rPr>
        <w:t xml:space="preserve"> war Gegenstand des inneraristokratischen Diskurses. </w:t>
      </w:r>
    </w:p>
    <w:p w:rsidR="00B4022A" w:rsidRDefault="003D44EB" w:rsidP="00D84894">
      <w:pPr>
        <w:spacing w:after="120" w:line="360" w:lineRule="auto"/>
        <w:ind w:firstLine="567"/>
        <w:jc w:val="both"/>
        <w:rPr>
          <w:rFonts w:ascii="Times New Roman" w:hAnsi="Times New Roman" w:cs="Times New Roman"/>
          <w:sz w:val="24"/>
          <w:szCs w:val="24"/>
          <w:lang w:val="de-DE"/>
        </w:rPr>
      </w:pPr>
      <w:r w:rsidRPr="00BA7B5E">
        <w:rPr>
          <w:rFonts w:ascii="Times New Roman" w:hAnsi="Times New Roman" w:cs="Times New Roman"/>
          <w:sz w:val="24"/>
          <w:szCs w:val="24"/>
          <w:lang w:val="de-DE"/>
        </w:rPr>
        <w:t>Entwicklung und Gebrauch der damit verknüpften kommunikativen Strategien der Interaktion in der Senatsaristokratie endete</w:t>
      </w:r>
      <w:r w:rsidR="002D10E7">
        <w:rPr>
          <w:rFonts w:ascii="Times New Roman" w:hAnsi="Times New Roman" w:cs="Times New Roman"/>
          <w:sz w:val="24"/>
          <w:szCs w:val="24"/>
          <w:lang w:val="de-DE"/>
        </w:rPr>
        <w:t>n</w:t>
      </w:r>
      <w:r w:rsidRPr="00BA7B5E">
        <w:rPr>
          <w:rFonts w:ascii="Times New Roman" w:hAnsi="Times New Roman" w:cs="Times New Roman"/>
          <w:sz w:val="24"/>
          <w:szCs w:val="24"/>
          <w:lang w:val="de-DE"/>
        </w:rPr>
        <w:t xml:space="preserve"> jedoch nicht mit Cicero und dem Untergang der Republik</w:t>
      </w:r>
      <w:r w:rsidR="00506346" w:rsidRPr="00BA7B5E">
        <w:rPr>
          <w:rFonts w:ascii="Times New Roman" w:hAnsi="Times New Roman" w:cs="Times New Roman"/>
          <w:sz w:val="24"/>
          <w:szCs w:val="24"/>
          <w:lang w:val="de-DE"/>
        </w:rPr>
        <w:t>, sondern fanden auch in der frühen Kaiserzeit Verwendung</w:t>
      </w:r>
      <w:r w:rsidR="00947878">
        <w:rPr>
          <w:rFonts w:ascii="Times New Roman" w:hAnsi="Times New Roman" w:cs="Times New Roman"/>
          <w:sz w:val="24"/>
          <w:szCs w:val="24"/>
          <w:lang w:val="de-DE"/>
        </w:rPr>
        <w:t>.</w:t>
      </w:r>
      <w:r w:rsidR="002E0875" w:rsidRPr="00BA7B5E">
        <w:rPr>
          <w:rStyle w:val="Funotenzeichen"/>
          <w:rFonts w:ascii="Times New Roman" w:hAnsi="Times New Roman" w:cs="Times New Roman"/>
          <w:sz w:val="24"/>
          <w:szCs w:val="24"/>
          <w:lang w:val="de-DE"/>
        </w:rPr>
        <w:footnoteReference w:id="69"/>
      </w:r>
      <w:r w:rsidR="002E0875" w:rsidRPr="00BA7B5E">
        <w:rPr>
          <w:rFonts w:ascii="Times New Roman" w:hAnsi="Times New Roman" w:cs="Times New Roman"/>
          <w:sz w:val="24"/>
          <w:szCs w:val="24"/>
          <w:lang w:val="de-DE"/>
        </w:rPr>
        <w:t xml:space="preserve"> </w:t>
      </w:r>
      <w:r w:rsidR="00BA7B5E" w:rsidRPr="00BA7B5E">
        <w:rPr>
          <w:rFonts w:ascii="Times New Roman" w:hAnsi="Times New Roman" w:cs="Times New Roman"/>
          <w:sz w:val="24"/>
          <w:szCs w:val="24"/>
          <w:lang w:val="de-DE"/>
        </w:rPr>
        <w:t xml:space="preserve">So stellen </w:t>
      </w:r>
      <w:r w:rsidR="00BE44E0" w:rsidRPr="00BA7B5E">
        <w:rPr>
          <w:rFonts w:ascii="Times New Roman" w:hAnsi="Times New Roman" w:cs="Times New Roman"/>
          <w:sz w:val="24"/>
          <w:szCs w:val="24"/>
          <w:lang w:val="de-DE"/>
        </w:rPr>
        <w:t xml:space="preserve">Seneca und </w:t>
      </w:r>
      <w:r w:rsidR="00506346" w:rsidRPr="00BA7B5E">
        <w:rPr>
          <w:rFonts w:ascii="Times New Roman" w:hAnsi="Times New Roman" w:cs="Times New Roman"/>
          <w:sz w:val="24"/>
          <w:szCs w:val="24"/>
          <w:lang w:val="de-DE"/>
        </w:rPr>
        <w:t xml:space="preserve">andere Vertreter der </w:t>
      </w:r>
      <w:r w:rsidR="00BE44E0" w:rsidRPr="00BA7B5E">
        <w:rPr>
          <w:rFonts w:ascii="Times New Roman" w:hAnsi="Times New Roman" w:cs="Times New Roman"/>
          <w:sz w:val="24"/>
          <w:szCs w:val="24"/>
          <w:lang w:val="de-DE"/>
        </w:rPr>
        <w:t>sog</w:t>
      </w:r>
      <w:r w:rsidR="00B4022A">
        <w:rPr>
          <w:rFonts w:ascii="Times New Roman" w:hAnsi="Times New Roman" w:cs="Times New Roman"/>
          <w:sz w:val="24"/>
          <w:szCs w:val="24"/>
          <w:lang w:val="de-DE"/>
        </w:rPr>
        <w:t>. s</w:t>
      </w:r>
      <w:r w:rsidR="00BE44E0" w:rsidRPr="00BA7B5E">
        <w:rPr>
          <w:rFonts w:ascii="Times New Roman" w:hAnsi="Times New Roman" w:cs="Times New Roman"/>
          <w:sz w:val="24"/>
          <w:szCs w:val="24"/>
          <w:lang w:val="de-DE"/>
        </w:rPr>
        <w:t>toische</w:t>
      </w:r>
      <w:r w:rsidR="00506346" w:rsidRPr="00BA7B5E">
        <w:rPr>
          <w:rFonts w:ascii="Times New Roman" w:hAnsi="Times New Roman" w:cs="Times New Roman"/>
          <w:sz w:val="24"/>
          <w:szCs w:val="24"/>
          <w:lang w:val="de-DE"/>
        </w:rPr>
        <w:t>n</w:t>
      </w:r>
      <w:r w:rsidR="00BE44E0" w:rsidRPr="00BA7B5E">
        <w:rPr>
          <w:rFonts w:ascii="Times New Roman" w:hAnsi="Times New Roman" w:cs="Times New Roman"/>
          <w:sz w:val="24"/>
          <w:szCs w:val="24"/>
          <w:lang w:val="de-DE"/>
        </w:rPr>
        <w:t xml:space="preserve"> Senatsopposition </w:t>
      </w:r>
      <w:r w:rsidR="00506346" w:rsidRPr="00BA7B5E">
        <w:rPr>
          <w:rFonts w:ascii="Times New Roman" w:hAnsi="Times New Roman" w:cs="Times New Roman"/>
          <w:sz w:val="24"/>
          <w:szCs w:val="24"/>
          <w:lang w:val="de-DE"/>
        </w:rPr>
        <w:t xml:space="preserve">im </w:t>
      </w:r>
      <w:r w:rsidR="00E96892">
        <w:rPr>
          <w:rFonts w:ascii="Times New Roman" w:hAnsi="Times New Roman" w:cs="Times New Roman"/>
          <w:sz w:val="24"/>
          <w:szCs w:val="24"/>
          <w:lang w:val="de-DE"/>
        </w:rPr>
        <w:t>1. </w:t>
      </w:r>
      <w:r w:rsidR="00506346" w:rsidRPr="00BA7B5E">
        <w:rPr>
          <w:rFonts w:ascii="Times New Roman" w:hAnsi="Times New Roman" w:cs="Times New Roman"/>
          <w:sz w:val="24"/>
          <w:szCs w:val="24"/>
          <w:lang w:val="de-DE"/>
        </w:rPr>
        <w:t xml:space="preserve">Jahrhundert </w:t>
      </w:r>
      <w:r w:rsidR="00E96892">
        <w:rPr>
          <w:rFonts w:ascii="Times New Roman" w:hAnsi="Times New Roman" w:cs="Times New Roman"/>
          <w:sz w:val="24"/>
          <w:szCs w:val="24"/>
          <w:lang w:val="de-DE"/>
        </w:rPr>
        <w:t>n. Chr.</w:t>
      </w:r>
      <w:r w:rsidR="00BA7B5E" w:rsidRPr="00BA7B5E">
        <w:rPr>
          <w:rFonts w:ascii="Times New Roman" w:hAnsi="Times New Roman" w:cs="Times New Roman"/>
          <w:sz w:val="24"/>
          <w:szCs w:val="24"/>
          <w:lang w:val="de-DE"/>
        </w:rPr>
        <w:t xml:space="preserve">, die durch ihr Verhalten implizierten oder in ihren Schriften ausdrücklich erklärten, sie hätten sich freiwillig und aus Opposition oder passivem Widerstand heraus </w:t>
      </w:r>
      <w:r w:rsidR="00947878">
        <w:rPr>
          <w:rFonts w:ascii="Times New Roman" w:hAnsi="Times New Roman" w:cs="Times New Roman"/>
          <w:sz w:val="24"/>
          <w:szCs w:val="24"/>
          <w:lang w:val="de-DE"/>
        </w:rPr>
        <w:t xml:space="preserve">aus dem politischen Rom </w:t>
      </w:r>
      <w:r w:rsidR="00BA7B5E" w:rsidRPr="00BA7B5E">
        <w:rPr>
          <w:rFonts w:ascii="Times New Roman" w:hAnsi="Times New Roman" w:cs="Times New Roman"/>
          <w:sz w:val="24"/>
          <w:szCs w:val="24"/>
          <w:lang w:val="de-DE"/>
        </w:rPr>
        <w:t xml:space="preserve">zurückgezogen, um sich ihrem </w:t>
      </w:r>
      <w:r w:rsidR="00BA7B5E" w:rsidRPr="00BA7B5E">
        <w:rPr>
          <w:rFonts w:ascii="Times New Roman" w:hAnsi="Times New Roman" w:cs="Times New Roman"/>
          <w:i/>
          <w:sz w:val="24"/>
          <w:szCs w:val="24"/>
          <w:lang w:val="la-Latn"/>
        </w:rPr>
        <w:t>otium</w:t>
      </w:r>
      <w:r w:rsidR="00BA7B5E" w:rsidRPr="00BA7B5E">
        <w:rPr>
          <w:rFonts w:ascii="Times New Roman" w:hAnsi="Times New Roman" w:cs="Times New Roman"/>
          <w:sz w:val="24"/>
          <w:szCs w:val="24"/>
          <w:lang w:val="de-DE"/>
        </w:rPr>
        <w:t xml:space="preserve"> bzw. der Philosophie zu widmen, </w:t>
      </w:r>
      <w:r w:rsidR="00BE44E0" w:rsidRPr="00BA7B5E">
        <w:rPr>
          <w:rFonts w:ascii="Times New Roman" w:hAnsi="Times New Roman" w:cs="Times New Roman"/>
          <w:sz w:val="24"/>
          <w:szCs w:val="24"/>
          <w:lang w:val="de-DE"/>
        </w:rPr>
        <w:t>weitere Bei</w:t>
      </w:r>
      <w:r w:rsidRPr="00BA7B5E">
        <w:rPr>
          <w:rFonts w:ascii="Times New Roman" w:hAnsi="Times New Roman" w:cs="Times New Roman"/>
          <w:sz w:val="24"/>
          <w:szCs w:val="24"/>
          <w:lang w:val="de-DE"/>
        </w:rPr>
        <w:t xml:space="preserve">spiele dar, die </w:t>
      </w:r>
      <w:r w:rsidR="00506346" w:rsidRPr="00BA7B5E">
        <w:rPr>
          <w:rFonts w:ascii="Times New Roman" w:hAnsi="Times New Roman" w:cs="Times New Roman"/>
          <w:sz w:val="24"/>
          <w:szCs w:val="24"/>
          <w:lang w:val="de-DE"/>
        </w:rPr>
        <w:t xml:space="preserve">vor dem Hintergrund </w:t>
      </w:r>
      <w:r w:rsidRPr="00BA7B5E">
        <w:rPr>
          <w:rFonts w:ascii="Times New Roman" w:hAnsi="Times New Roman" w:cs="Times New Roman"/>
          <w:sz w:val="24"/>
          <w:szCs w:val="24"/>
          <w:lang w:val="de-DE"/>
        </w:rPr>
        <w:t xml:space="preserve">der spätrepublikanischen Symbolik der Rückzugsgesten gedeutet </w:t>
      </w:r>
      <w:r w:rsidR="00BE44E0" w:rsidRPr="00BA7B5E">
        <w:rPr>
          <w:rFonts w:ascii="Times New Roman" w:hAnsi="Times New Roman" w:cs="Times New Roman"/>
          <w:sz w:val="24"/>
          <w:szCs w:val="24"/>
          <w:lang w:val="de-DE"/>
        </w:rPr>
        <w:t>werden müssen</w:t>
      </w:r>
      <w:r w:rsidR="00DC24CA">
        <w:rPr>
          <w:rFonts w:ascii="Times New Roman" w:hAnsi="Times New Roman" w:cs="Times New Roman"/>
          <w:sz w:val="24"/>
          <w:szCs w:val="24"/>
          <w:lang w:val="de-DE"/>
        </w:rPr>
        <w:t>.</w:t>
      </w:r>
      <w:r w:rsidR="00B77CC8">
        <w:rPr>
          <w:rFonts w:ascii="Times New Roman" w:hAnsi="Times New Roman" w:cs="Times New Roman"/>
          <w:sz w:val="24"/>
          <w:szCs w:val="24"/>
          <w:lang w:val="de-DE"/>
        </w:rPr>
        <w:t xml:space="preserve"> </w:t>
      </w:r>
      <w:r w:rsidR="00DC24CA">
        <w:rPr>
          <w:rFonts w:ascii="Times New Roman" w:hAnsi="Times New Roman" w:cs="Times New Roman"/>
          <w:sz w:val="24"/>
          <w:szCs w:val="24"/>
          <w:lang w:val="de-DE"/>
        </w:rPr>
        <w:t>I</w:t>
      </w:r>
      <w:r w:rsidR="005842EC">
        <w:rPr>
          <w:rFonts w:ascii="Times New Roman" w:hAnsi="Times New Roman" w:cs="Times New Roman"/>
          <w:sz w:val="24"/>
          <w:szCs w:val="24"/>
          <w:lang w:val="de-DE"/>
        </w:rPr>
        <w:t xml:space="preserve">hr Gebrauch </w:t>
      </w:r>
      <w:r w:rsidR="003F1B1E">
        <w:rPr>
          <w:rFonts w:ascii="Times New Roman" w:hAnsi="Times New Roman" w:cs="Times New Roman"/>
          <w:sz w:val="24"/>
          <w:szCs w:val="24"/>
          <w:lang w:val="de-DE"/>
        </w:rPr>
        <w:t xml:space="preserve">veränderte sich </w:t>
      </w:r>
      <w:r w:rsidR="005842EC">
        <w:rPr>
          <w:rFonts w:ascii="Times New Roman" w:hAnsi="Times New Roman" w:cs="Times New Roman"/>
          <w:sz w:val="24"/>
          <w:szCs w:val="24"/>
          <w:lang w:val="de-DE"/>
        </w:rPr>
        <w:t xml:space="preserve">in jener </w:t>
      </w:r>
      <w:r w:rsidR="003F1B1E">
        <w:rPr>
          <w:rFonts w:ascii="Times New Roman" w:hAnsi="Times New Roman" w:cs="Times New Roman"/>
          <w:sz w:val="24"/>
          <w:szCs w:val="24"/>
          <w:lang w:val="de-DE"/>
        </w:rPr>
        <w:t xml:space="preserve">Zeit </w:t>
      </w:r>
      <w:r w:rsidR="005842EC">
        <w:rPr>
          <w:rFonts w:ascii="Times New Roman" w:hAnsi="Times New Roman" w:cs="Times New Roman"/>
          <w:sz w:val="24"/>
          <w:szCs w:val="24"/>
          <w:lang w:val="de-DE"/>
        </w:rPr>
        <w:t xml:space="preserve">jedoch durch einen neuen Faktor wesentlich und </w:t>
      </w:r>
      <w:r w:rsidR="003F1B1E">
        <w:rPr>
          <w:rFonts w:ascii="Times New Roman" w:hAnsi="Times New Roman" w:cs="Times New Roman"/>
          <w:sz w:val="24"/>
          <w:szCs w:val="24"/>
          <w:lang w:val="de-DE"/>
        </w:rPr>
        <w:t xml:space="preserve">wurde </w:t>
      </w:r>
      <w:r w:rsidR="005842EC">
        <w:rPr>
          <w:rFonts w:ascii="Times New Roman" w:hAnsi="Times New Roman" w:cs="Times New Roman"/>
          <w:sz w:val="24"/>
          <w:szCs w:val="24"/>
          <w:lang w:val="de-DE"/>
        </w:rPr>
        <w:t xml:space="preserve">bedeutend komplizierter: die </w:t>
      </w:r>
      <w:r w:rsidR="003F1B1E">
        <w:rPr>
          <w:rFonts w:ascii="Times New Roman" w:hAnsi="Times New Roman" w:cs="Times New Roman"/>
          <w:sz w:val="24"/>
          <w:szCs w:val="24"/>
          <w:lang w:val="de-DE"/>
        </w:rPr>
        <w:t xml:space="preserve">Existenz des </w:t>
      </w:r>
      <w:r w:rsidR="003F1B1E" w:rsidRPr="003F1B1E">
        <w:rPr>
          <w:rFonts w:ascii="Times New Roman" w:hAnsi="Times New Roman" w:cs="Times New Roman"/>
          <w:i/>
          <w:sz w:val="24"/>
          <w:szCs w:val="24"/>
          <w:lang w:val="la-Latn"/>
        </w:rPr>
        <w:t>princeps</w:t>
      </w:r>
      <w:r w:rsidR="003F1B1E">
        <w:rPr>
          <w:rFonts w:ascii="Times New Roman" w:hAnsi="Times New Roman" w:cs="Times New Roman"/>
          <w:sz w:val="24"/>
          <w:szCs w:val="24"/>
          <w:lang w:val="de-DE"/>
        </w:rPr>
        <w:t xml:space="preserve">, der </w:t>
      </w:r>
      <w:r w:rsidR="005842EC">
        <w:rPr>
          <w:rFonts w:ascii="Times New Roman" w:hAnsi="Times New Roman" w:cs="Times New Roman"/>
          <w:sz w:val="24"/>
          <w:szCs w:val="24"/>
          <w:lang w:val="de-DE"/>
        </w:rPr>
        <w:t xml:space="preserve">sich gegebenenfalls </w:t>
      </w:r>
      <w:r w:rsidR="00B4022A">
        <w:rPr>
          <w:rFonts w:ascii="Times New Roman" w:hAnsi="Times New Roman" w:cs="Times New Roman"/>
          <w:sz w:val="24"/>
          <w:szCs w:val="24"/>
          <w:lang w:val="de-DE"/>
        </w:rPr>
        <w:t>herausgefordert</w:t>
      </w:r>
      <w:r w:rsidR="005842EC">
        <w:rPr>
          <w:rFonts w:ascii="Times New Roman" w:hAnsi="Times New Roman" w:cs="Times New Roman"/>
          <w:sz w:val="24"/>
          <w:szCs w:val="24"/>
          <w:lang w:val="de-DE"/>
        </w:rPr>
        <w:t xml:space="preserve"> fühlen konnte, </w:t>
      </w:r>
      <w:r w:rsidR="00B4022A">
        <w:rPr>
          <w:rFonts w:ascii="Times New Roman" w:hAnsi="Times New Roman" w:cs="Times New Roman"/>
          <w:sz w:val="24"/>
          <w:szCs w:val="24"/>
          <w:lang w:val="de-DE"/>
        </w:rPr>
        <w:t>was wiederum</w:t>
      </w:r>
      <w:r w:rsidR="005842EC">
        <w:rPr>
          <w:rFonts w:ascii="Times New Roman" w:hAnsi="Times New Roman" w:cs="Times New Roman"/>
          <w:sz w:val="24"/>
          <w:szCs w:val="24"/>
          <w:lang w:val="de-DE"/>
        </w:rPr>
        <w:t xml:space="preserve"> schwerwiegen</w:t>
      </w:r>
      <w:r w:rsidR="00B4022A">
        <w:rPr>
          <w:rFonts w:ascii="Times New Roman" w:hAnsi="Times New Roman" w:cs="Times New Roman"/>
          <w:sz w:val="24"/>
          <w:szCs w:val="24"/>
          <w:lang w:val="de-DE"/>
        </w:rPr>
        <w:t>de</w:t>
      </w:r>
      <w:r w:rsidR="005842EC">
        <w:rPr>
          <w:rFonts w:ascii="Times New Roman" w:hAnsi="Times New Roman" w:cs="Times New Roman"/>
          <w:sz w:val="24"/>
          <w:szCs w:val="24"/>
          <w:lang w:val="de-DE"/>
        </w:rPr>
        <w:t xml:space="preserve"> Folgen für den betreffenden Senator</w:t>
      </w:r>
      <w:r w:rsidR="00B4022A">
        <w:rPr>
          <w:rFonts w:ascii="Times New Roman" w:hAnsi="Times New Roman" w:cs="Times New Roman"/>
          <w:sz w:val="24"/>
          <w:szCs w:val="24"/>
          <w:lang w:val="de-DE"/>
        </w:rPr>
        <w:t xml:space="preserve"> haben konnte</w:t>
      </w:r>
      <w:r w:rsidR="005842EC">
        <w:rPr>
          <w:rFonts w:ascii="Times New Roman" w:hAnsi="Times New Roman" w:cs="Times New Roman"/>
          <w:sz w:val="24"/>
          <w:szCs w:val="24"/>
          <w:lang w:val="de-DE"/>
        </w:rPr>
        <w:t>.</w:t>
      </w:r>
      <w:r w:rsidR="005842EC">
        <w:rPr>
          <w:rStyle w:val="Funotenzeichen"/>
          <w:rFonts w:ascii="Times New Roman" w:hAnsi="Times New Roman" w:cs="Times New Roman"/>
          <w:sz w:val="24"/>
          <w:szCs w:val="24"/>
          <w:lang w:val="de-DE"/>
        </w:rPr>
        <w:footnoteReference w:id="70"/>
      </w:r>
      <w:r w:rsidR="005842EC">
        <w:rPr>
          <w:rFonts w:ascii="Times New Roman" w:hAnsi="Times New Roman" w:cs="Times New Roman"/>
          <w:sz w:val="24"/>
          <w:szCs w:val="24"/>
          <w:lang w:val="de-DE"/>
        </w:rPr>
        <w:t xml:space="preserve"> </w:t>
      </w:r>
      <w:r w:rsidR="00FE4865">
        <w:rPr>
          <w:rFonts w:ascii="Times New Roman" w:hAnsi="Times New Roman" w:cs="Times New Roman"/>
          <w:sz w:val="24"/>
          <w:szCs w:val="24"/>
          <w:lang w:val="de-DE"/>
        </w:rPr>
        <w:t xml:space="preserve">Zu </w:t>
      </w:r>
      <w:r w:rsidR="00FE4865">
        <w:rPr>
          <w:rFonts w:ascii="Times New Roman" w:hAnsi="Times New Roman" w:cs="Times New Roman"/>
          <w:sz w:val="24"/>
          <w:szCs w:val="24"/>
          <w:lang w:val="de-DE"/>
        </w:rPr>
        <w:lastRenderedPageBreak/>
        <w:t xml:space="preserve">betonen bleibt jedoch, dass die Geste </w:t>
      </w:r>
      <w:r w:rsidR="00672B43">
        <w:rPr>
          <w:rFonts w:ascii="Times New Roman" w:hAnsi="Times New Roman" w:cs="Times New Roman"/>
          <w:sz w:val="24"/>
          <w:szCs w:val="24"/>
          <w:lang w:val="de-DE"/>
        </w:rPr>
        <w:t xml:space="preserve">weder in der späten Republik noch in der frühen Kaiserzeit </w:t>
      </w:r>
      <w:r w:rsidR="00BA7B5E" w:rsidRPr="00BA7B5E">
        <w:rPr>
          <w:rFonts w:ascii="Times New Roman" w:hAnsi="Times New Roman" w:cs="Times New Roman"/>
          <w:sz w:val="24"/>
          <w:szCs w:val="24"/>
          <w:lang w:val="de-DE"/>
        </w:rPr>
        <w:t xml:space="preserve">Ausdruck </w:t>
      </w:r>
      <w:r w:rsidR="00FE4865">
        <w:rPr>
          <w:rFonts w:ascii="Times New Roman" w:hAnsi="Times New Roman" w:cs="Times New Roman"/>
          <w:sz w:val="24"/>
          <w:szCs w:val="24"/>
          <w:lang w:val="de-DE"/>
        </w:rPr>
        <w:t>d</w:t>
      </w:r>
      <w:r w:rsidR="00BA7B5E" w:rsidRPr="00BA7B5E">
        <w:rPr>
          <w:rFonts w:ascii="Times New Roman" w:hAnsi="Times New Roman" w:cs="Times New Roman"/>
          <w:sz w:val="24"/>
          <w:szCs w:val="24"/>
          <w:lang w:val="de-DE"/>
        </w:rPr>
        <w:t xml:space="preserve">es </w:t>
      </w:r>
      <w:r w:rsidR="00BA7B5E" w:rsidRPr="00672B43">
        <w:rPr>
          <w:rFonts w:ascii="Times New Roman" w:hAnsi="Times New Roman" w:cs="Times New Roman"/>
          <w:i/>
          <w:sz w:val="24"/>
          <w:szCs w:val="24"/>
          <w:lang w:val="de-DE"/>
        </w:rPr>
        <w:t>kollektiven</w:t>
      </w:r>
      <w:r w:rsidR="00BA7B5E" w:rsidRPr="00BA7B5E">
        <w:rPr>
          <w:rFonts w:ascii="Times New Roman" w:hAnsi="Times New Roman" w:cs="Times New Roman"/>
          <w:sz w:val="24"/>
          <w:szCs w:val="24"/>
          <w:lang w:val="de-DE"/>
        </w:rPr>
        <w:t xml:space="preserve"> Rück</w:t>
      </w:r>
      <w:r w:rsidR="00672B43">
        <w:rPr>
          <w:rFonts w:ascii="Times New Roman" w:hAnsi="Times New Roman" w:cs="Times New Roman"/>
          <w:sz w:val="24"/>
          <w:szCs w:val="24"/>
          <w:lang w:val="de-DE"/>
        </w:rPr>
        <w:t xml:space="preserve">zugs </w:t>
      </w:r>
      <w:r w:rsidR="00BA7B5E" w:rsidRPr="00BA7B5E">
        <w:rPr>
          <w:rFonts w:ascii="Times New Roman" w:hAnsi="Times New Roman" w:cs="Times New Roman"/>
          <w:sz w:val="24"/>
          <w:szCs w:val="24"/>
          <w:lang w:val="de-DE"/>
        </w:rPr>
        <w:t>e</w:t>
      </w:r>
      <w:r w:rsidR="00672B43">
        <w:rPr>
          <w:rFonts w:ascii="Times New Roman" w:hAnsi="Times New Roman" w:cs="Times New Roman"/>
          <w:sz w:val="24"/>
          <w:szCs w:val="24"/>
          <w:lang w:val="de-DE"/>
        </w:rPr>
        <w:t>ine</w:t>
      </w:r>
      <w:r w:rsidR="00BA7B5E" w:rsidRPr="00BA7B5E">
        <w:rPr>
          <w:rFonts w:ascii="Times New Roman" w:hAnsi="Times New Roman" w:cs="Times New Roman"/>
          <w:sz w:val="24"/>
          <w:szCs w:val="24"/>
          <w:lang w:val="de-DE"/>
        </w:rPr>
        <w:t>r frustrierten Senat</w:t>
      </w:r>
      <w:r w:rsidR="00672B43">
        <w:rPr>
          <w:rFonts w:ascii="Times New Roman" w:hAnsi="Times New Roman" w:cs="Times New Roman"/>
          <w:sz w:val="24"/>
          <w:szCs w:val="24"/>
          <w:lang w:val="de-DE"/>
        </w:rPr>
        <w:t xml:space="preserve">saristokratie </w:t>
      </w:r>
      <w:r w:rsidR="00BA7B5E" w:rsidRPr="00BA7B5E">
        <w:rPr>
          <w:rFonts w:ascii="Times New Roman" w:hAnsi="Times New Roman" w:cs="Times New Roman"/>
          <w:sz w:val="24"/>
          <w:szCs w:val="24"/>
          <w:lang w:val="de-DE"/>
        </w:rPr>
        <w:t>in das Privatleben aus einer für generell alle Senatoren machtpolitisch unbefriedigenden Situation</w:t>
      </w:r>
      <w:r w:rsidR="00FE4865">
        <w:rPr>
          <w:rFonts w:ascii="Times New Roman" w:hAnsi="Times New Roman" w:cs="Times New Roman"/>
          <w:sz w:val="24"/>
          <w:szCs w:val="24"/>
          <w:lang w:val="de-DE"/>
        </w:rPr>
        <w:t xml:space="preserve"> war</w:t>
      </w:r>
      <w:r w:rsidR="00672B43">
        <w:rPr>
          <w:rFonts w:ascii="Times New Roman" w:hAnsi="Times New Roman" w:cs="Times New Roman"/>
          <w:sz w:val="24"/>
          <w:szCs w:val="24"/>
          <w:lang w:val="de-DE"/>
        </w:rPr>
        <w:t>, sondern stets im Zusammenhang einer konkreten politischen Konfliktlage zu verstehen</w:t>
      </w:r>
      <w:r w:rsidR="00FE4865">
        <w:rPr>
          <w:rFonts w:ascii="Times New Roman" w:hAnsi="Times New Roman" w:cs="Times New Roman"/>
          <w:sz w:val="24"/>
          <w:szCs w:val="24"/>
          <w:lang w:val="de-DE"/>
        </w:rPr>
        <w:t xml:space="preserve"> ist und </w:t>
      </w:r>
      <w:r w:rsidR="00672B43">
        <w:rPr>
          <w:rFonts w:ascii="Times New Roman" w:hAnsi="Times New Roman" w:cs="Times New Roman"/>
          <w:sz w:val="24"/>
          <w:szCs w:val="24"/>
          <w:lang w:val="de-DE"/>
        </w:rPr>
        <w:t xml:space="preserve">jeweils </w:t>
      </w:r>
      <w:r w:rsidR="00B4022A">
        <w:rPr>
          <w:rFonts w:ascii="Times New Roman" w:hAnsi="Times New Roman" w:cs="Times New Roman"/>
          <w:sz w:val="24"/>
          <w:szCs w:val="24"/>
          <w:lang w:val="de-DE"/>
        </w:rPr>
        <w:t>einzelne Senatoren</w:t>
      </w:r>
      <w:r w:rsidR="00FE4865">
        <w:rPr>
          <w:rFonts w:ascii="Times New Roman" w:hAnsi="Times New Roman" w:cs="Times New Roman"/>
          <w:sz w:val="24"/>
          <w:szCs w:val="24"/>
          <w:lang w:val="de-DE"/>
        </w:rPr>
        <w:t xml:space="preserve"> und Herrscher, nicht aber ganze gese</w:t>
      </w:r>
      <w:r w:rsidR="002D10E7">
        <w:rPr>
          <w:rFonts w:ascii="Times New Roman" w:hAnsi="Times New Roman" w:cs="Times New Roman"/>
          <w:sz w:val="24"/>
          <w:szCs w:val="24"/>
          <w:lang w:val="de-DE"/>
        </w:rPr>
        <w:t xml:space="preserve">llschaftliche Gruppen oder </w:t>
      </w:r>
      <w:r w:rsidR="00FE4865">
        <w:rPr>
          <w:rFonts w:ascii="Times New Roman" w:hAnsi="Times New Roman" w:cs="Times New Roman"/>
          <w:sz w:val="24"/>
          <w:szCs w:val="24"/>
          <w:lang w:val="de-DE"/>
        </w:rPr>
        <w:t>die</w:t>
      </w:r>
      <w:r w:rsidR="00672B43">
        <w:rPr>
          <w:rFonts w:ascii="Times New Roman" w:hAnsi="Times New Roman" w:cs="Times New Roman"/>
          <w:sz w:val="24"/>
          <w:szCs w:val="24"/>
          <w:lang w:val="de-DE"/>
        </w:rPr>
        <w:t xml:space="preserve"> Kaiser </w:t>
      </w:r>
      <w:r w:rsidR="00FE4865">
        <w:rPr>
          <w:rFonts w:ascii="Times New Roman" w:hAnsi="Times New Roman" w:cs="Times New Roman"/>
          <w:sz w:val="24"/>
          <w:szCs w:val="24"/>
          <w:lang w:val="de-DE"/>
        </w:rPr>
        <w:t xml:space="preserve">insgesamt </w:t>
      </w:r>
      <w:r w:rsidR="00672B43">
        <w:rPr>
          <w:rFonts w:ascii="Times New Roman" w:hAnsi="Times New Roman" w:cs="Times New Roman"/>
          <w:sz w:val="24"/>
          <w:szCs w:val="24"/>
          <w:lang w:val="de-DE"/>
        </w:rPr>
        <w:t>betraf.</w:t>
      </w:r>
      <w:r w:rsidR="00672B43">
        <w:rPr>
          <w:rStyle w:val="Funotenzeichen"/>
          <w:rFonts w:ascii="Times New Roman" w:hAnsi="Times New Roman" w:cs="Times New Roman"/>
          <w:sz w:val="24"/>
          <w:szCs w:val="24"/>
          <w:lang w:val="de-DE"/>
        </w:rPr>
        <w:footnoteReference w:id="71"/>
      </w:r>
      <w:r w:rsidR="00DC24CA">
        <w:rPr>
          <w:rFonts w:ascii="Times New Roman" w:hAnsi="Times New Roman" w:cs="Times New Roman"/>
          <w:sz w:val="24"/>
          <w:szCs w:val="24"/>
          <w:lang w:val="de-DE"/>
        </w:rPr>
        <w:t xml:space="preserve"> </w:t>
      </w:r>
    </w:p>
    <w:p w:rsidR="007E6856" w:rsidRPr="0098440A" w:rsidRDefault="007E6856" w:rsidP="0098440A">
      <w:pPr>
        <w:pStyle w:val="berschrift2"/>
      </w:pPr>
      <w:r w:rsidRPr="00B77CC8">
        <w:rPr>
          <w:sz w:val="24"/>
          <w:szCs w:val="24"/>
        </w:rPr>
        <w:br w:type="page"/>
      </w:r>
      <w:r w:rsidR="0019528E" w:rsidRPr="0098440A">
        <w:lastRenderedPageBreak/>
        <w:t>3</w:t>
      </w:r>
      <w:r w:rsidR="005814E7">
        <w:t xml:space="preserve">.2 </w:t>
      </w:r>
      <w:r w:rsidRPr="0098440A">
        <w:t>Absenz als Strategie der (De-)Legitimierung</w:t>
      </w:r>
    </w:p>
    <w:p w:rsidR="00B43C58" w:rsidRDefault="00B43C58" w:rsidP="00271347">
      <w:pPr>
        <w:spacing w:after="120" w:line="360" w:lineRule="auto"/>
        <w:jc w:val="both"/>
        <w:rPr>
          <w:rFonts w:ascii="Times New Roman" w:hAnsi="Times New Roman" w:cs="Times New Roman"/>
          <w:sz w:val="24"/>
          <w:szCs w:val="24"/>
          <w:lang w:val="de-DE"/>
        </w:rPr>
      </w:pPr>
      <w:r w:rsidRPr="003E0B87">
        <w:rPr>
          <w:rFonts w:ascii="Times New Roman" w:hAnsi="Times New Roman" w:cs="Times New Roman"/>
          <w:sz w:val="24"/>
          <w:szCs w:val="24"/>
        </w:rPr>
        <w:t>Beide Motive, der Rückzug des Helden wie auch der des Philosophen</w:t>
      </w:r>
      <w:r w:rsidR="00D72208">
        <w:rPr>
          <w:rFonts w:ascii="Times New Roman" w:hAnsi="Times New Roman" w:cs="Times New Roman"/>
          <w:sz w:val="24"/>
          <w:szCs w:val="24"/>
        </w:rPr>
        <w:t>,</w:t>
      </w:r>
      <w:r w:rsidRPr="003E0B87">
        <w:rPr>
          <w:rFonts w:ascii="Times New Roman" w:hAnsi="Times New Roman" w:cs="Times New Roman"/>
          <w:sz w:val="24"/>
          <w:szCs w:val="24"/>
        </w:rPr>
        <w:t xml:space="preserve"> waren potenziell geeignet, den Zustand des Gemeinwesens und damit die Legitimität jener </w:t>
      </w:r>
      <w:r w:rsidR="000B202F">
        <w:rPr>
          <w:rFonts w:ascii="Times New Roman" w:hAnsi="Times New Roman" w:cs="Times New Roman"/>
          <w:sz w:val="24"/>
          <w:szCs w:val="24"/>
        </w:rPr>
        <w:t>infrage</w:t>
      </w:r>
      <w:r w:rsidRPr="003E0B87">
        <w:rPr>
          <w:rFonts w:ascii="Times New Roman" w:hAnsi="Times New Roman" w:cs="Times New Roman"/>
          <w:sz w:val="24"/>
          <w:szCs w:val="24"/>
        </w:rPr>
        <w:t xml:space="preserve"> zu stellen, die seinen Kurs zu</w:t>
      </w:r>
      <w:r w:rsidR="008F78FB">
        <w:rPr>
          <w:rFonts w:ascii="Times New Roman" w:hAnsi="Times New Roman" w:cs="Times New Roman"/>
          <w:sz w:val="24"/>
          <w:szCs w:val="24"/>
        </w:rPr>
        <w:t xml:space="preserve">m </w:t>
      </w:r>
      <w:r w:rsidR="008F78FB" w:rsidRPr="003E0B87">
        <w:rPr>
          <w:rFonts w:ascii="Times New Roman" w:hAnsi="Times New Roman" w:cs="Times New Roman"/>
          <w:sz w:val="24"/>
          <w:szCs w:val="24"/>
        </w:rPr>
        <w:t>gegenwärtigen</w:t>
      </w:r>
      <w:r w:rsidRPr="003E0B87">
        <w:rPr>
          <w:rFonts w:ascii="Times New Roman" w:hAnsi="Times New Roman" w:cs="Times New Roman"/>
          <w:sz w:val="24"/>
          <w:szCs w:val="24"/>
        </w:rPr>
        <w:t xml:space="preserve"> Zeitpunkt bestimm</w:t>
      </w:r>
      <w:r>
        <w:rPr>
          <w:rFonts w:ascii="Times New Roman" w:hAnsi="Times New Roman" w:cs="Times New Roman"/>
          <w:sz w:val="24"/>
          <w:szCs w:val="24"/>
        </w:rPr>
        <w:t>t</w:t>
      </w:r>
      <w:r w:rsidRPr="003E0B87">
        <w:rPr>
          <w:rFonts w:ascii="Times New Roman" w:hAnsi="Times New Roman" w:cs="Times New Roman"/>
          <w:sz w:val="24"/>
          <w:szCs w:val="24"/>
        </w:rPr>
        <w:t xml:space="preserve">en. </w:t>
      </w:r>
      <w:r>
        <w:rPr>
          <w:rFonts w:ascii="Times New Roman" w:hAnsi="Times New Roman" w:cs="Times New Roman"/>
          <w:sz w:val="24"/>
          <w:szCs w:val="24"/>
        </w:rPr>
        <w:t xml:space="preserve">Dementsprechend </w:t>
      </w:r>
      <w:r w:rsidRPr="003E0B87">
        <w:rPr>
          <w:rFonts w:ascii="Times New Roman" w:hAnsi="Times New Roman" w:cs="Times New Roman"/>
          <w:sz w:val="24"/>
          <w:szCs w:val="24"/>
        </w:rPr>
        <w:t>ist das Spiel mit der Symbolik von Absenz und Präsenz zum Zweck der Legitimierung oder auch De-Legitimierung von politischen Entscheidungen oder Protagonisten ein wichtiges Moment in der politischen Kultur Roms</w:t>
      </w:r>
      <w:r>
        <w:rPr>
          <w:rFonts w:ascii="Times New Roman" w:hAnsi="Times New Roman" w:cs="Times New Roman"/>
          <w:sz w:val="24"/>
          <w:szCs w:val="24"/>
        </w:rPr>
        <w:t xml:space="preserve">, </w:t>
      </w:r>
      <w:r w:rsidR="008D699B">
        <w:rPr>
          <w:rFonts w:ascii="Times New Roman" w:hAnsi="Times New Roman" w:cs="Times New Roman"/>
          <w:sz w:val="24"/>
          <w:szCs w:val="24"/>
        </w:rPr>
        <w:t xml:space="preserve">vor allem </w:t>
      </w:r>
      <w:r>
        <w:rPr>
          <w:rFonts w:ascii="Times New Roman" w:hAnsi="Times New Roman" w:cs="Times New Roman"/>
          <w:sz w:val="24"/>
          <w:szCs w:val="24"/>
        </w:rPr>
        <w:t>in der Republik</w:t>
      </w:r>
      <w:r w:rsidR="008D699B">
        <w:rPr>
          <w:rFonts w:ascii="Times New Roman" w:hAnsi="Times New Roman" w:cs="Times New Roman"/>
          <w:sz w:val="24"/>
          <w:szCs w:val="24"/>
        </w:rPr>
        <w:t xml:space="preserve">, aber </w:t>
      </w:r>
      <w:r>
        <w:rPr>
          <w:rFonts w:ascii="Times New Roman" w:hAnsi="Times New Roman" w:cs="Times New Roman"/>
          <w:sz w:val="24"/>
          <w:szCs w:val="24"/>
        </w:rPr>
        <w:t>auch in der Kaiserzeit</w:t>
      </w:r>
      <w:r w:rsidRPr="003E0B87">
        <w:rPr>
          <w:rFonts w:ascii="Times New Roman" w:hAnsi="Times New Roman" w:cs="Times New Roman"/>
          <w:sz w:val="24"/>
          <w:szCs w:val="24"/>
        </w:rPr>
        <w:t>.</w:t>
      </w:r>
      <w:r>
        <w:rPr>
          <w:rFonts w:ascii="Times New Roman" w:hAnsi="Times New Roman" w:cs="Times New Roman"/>
          <w:sz w:val="24"/>
          <w:szCs w:val="24"/>
        </w:rPr>
        <w:t xml:space="preserve"> </w:t>
      </w:r>
      <w:r w:rsidR="001222F5" w:rsidRPr="001222F5">
        <w:rPr>
          <w:rFonts w:ascii="Times New Roman" w:hAnsi="Times New Roman" w:cs="Times New Roman"/>
          <w:sz w:val="24"/>
          <w:szCs w:val="24"/>
          <w:lang w:val="de-DE"/>
        </w:rPr>
        <w:t xml:space="preserve">Einen in diesem Zusammenhang sehr interessanten und </w:t>
      </w:r>
      <w:r>
        <w:rPr>
          <w:rFonts w:ascii="Times New Roman" w:hAnsi="Times New Roman" w:cs="Times New Roman"/>
          <w:sz w:val="24"/>
          <w:szCs w:val="24"/>
          <w:lang w:val="de-DE"/>
        </w:rPr>
        <w:t>aufschlussreichen</w:t>
      </w:r>
      <w:r w:rsidRPr="001222F5">
        <w:rPr>
          <w:rFonts w:ascii="Times New Roman" w:hAnsi="Times New Roman" w:cs="Times New Roman"/>
          <w:sz w:val="24"/>
          <w:szCs w:val="24"/>
          <w:lang w:val="de-DE"/>
        </w:rPr>
        <w:t xml:space="preserve"> </w:t>
      </w:r>
      <w:r w:rsidR="001222F5" w:rsidRPr="001222F5">
        <w:rPr>
          <w:rFonts w:ascii="Times New Roman" w:hAnsi="Times New Roman" w:cs="Times New Roman"/>
          <w:sz w:val="24"/>
          <w:szCs w:val="24"/>
          <w:lang w:val="de-DE"/>
        </w:rPr>
        <w:t>Bericht überlie</w:t>
      </w:r>
      <w:r w:rsidR="00F71A6D">
        <w:rPr>
          <w:rFonts w:ascii="Times New Roman" w:hAnsi="Times New Roman" w:cs="Times New Roman"/>
          <w:sz w:val="24"/>
          <w:szCs w:val="24"/>
          <w:lang w:val="de-DE"/>
        </w:rPr>
        <w:t xml:space="preserve">fert </w:t>
      </w:r>
      <w:r w:rsidR="001222F5" w:rsidRPr="001222F5">
        <w:rPr>
          <w:rFonts w:ascii="Times New Roman" w:hAnsi="Times New Roman" w:cs="Times New Roman"/>
          <w:sz w:val="24"/>
          <w:szCs w:val="24"/>
          <w:lang w:val="de-DE"/>
        </w:rPr>
        <w:t xml:space="preserve">Livius bereits für eine Episode der frührepublikanischen Geschichte Roms, das sog. Regiment der </w:t>
      </w:r>
      <w:r w:rsidR="001222F5" w:rsidRPr="00921355">
        <w:rPr>
          <w:rFonts w:ascii="Times New Roman" w:hAnsi="Times New Roman" w:cs="Times New Roman"/>
          <w:i/>
          <w:sz w:val="24"/>
          <w:szCs w:val="24"/>
          <w:lang w:val="la-Latn"/>
        </w:rPr>
        <w:t>decemviri</w:t>
      </w:r>
      <w:r w:rsidR="001222F5" w:rsidRPr="001222F5">
        <w:rPr>
          <w:rFonts w:ascii="Times New Roman" w:hAnsi="Times New Roman" w:cs="Times New Roman"/>
          <w:sz w:val="24"/>
          <w:szCs w:val="24"/>
          <w:lang w:val="de-DE"/>
        </w:rPr>
        <w:t>,</w:t>
      </w:r>
      <w:r w:rsidR="002727E6">
        <w:rPr>
          <w:rFonts w:ascii="Times New Roman" w:hAnsi="Times New Roman" w:cs="Times New Roman"/>
          <w:sz w:val="24"/>
          <w:szCs w:val="24"/>
          <w:lang w:val="de-DE"/>
        </w:rPr>
        <w:t xml:space="preserve"> das die Geschicke Roms von 452 bis </w:t>
      </w:r>
      <w:r w:rsidR="00A82877">
        <w:rPr>
          <w:rFonts w:ascii="Times New Roman" w:hAnsi="Times New Roman" w:cs="Times New Roman"/>
          <w:sz w:val="24"/>
          <w:szCs w:val="24"/>
          <w:lang w:val="de-DE"/>
        </w:rPr>
        <w:t>449 </w:t>
      </w:r>
      <w:r w:rsidR="001222F5" w:rsidRPr="001222F5">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1222F5" w:rsidRPr="001222F5">
        <w:rPr>
          <w:rFonts w:ascii="Times New Roman" w:hAnsi="Times New Roman" w:cs="Times New Roman"/>
          <w:sz w:val="24"/>
          <w:szCs w:val="24"/>
          <w:lang w:val="de-DE"/>
        </w:rPr>
        <w:t>Chr. bestimmt haben soll.</w:t>
      </w:r>
    </w:p>
    <w:p w:rsidR="008D699B" w:rsidRDefault="001222F5" w:rsidP="00FB40D4">
      <w:pPr>
        <w:spacing w:after="120" w:line="360" w:lineRule="auto"/>
        <w:ind w:firstLine="567"/>
        <w:jc w:val="both"/>
        <w:rPr>
          <w:rFonts w:ascii="Times New Roman" w:hAnsi="Times New Roman" w:cs="Times New Roman"/>
          <w:sz w:val="24"/>
          <w:szCs w:val="24"/>
          <w:lang w:val="de-DE"/>
        </w:rPr>
      </w:pPr>
      <w:r w:rsidRPr="001222F5">
        <w:rPr>
          <w:rFonts w:ascii="Times New Roman" w:hAnsi="Times New Roman" w:cs="Times New Roman"/>
          <w:sz w:val="24"/>
          <w:szCs w:val="24"/>
          <w:lang w:val="de-DE"/>
        </w:rPr>
        <w:t>Im Kontext der Ständekämpfe, so die Überlieferung, waren Plebejer und Patrizier übereingekommen, die wichtigsten Gesetze aufzuschreiben und allen Bürgern Roms zugänglich zu machen – eine Initiative, aus der schließlich das XII-Tafel-</w:t>
      </w:r>
      <w:r w:rsidR="002D10E7">
        <w:rPr>
          <w:rFonts w:ascii="Times New Roman" w:hAnsi="Times New Roman" w:cs="Times New Roman"/>
          <w:sz w:val="24"/>
          <w:szCs w:val="24"/>
          <w:lang w:val="de-DE"/>
        </w:rPr>
        <w:t xml:space="preserve">Gesetz </w:t>
      </w:r>
      <w:r w:rsidRPr="001222F5">
        <w:rPr>
          <w:rFonts w:ascii="Times New Roman" w:hAnsi="Times New Roman" w:cs="Times New Roman"/>
          <w:sz w:val="24"/>
          <w:szCs w:val="24"/>
          <w:lang w:val="de-DE"/>
        </w:rPr>
        <w:t>hervorgehen sollte.</w:t>
      </w:r>
      <w:r w:rsidR="00270F87" w:rsidRPr="00B527BB">
        <w:rPr>
          <w:rStyle w:val="Funotenzeichen"/>
          <w:rFonts w:ascii="Times New Roman" w:hAnsi="Times New Roman" w:cs="Times New Roman"/>
          <w:sz w:val="24"/>
          <w:szCs w:val="24"/>
          <w:lang w:val="de-DE"/>
        </w:rPr>
        <w:footnoteReference w:id="72"/>
      </w:r>
      <w:r w:rsidRPr="001222F5">
        <w:rPr>
          <w:rFonts w:ascii="Times New Roman" w:hAnsi="Times New Roman" w:cs="Times New Roman"/>
          <w:sz w:val="24"/>
          <w:szCs w:val="24"/>
          <w:lang w:val="de-DE"/>
        </w:rPr>
        <w:t xml:space="preserve"> Zu diesem Zweck </w:t>
      </w:r>
      <w:r w:rsidR="00270F87">
        <w:rPr>
          <w:rFonts w:ascii="Times New Roman" w:hAnsi="Times New Roman" w:cs="Times New Roman"/>
          <w:sz w:val="24"/>
          <w:szCs w:val="24"/>
          <w:lang w:val="de-DE"/>
        </w:rPr>
        <w:t xml:space="preserve">sei </w:t>
      </w:r>
      <w:r w:rsidRPr="001222F5">
        <w:rPr>
          <w:rFonts w:ascii="Times New Roman" w:hAnsi="Times New Roman" w:cs="Times New Roman"/>
          <w:sz w:val="24"/>
          <w:szCs w:val="24"/>
          <w:lang w:val="de-DE"/>
        </w:rPr>
        <w:t>unter der Führung des Patriziers Appius Claudius zunächst für ein Jahr eine Kommission von zehn Männern eingesetzt</w:t>
      </w:r>
      <w:r w:rsidR="00270F87">
        <w:rPr>
          <w:rFonts w:ascii="Times New Roman" w:hAnsi="Times New Roman" w:cs="Times New Roman"/>
          <w:sz w:val="24"/>
          <w:szCs w:val="24"/>
          <w:lang w:val="de-DE"/>
        </w:rPr>
        <w:t xml:space="preserve"> worden</w:t>
      </w:r>
      <w:r w:rsidRPr="001222F5">
        <w:rPr>
          <w:rFonts w:ascii="Times New Roman" w:hAnsi="Times New Roman" w:cs="Times New Roman"/>
          <w:sz w:val="24"/>
          <w:szCs w:val="24"/>
          <w:lang w:val="de-DE"/>
        </w:rPr>
        <w:t xml:space="preserve">, die </w:t>
      </w:r>
      <w:r w:rsidRPr="00EC202B">
        <w:rPr>
          <w:rFonts w:ascii="Times New Roman" w:hAnsi="Times New Roman" w:cs="Times New Roman"/>
          <w:i/>
          <w:sz w:val="24"/>
          <w:szCs w:val="24"/>
          <w:lang w:val="la-Latn"/>
        </w:rPr>
        <w:t>decemviri legibus scribundis</w:t>
      </w:r>
      <w:r w:rsidRPr="001222F5">
        <w:rPr>
          <w:rFonts w:ascii="Times New Roman" w:hAnsi="Times New Roman" w:cs="Times New Roman"/>
          <w:sz w:val="24"/>
          <w:szCs w:val="24"/>
          <w:lang w:val="de-DE"/>
        </w:rPr>
        <w:t xml:space="preserve">. Am Ende ihrer Amtszeit </w:t>
      </w:r>
      <w:r w:rsidR="00270F87">
        <w:rPr>
          <w:rFonts w:ascii="Times New Roman" w:hAnsi="Times New Roman" w:cs="Times New Roman"/>
          <w:sz w:val="24"/>
          <w:szCs w:val="24"/>
          <w:lang w:val="de-DE"/>
        </w:rPr>
        <w:t xml:space="preserve">hätten diese jedoch </w:t>
      </w:r>
      <w:r w:rsidRPr="001222F5">
        <w:rPr>
          <w:rFonts w:ascii="Times New Roman" w:hAnsi="Times New Roman" w:cs="Times New Roman"/>
          <w:sz w:val="24"/>
          <w:szCs w:val="24"/>
          <w:lang w:val="de-DE"/>
        </w:rPr>
        <w:t xml:space="preserve">erklärt, das Werk sei noch nicht beendet. Daher </w:t>
      </w:r>
      <w:r w:rsidR="00270F87">
        <w:rPr>
          <w:rFonts w:ascii="Times New Roman" w:hAnsi="Times New Roman" w:cs="Times New Roman"/>
          <w:sz w:val="24"/>
          <w:szCs w:val="24"/>
          <w:lang w:val="de-DE"/>
        </w:rPr>
        <w:t xml:space="preserve">sei </w:t>
      </w:r>
      <w:r w:rsidRPr="001222F5">
        <w:rPr>
          <w:rFonts w:ascii="Times New Roman" w:hAnsi="Times New Roman" w:cs="Times New Roman"/>
          <w:sz w:val="24"/>
          <w:szCs w:val="24"/>
          <w:lang w:val="de-DE"/>
        </w:rPr>
        <w:t xml:space="preserve">ein weiteres Mal ein </w:t>
      </w:r>
      <w:r w:rsidR="002D10E7">
        <w:rPr>
          <w:rFonts w:ascii="Times New Roman" w:hAnsi="Times New Roman" w:cs="Times New Roman"/>
          <w:sz w:val="24"/>
          <w:szCs w:val="24"/>
          <w:lang w:val="de-DE"/>
        </w:rPr>
        <w:t>Zehn</w:t>
      </w:r>
      <w:r w:rsidRPr="001222F5">
        <w:rPr>
          <w:rFonts w:ascii="Times New Roman" w:hAnsi="Times New Roman" w:cs="Times New Roman"/>
          <w:sz w:val="24"/>
          <w:szCs w:val="24"/>
          <w:lang w:val="de-DE"/>
        </w:rPr>
        <w:t>-Männer-Kollegium eingesetzt</w:t>
      </w:r>
      <w:r w:rsidR="00270F87">
        <w:rPr>
          <w:rFonts w:ascii="Times New Roman" w:hAnsi="Times New Roman" w:cs="Times New Roman"/>
          <w:sz w:val="24"/>
          <w:szCs w:val="24"/>
          <w:lang w:val="de-DE"/>
        </w:rPr>
        <w:t xml:space="preserve"> worden</w:t>
      </w:r>
      <w:r w:rsidRPr="001222F5">
        <w:rPr>
          <w:rFonts w:ascii="Times New Roman" w:hAnsi="Times New Roman" w:cs="Times New Roman"/>
          <w:sz w:val="24"/>
          <w:szCs w:val="24"/>
          <w:lang w:val="de-DE"/>
        </w:rPr>
        <w:t xml:space="preserve">, erneut unter der Führung von Appius Claudius. Doch im Verlauf dieser zweiten Amtsperiode hätten sich die </w:t>
      </w:r>
      <w:r w:rsidRPr="00EC202B">
        <w:rPr>
          <w:rFonts w:ascii="Times New Roman" w:hAnsi="Times New Roman" w:cs="Times New Roman"/>
          <w:i/>
          <w:sz w:val="24"/>
          <w:szCs w:val="24"/>
          <w:lang w:val="la-Latn"/>
        </w:rPr>
        <w:t>decemviri</w:t>
      </w:r>
      <w:r w:rsidRPr="001222F5">
        <w:rPr>
          <w:rFonts w:ascii="Times New Roman" w:hAnsi="Times New Roman" w:cs="Times New Roman"/>
          <w:sz w:val="24"/>
          <w:szCs w:val="24"/>
          <w:lang w:val="de-DE"/>
        </w:rPr>
        <w:t xml:space="preserve"> zunehmend zu Despoten entwickelt</w:t>
      </w:r>
      <w:r w:rsidR="00B939C2">
        <w:rPr>
          <w:rFonts w:ascii="Times New Roman" w:hAnsi="Times New Roman" w:cs="Times New Roman"/>
          <w:sz w:val="24"/>
          <w:szCs w:val="24"/>
          <w:lang w:val="de-DE"/>
        </w:rPr>
        <w:t xml:space="preserve"> und sich a</w:t>
      </w:r>
      <w:r w:rsidR="00541B25">
        <w:rPr>
          <w:rFonts w:ascii="Times New Roman" w:hAnsi="Times New Roman" w:cs="Times New Roman"/>
          <w:sz w:val="24"/>
          <w:szCs w:val="24"/>
          <w:lang w:val="de-DE"/>
        </w:rPr>
        <w:t xml:space="preserve">m Ende des Jahres </w:t>
      </w:r>
      <w:r w:rsidRPr="001222F5">
        <w:rPr>
          <w:rFonts w:ascii="Times New Roman" w:hAnsi="Times New Roman" w:cs="Times New Roman"/>
          <w:sz w:val="24"/>
          <w:szCs w:val="24"/>
          <w:lang w:val="de-DE"/>
        </w:rPr>
        <w:t xml:space="preserve">schließlich sogar geweigert, ihre Funktionen aufzugeben und Wahlen abzuhalten. Vielmehr seien sie weiterhin mit dem Anspruch von </w:t>
      </w:r>
      <w:r w:rsidRPr="00EC202B">
        <w:rPr>
          <w:rFonts w:ascii="Times New Roman" w:hAnsi="Times New Roman" w:cs="Times New Roman"/>
          <w:i/>
          <w:sz w:val="24"/>
          <w:szCs w:val="24"/>
          <w:lang w:val="la-Latn"/>
        </w:rPr>
        <w:t>decemviri</w:t>
      </w:r>
      <w:r w:rsidRPr="001222F5">
        <w:rPr>
          <w:rFonts w:ascii="Times New Roman" w:hAnsi="Times New Roman" w:cs="Times New Roman"/>
          <w:sz w:val="24"/>
          <w:szCs w:val="24"/>
          <w:lang w:val="de-DE"/>
        </w:rPr>
        <w:t xml:space="preserve"> aufgetreten und hätten sich auch die Insignien von Amtsträgern angemaßt</w:t>
      </w:r>
      <w:r w:rsidR="00D72208">
        <w:rPr>
          <w:rFonts w:ascii="Times New Roman" w:hAnsi="Times New Roman" w:cs="Times New Roman"/>
          <w:sz w:val="24"/>
          <w:szCs w:val="24"/>
          <w:lang w:val="de-DE"/>
        </w:rPr>
        <w:t>.</w:t>
      </w:r>
      <w:r w:rsidR="002727E6">
        <w:rPr>
          <w:rFonts w:ascii="Times New Roman" w:hAnsi="Times New Roman" w:cs="Times New Roman"/>
          <w:sz w:val="24"/>
          <w:szCs w:val="24"/>
          <w:lang w:val="de-DE"/>
        </w:rPr>
        <w:t xml:space="preserve"> </w:t>
      </w:r>
      <w:r w:rsidR="00D72208">
        <w:rPr>
          <w:rFonts w:ascii="Times New Roman" w:hAnsi="Times New Roman" w:cs="Times New Roman"/>
          <w:sz w:val="24"/>
          <w:szCs w:val="24"/>
          <w:lang w:val="de-DE"/>
        </w:rPr>
        <w:t>D</w:t>
      </w:r>
      <w:r w:rsidR="002727E6">
        <w:rPr>
          <w:rFonts w:ascii="Times New Roman" w:hAnsi="Times New Roman" w:cs="Times New Roman"/>
          <w:sz w:val="24"/>
          <w:szCs w:val="24"/>
          <w:lang w:val="de-DE"/>
        </w:rPr>
        <w:t xml:space="preserve">arin, so Livius, habe man jedoch </w:t>
      </w:r>
      <w:r w:rsidR="00541B25">
        <w:rPr>
          <w:rFonts w:ascii="Times New Roman" w:hAnsi="Times New Roman" w:cs="Times New Roman"/>
          <w:sz w:val="24"/>
          <w:szCs w:val="24"/>
          <w:lang w:val="de-DE"/>
        </w:rPr>
        <w:t>unmissverständlich ein</w:t>
      </w:r>
      <w:r w:rsidR="002727E6">
        <w:rPr>
          <w:rFonts w:ascii="Times New Roman" w:hAnsi="Times New Roman" w:cs="Times New Roman"/>
          <w:sz w:val="24"/>
          <w:szCs w:val="24"/>
          <w:lang w:val="de-DE"/>
        </w:rPr>
        <w:t xml:space="preserve"> </w:t>
      </w:r>
      <w:r w:rsidR="002727E6" w:rsidRPr="00EC202B">
        <w:rPr>
          <w:rFonts w:ascii="Times New Roman" w:hAnsi="Times New Roman" w:cs="Times New Roman"/>
          <w:i/>
          <w:sz w:val="24"/>
          <w:szCs w:val="24"/>
          <w:lang w:val="la-Latn"/>
        </w:rPr>
        <w:t>regnum</w:t>
      </w:r>
      <w:r w:rsidR="002727E6">
        <w:rPr>
          <w:rFonts w:ascii="Times New Roman" w:hAnsi="Times New Roman" w:cs="Times New Roman"/>
          <w:sz w:val="24"/>
          <w:szCs w:val="24"/>
          <w:lang w:val="de-DE"/>
        </w:rPr>
        <w:t xml:space="preserve"> gesehen</w:t>
      </w:r>
      <w:r w:rsidRPr="001222F5">
        <w:rPr>
          <w:rFonts w:ascii="Times New Roman" w:hAnsi="Times New Roman" w:cs="Times New Roman"/>
          <w:sz w:val="24"/>
          <w:szCs w:val="24"/>
          <w:lang w:val="de-DE"/>
        </w:rPr>
        <w:t>.</w:t>
      </w:r>
      <w:r w:rsidR="002727E6">
        <w:rPr>
          <w:rStyle w:val="Funotenzeichen"/>
          <w:rFonts w:ascii="Times New Roman" w:hAnsi="Times New Roman" w:cs="Times New Roman"/>
          <w:sz w:val="24"/>
          <w:szCs w:val="24"/>
          <w:lang w:val="de-DE"/>
        </w:rPr>
        <w:footnoteReference w:id="73"/>
      </w:r>
      <w:r w:rsidR="00FB40D4">
        <w:rPr>
          <w:rFonts w:ascii="Times New Roman" w:hAnsi="Times New Roman" w:cs="Times New Roman"/>
          <w:sz w:val="24"/>
          <w:szCs w:val="24"/>
          <w:lang w:val="de-DE"/>
        </w:rPr>
        <w:t xml:space="preserve"> </w:t>
      </w:r>
    </w:p>
    <w:p w:rsidR="00052EFB" w:rsidRDefault="008D699B" w:rsidP="008D699B">
      <w:pPr>
        <w:spacing w:after="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sz w:val="24"/>
          <w:szCs w:val="24"/>
          <w:lang w:val="de-DE"/>
        </w:rPr>
        <w:lastRenderedPageBreak/>
        <w:t>In der Darstellung des Historikers mündet d</w:t>
      </w:r>
      <w:r w:rsidR="001222F5" w:rsidRPr="001222F5">
        <w:rPr>
          <w:rFonts w:ascii="Times New Roman" w:hAnsi="Times New Roman" w:cs="Times New Roman"/>
          <w:sz w:val="24"/>
          <w:szCs w:val="24"/>
          <w:lang w:val="de-DE"/>
        </w:rPr>
        <w:t>ie</w:t>
      </w:r>
      <w:r>
        <w:rPr>
          <w:rFonts w:ascii="Times New Roman" w:hAnsi="Times New Roman" w:cs="Times New Roman"/>
          <w:sz w:val="24"/>
          <w:szCs w:val="24"/>
          <w:lang w:val="de-DE"/>
        </w:rPr>
        <w:t xml:space="preserve"> Empörung der Senatoren schließlich in einen ‚Streik‘ des Senates. </w:t>
      </w:r>
      <w:r w:rsidR="001222F5" w:rsidRPr="001222F5">
        <w:rPr>
          <w:rFonts w:ascii="Times New Roman" w:hAnsi="Times New Roman" w:cs="Times New Roman"/>
          <w:sz w:val="24"/>
          <w:szCs w:val="24"/>
          <w:lang w:val="de-DE"/>
        </w:rPr>
        <w:t xml:space="preserve">Die Patrizier hätten Stadt, </w:t>
      </w:r>
      <w:r w:rsidR="001222F5" w:rsidRPr="0066046A">
        <w:rPr>
          <w:rFonts w:ascii="Times New Roman" w:hAnsi="Times New Roman" w:cs="Times New Roman"/>
          <w:i/>
          <w:color w:val="000000"/>
          <w:sz w:val="24"/>
          <w:szCs w:val="24"/>
          <w:lang w:val="la-Latn"/>
        </w:rPr>
        <w:t>forum</w:t>
      </w:r>
      <w:r w:rsidR="001222F5" w:rsidRPr="001222F5">
        <w:rPr>
          <w:rFonts w:ascii="Times New Roman" w:hAnsi="Times New Roman" w:cs="Times New Roman"/>
          <w:color w:val="000000"/>
          <w:sz w:val="24"/>
          <w:szCs w:val="24"/>
          <w:lang w:val="de-DE"/>
        </w:rPr>
        <w:t xml:space="preserve"> und Kurie verlassen, um sich aufs Land zurückzuziehen, und sich nicht mehr um die Angelegenheiten des Gemeinwesens gekümmert</w:t>
      </w:r>
      <w:r w:rsidR="00052EFB">
        <w:rPr>
          <w:rFonts w:ascii="Times New Roman" w:hAnsi="Times New Roman" w:cs="Times New Roman"/>
          <w:color w:val="000000"/>
          <w:sz w:val="24"/>
          <w:szCs w:val="24"/>
          <w:lang w:val="de-DE"/>
        </w:rPr>
        <w:t>:</w:t>
      </w:r>
    </w:p>
    <w:p w:rsidR="00052EFB" w:rsidRPr="00430660" w:rsidRDefault="00DC24CA" w:rsidP="008D699B">
      <w:pPr>
        <w:spacing w:after="160" w:line="240" w:lineRule="auto"/>
        <w:ind w:left="567" w:right="567"/>
        <w:jc w:val="both"/>
        <w:rPr>
          <w:rFonts w:ascii="Times New Roman" w:hAnsi="Times New Roman" w:cs="Times New Roman"/>
          <w:color w:val="000000"/>
          <w:sz w:val="24"/>
          <w:szCs w:val="24"/>
          <w:lang w:val="de-DE"/>
        </w:rPr>
      </w:pPr>
      <w:r w:rsidRPr="00430660">
        <w:rPr>
          <w:rFonts w:ascii="Times New Roman" w:hAnsi="Times New Roman" w:cs="Times New Roman"/>
          <w:i/>
          <w:sz w:val="20"/>
          <w:szCs w:val="20"/>
          <w:lang w:val="de-DE"/>
        </w:rPr>
        <w:t>p</w:t>
      </w:r>
      <w:r w:rsidR="00B108A6" w:rsidRPr="00596A8E">
        <w:rPr>
          <w:rFonts w:ascii="Times New Roman" w:hAnsi="Times New Roman" w:cs="Times New Roman"/>
          <w:i/>
          <w:sz w:val="20"/>
          <w:szCs w:val="20"/>
          <w:lang w:val="la-Latn"/>
        </w:rPr>
        <w:t>atrum haud fere quisqua</w:t>
      </w:r>
      <w:r>
        <w:rPr>
          <w:rFonts w:ascii="Times New Roman" w:hAnsi="Times New Roman" w:cs="Times New Roman"/>
          <w:i/>
          <w:sz w:val="20"/>
          <w:szCs w:val="20"/>
          <w:lang w:val="la-Latn"/>
        </w:rPr>
        <w:t xml:space="preserve">m in foro, in urbe rari erant. </w:t>
      </w:r>
      <w:r w:rsidRPr="00430660">
        <w:rPr>
          <w:rFonts w:ascii="Times New Roman" w:hAnsi="Times New Roman" w:cs="Times New Roman"/>
          <w:i/>
          <w:sz w:val="20"/>
          <w:szCs w:val="20"/>
          <w:lang w:val="de-DE"/>
        </w:rPr>
        <w:t>i</w:t>
      </w:r>
      <w:r w:rsidR="00B108A6" w:rsidRPr="00596A8E">
        <w:rPr>
          <w:rFonts w:ascii="Times New Roman" w:hAnsi="Times New Roman" w:cs="Times New Roman"/>
          <w:i/>
          <w:sz w:val="20"/>
          <w:szCs w:val="20"/>
          <w:lang w:val="la-Latn"/>
        </w:rPr>
        <w:t>ndignitate rerum cesserant in agros, suarumque rerum erant amissa publica, tantum ab iniuria se abesse rati quantum a coetu congressuq</w:t>
      </w:r>
      <w:r w:rsidR="00AD043F">
        <w:rPr>
          <w:rFonts w:ascii="Times New Roman" w:hAnsi="Times New Roman" w:cs="Times New Roman"/>
          <w:i/>
          <w:sz w:val="20"/>
          <w:szCs w:val="20"/>
          <w:lang w:val="la-Latn"/>
        </w:rPr>
        <w:t>ue impotentium dominorum se amov</w:t>
      </w:r>
      <w:r w:rsidR="00B108A6" w:rsidRPr="00596A8E">
        <w:rPr>
          <w:rFonts w:ascii="Times New Roman" w:hAnsi="Times New Roman" w:cs="Times New Roman"/>
          <w:i/>
          <w:sz w:val="20"/>
          <w:szCs w:val="20"/>
          <w:lang w:val="la-Latn"/>
        </w:rPr>
        <w:t>issent.</w:t>
      </w:r>
      <w:r w:rsidR="00B108A6" w:rsidRPr="00430660">
        <w:rPr>
          <w:rFonts w:ascii="Times New Roman" w:hAnsi="Times New Roman" w:cs="Times New Roman"/>
          <w:i/>
          <w:sz w:val="20"/>
          <w:szCs w:val="20"/>
          <w:lang w:val="de-DE"/>
        </w:rPr>
        <w:t xml:space="preserve"> </w:t>
      </w:r>
      <w:r w:rsidRPr="00430660">
        <w:rPr>
          <w:rFonts w:ascii="Times New Roman" w:hAnsi="Times New Roman" w:cs="Times New Roman"/>
          <w:i/>
          <w:sz w:val="20"/>
          <w:szCs w:val="20"/>
          <w:lang w:val="de-DE"/>
        </w:rPr>
        <w:t>p</w:t>
      </w:r>
      <w:r w:rsidR="00AD043F">
        <w:rPr>
          <w:rFonts w:ascii="Times New Roman" w:hAnsi="Times New Roman" w:cs="Times New Roman"/>
          <w:i/>
          <w:sz w:val="20"/>
          <w:szCs w:val="20"/>
          <w:lang w:val="la-Latn"/>
        </w:rPr>
        <w:t>ostquam citati non conv</w:t>
      </w:r>
      <w:r w:rsidR="00B108A6" w:rsidRPr="00596A8E">
        <w:rPr>
          <w:rFonts w:ascii="Times New Roman" w:hAnsi="Times New Roman" w:cs="Times New Roman"/>
          <w:i/>
          <w:sz w:val="20"/>
          <w:szCs w:val="20"/>
          <w:lang w:val="la-Latn"/>
        </w:rPr>
        <w:t xml:space="preserve">eniebant, dimissi circa domos apparitores simul ad pignera capienda sciscitandumque num consulto detractarent </w:t>
      </w:r>
      <w:r w:rsidR="00B108A6">
        <w:rPr>
          <w:rFonts w:ascii="Times New Roman" w:hAnsi="Times New Roman" w:cs="Times New Roman"/>
          <w:i/>
          <w:sz w:val="20"/>
          <w:szCs w:val="20"/>
          <w:lang w:val="la-Latn"/>
        </w:rPr>
        <w:t>referunt senatum in agris esse.</w:t>
      </w:r>
      <w:r w:rsidR="00B108A6" w:rsidRPr="00B108A6">
        <w:rPr>
          <w:rStyle w:val="Funotenzeichen"/>
          <w:rFonts w:ascii="Times New Roman" w:hAnsi="Times New Roman" w:cs="Times New Roman"/>
          <w:sz w:val="20"/>
          <w:szCs w:val="20"/>
          <w:lang w:val="la-Latn"/>
        </w:rPr>
        <w:footnoteReference w:id="74"/>
      </w:r>
    </w:p>
    <w:p w:rsidR="001222F5" w:rsidRPr="001222F5" w:rsidRDefault="00DC6F22" w:rsidP="00B108A6">
      <w:pPr>
        <w:spacing w:after="120" w:line="360" w:lineRule="auto"/>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Daraufhin hätten die </w:t>
      </w:r>
      <w:r w:rsidRPr="00EC202B">
        <w:rPr>
          <w:rFonts w:ascii="Times New Roman" w:hAnsi="Times New Roman" w:cs="Times New Roman"/>
          <w:i/>
          <w:color w:val="000000"/>
          <w:sz w:val="24"/>
          <w:szCs w:val="24"/>
          <w:lang w:val="la-Latn"/>
        </w:rPr>
        <w:t>decemviri</w:t>
      </w:r>
      <w:r>
        <w:rPr>
          <w:rFonts w:ascii="Times New Roman" w:hAnsi="Times New Roman" w:cs="Times New Roman"/>
          <w:color w:val="000000"/>
          <w:sz w:val="24"/>
          <w:szCs w:val="24"/>
          <w:lang w:val="de-DE"/>
        </w:rPr>
        <w:t xml:space="preserve"> alle </w:t>
      </w:r>
      <w:r w:rsidR="007F365F">
        <w:rPr>
          <w:rFonts w:ascii="Times New Roman" w:hAnsi="Times New Roman" w:cs="Times New Roman"/>
          <w:color w:val="000000"/>
          <w:sz w:val="24"/>
          <w:szCs w:val="24"/>
          <w:lang w:val="de-DE"/>
        </w:rPr>
        <w:t xml:space="preserve">Senatoren </w:t>
      </w:r>
      <w:r>
        <w:rPr>
          <w:rFonts w:ascii="Times New Roman" w:hAnsi="Times New Roman" w:cs="Times New Roman"/>
          <w:color w:val="000000"/>
          <w:sz w:val="24"/>
          <w:szCs w:val="24"/>
          <w:lang w:val="de-DE"/>
        </w:rPr>
        <w:t xml:space="preserve">herbeiholen lassen und eine </w:t>
      </w:r>
      <w:r w:rsidR="007F365F">
        <w:rPr>
          <w:rFonts w:ascii="Times New Roman" w:hAnsi="Times New Roman" w:cs="Times New Roman"/>
          <w:color w:val="000000"/>
          <w:sz w:val="24"/>
          <w:szCs w:val="24"/>
          <w:lang w:val="de-DE"/>
        </w:rPr>
        <w:t>S</w:t>
      </w:r>
      <w:r>
        <w:rPr>
          <w:rFonts w:ascii="Times New Roman" w:hAnsi="Times New Roman" w:cs="Times New Roman"/>
          <w:color w:val="000000"/>
          <w:sz w:val="24"/>
          <w:szCs w:val="24"/>
          <w:lang w:val="de-DE"/>
        </w:rPr>
        <w:t>itzung an</w:t>
      </w:r>
      <w:r w:rsidR="00D72208">
        <w:rPr>
          <w:rFonts w:ascii="Times New Roman" w:hAnsi="Times New Roman" w:cs="Times New Roman"/>
          <w:color w:val="000000"/>
          <w:sz w:val="24"/>
          <w:szCs w:val="24"/>
          <w:lang w:val="de-DE"/>
        </w:rPr>
        <w:t>beraumt</w:t>
      </w:r>
      <w:r>
        <w:rPr>
          <w:rFonts w:ascii="Times New Roman" w:hAnsi="Times New Roman" w:cs="Times New Roman"/>
          <w:color w:val="000000"/>
          <w:sz w:val="24"/>
          <w:szCs w:val="24"/>
          <w:lang w:val="de-DE"/>
        </w:rPr>
        <w:t xml:space="preserve">, </w:t>
      </w:r>
      <w:r w:rsidR="00D72208">
        <w:rPr>
          <w:rFonts w:ascii="Times New Roman" w:hAnsi="Times New Roman" w:cs="Times New Roman"/>
          <w:color w:val="000000"/>
          <w:sz w:val="24"/>
          <w:szCs w:val="24"/>
          <w:lang w:val="de-DE"/>
        </w:rPr>
        <w:t xml:space="preserve">zu </w:t>
      </w:r>
      <w:r>
        <w:rPr>
          <w:rFonts w:ascii="Times New Roman" w:hAnsi="Times New Roman" w:cs="Times New Roman"/>
          <w:color w:val="000000"/>
          <w:sz w:val="24"/>
          <w:szCs w:val="24"/>
          <w:lang w:val="de-DE"/>
        </w:rPr>
        <w:t xml:space="preserve">der </w:t>
      </w:r>
      <w:r w:rsidR="002D10E7">
        <w:rPr>
          <w:rFonts w:ascii="Times New Roman" w:hAnsi="Times New Roman" w:cs="Times New Roman"/>
          <w:color w:val="000000"/>
          <w:sz w:val="24"/>
          <w:szCs w:val="24"/>
          <w:lang w:val="de-DE"/>
        </w:rPr>
        <w:t xml:space="preserve">erheblich </w:t>
      </w:r>
      <w:r w:rsidR="00D72208">
        <w:rPr>
          <w:rFonts w:ascii="Times New Roman" w:hAnsi="Times New Roman" w:cs="Times New Roman"/>
          <w:color w:val="000000"/>
          <w:sz w:val="24"/>
          <w:szCs w:val="24"/>
          <w:lang w:val="de-DE"/>
        </w:rPr>
        <w:t>mehr Senatoren erschienen seien</w:t>
      </w:r>
      <w:r w:rsidR="005D3BD6">
        <w:rPr>
          <w:rFonts w:ascii="Times New Roman" w:hAnsi="Times New Roman" w:cs="Times New Roman"/>
          <w:color w:val="000000"/>
          <w:sz w:val="24"/>
          <w:szCs w:val="24"/>
          <w:lang w:val="de-DE"/>
        </w:rPr>
        <w:t>,</w:t>
      </w:r>
      <w:r>
        <w:rPr>
          <w:rFonts w:ascii="Times New Roman" w:hAnsi="Times New Roman" w:cs="Times New Roman"/>
          <w:color w:val="000000"/>
          <w:sz w:val="24"/>
          <w:szCs w:val="24"/>
          <w:lang w:val="de-DE"/>
        </w:rPr>
        <w:t xml:space="preserve"> als sie gehofft </w:t>
      </w:r>
      <w:r w:rsidRPr="009E1614">
        <w:rPr>
          <w:rFonts w:ascii="Times New Roman" w:hAnsi="Times New Roman" w:cs="Times New Roman"/>
          <w:color w:val="000000"/>
          <w:sz w:val="24"/>
          <w:szCs w:val="24"/>
          <w:lang w:val="de-DE"/>
        </w:rPr>
        <w:t>hatte</w:t>
      </w:r>
      <w:r w:rsidR="009E1614" w:rsidRPr="009E1614">
        <w:rPr>
          <w:rFonts w:ascii="Times New Roman" w:hAnsi="Times New Roman" w:cs="Times New Roman"/>
          <w:color w:val="000000"/>
          <w:sz w:val="24"/>
          <w:szCs w:val="24"/>
          <w:lang w:val="de-DE"/>
        </w:rPr>
        <w:t>n</w:t>
      </w:r>
      <w:r w:rsidR="00C41C87">
        <w:rPr>
          <w:rFonts w:ascii="Times New Roman" w:hAnsi="Times New Roman" w:cs="Times New Roman"/>
          <w:color w:val="000000"/>
          <w:sz w:val="24"/>
          <w:szCs w:val="24"/>
          <w:lang w:val="de-DE"/>
        </w:rPr>
        <w:t>;</w:t>
      </w:r>
      <w:r w:rsidR="009E1614">
        <w:rPr>
          <w:rFonts w:ascii="Times New Roman" w:hAnsi="Times New Roman" w:cs="Times New Roman"/>
          <w:color w:val="000000"/>
          <w:sz w:val="24"/>
          <w:szCs w:val="24"/>
          <w:lang w:val="de-DE"/>
        </w:rPr>
        <w:t xml:space="preserve"> jedoch, so berichtet Livius weiter, </w:t>
      </w:r>
      <w:r w:rsidR="00AD043F">
        <w:rPr>
          <w:rFonts w:ascii="Times New Roman" w:hAnsi="Times New Roman" w:cs="Times New Roman"/>
          <w:i/>
          <w:sz w:val="24"/>
          <w:szCs w:val="24"/>
          <w:lang w:val="la-Latn"/>
        </w:rPr>
        <w:t>magis oboedienter v</w:t>
      </w:r>
      <w:r w:rsidR="009E1614" w:rsidRPr="009E1614">
        <w:rPr>
          <w:rFonts w:ascii="Times New Roman" w:hAnsi="Times New Roman" w:cs="Times New Roman"/>
          <w:i/>
          <w:sz w:val="24"/>
          <w:szCs w:val="24"/>
          <w:lang w:val="la-Latn"/>
        </w:rPr>
        <w:t>entum in curiam esse quam obnoxie dictas sententias accepimus</w:t>
      </w:r>
      <w:r w:rsidR="009E1614" w:rsidRPr="009E1614">
        <w:rPr>
          <w:rFonts w:ascii="Times New Roman" w:hAnsi="Times New Roman" w:cs="Times New Roman"/>
          <w:color w:val="000000"/>
          <w:sz w:val="24"/>
          <w:szCs w:val="24"/>
          <w:lang w:val="de-DE"/>
        </w:rPr>
        <w:t>.</w:t>
      </w:r>
      <w:r w:rsidR="009E1614" w:rsidRPr="009E1614">
        <w:rPr>
          <w:rStyle w:val="Funotenzeichen"/>
          <w:rFonts w:ascii="Times New Roman" w:hAnsi="Times New Roman" w:cs="Times New Roman"/>
          <w:color w:val="000000"/>
          <w:sz w:val="24"/>
          <w:szCs w:val="24"/>
          <w:lang w:val="de-DE"/>
        </w:rPr>
        <w:footnoteReference w:id="75"/>
      </w:r>
      <w:r>
        <w:rPr>
          <w:rFonts w:ascii="Times New Roman" w:hAnsi="Times New Roman" w:cs="Times New Roman"/>
          <w:color w:val="000000"/>
          <w:sz w:val="24"/>
          <w:szCs w:val="24"/>
          <w:lang w:val="de-DE"/>
        </w:rPr>
        <w:t xml:space="preserve"> </w:t>
      </w:r>
      <w:r w:rsidR="009E1614">
        <w:rPr>
          <w:rFonts w:ascii="Times New Roman" w:hAnsi="Times New Roman" w:cs="Times New Roman"/>
          <w:color w:val="000000"/>
          <w:sz w:val="24"/>
          <w:szCs w:val="24"/>
          <w:lang w:val="de-DE"/>
        </w:rPr>
        <w:t xml:space="preserve">In der Diskussion, die </w:t>
      </w:r>
      <w:r>
        <w:rPr>
          <w:rFonts w:ascii="Times New Roman" w:hAnsi="Times New Roman" w:cs="Times New Roman"/>
          <w:color w:val="000000"/>
          <w:sz w:val="24"/>
          <w:szCs w:val="24"/>
          <w:lang w:val="de-DE"/>
        </w:rPr>
        <w:t>Livius</w:t>
      </w:r>
      <w:r w:rsidR="009E1614">
        <w:rPr>
          <w:rFonts w:ascii="Times New Roman" w:hAnsi="Times New Roman" w:cs="Times New Roman"/>
          <w:color w:val="000000"/>
          <w:sz w:val="24"/>
          <w:szCs w:val="24"/>
          <w:lang w:val="de-DE"/>
        </w:rPr>
        <w:t xml:space="preserve"> in der weiteren Schilderung entwickelt, hätten d</w:t>
      </w:r>
      <w:r w:rsidR="001222F5" w:rsidRPr="001222F5">
        <w:rPr>
          <w:rFonts w:ascii="Times New Roman" w:hAnsi="Times New Roman" w:cs="Times New Roman"/>
          <w:color w:val="000000"/>
          <w:sz w:val="24"/>
          <w:szCs w:val="24"/>
          <w:lang w:val="de-DE"/>
        </w:rPr>
        <w:t xml:space="preserve">ie </w:t>
      </w:r>
      <w:r w:rsidR="001222F5" w:rsidRPr="00EC202B">
        <w:rPr>
          <w:rFonts w:ascii="Times New Roman" w:hAnsi="Times New Roman" w:cs="Times New Roman"/>
          <w:i/>
          <w:color w:val="000000"/>
          <w:sz w:val="24"/>
          <w:szCs w:val="24"/>
          <w:lang w:val="la-Latn"/>
        </w:rPr>
        <w:t>decemviri</w:t>
      </w:r>
      <w:r w:rsidR="001222F5" w:rsidRPr="001222F5">
        <w:rPr>
          <w:rFonts w:ascii="Times New Roman" w:hAnsi="Times New Roman" w:cs="Times New Roman"/>
          <w:color w:val="000000"/>
          <w:sz w:val="24"/>
          <w:szCs w:val="24"/>
          <w:lang w:val="de-DE"/>
        </w:rPr>
        <w:t xml:space="preserve"> ihrerseits versucht, Befehle zu erteilen, die zu befolgen die Senatoren sich geweigert hätten, mit dem Argument, die </w:t>
      </w:r>
      <w:r w:rsidR="001222F5" w:rsidRPr="00EC202B">
        <w:rPr>
          <w:rFonts w:ascii="Times New Roman" w:hAnsi="Times New Roman" w:cs="Times New Roman"/>
          <w:i/>
          <w:color w:val="000000"/>
          <w:sz w:val="24"/>
          <w:szCs w:val="24"/>
          <w:lang w:val="la-Latn"/>
        </w:rPr>
        <w:t>decemviri</w:t>
      </w:r>
      <w:r w:rsidR="001222F5" w:rsidRPr="001222F5">
        <w:rPr>
          <w:rFonts w:ascii="Times New Roman" w:hAnsi="Times New Roman" w:cs="Times New Roman"/>
          <w:color w:val="000000"/>
          <w:sz w:val="24"/>
          <w:szCs w:val="24"/>
          <w:lang w:val="de-DE"/>
        </w:rPr>
        <w:t xml:space="preserve"> seien </w:t>
      </w:r>
      <w:r w:rsidR="001222F5" w:rsidRPr="00EC202B">
        <w:rPr>
          <w:rFonts w:ascii="Times New Roman" w:hAnsi="Times New Roman" w:cs="Times New Roman"/>
          <w:i/>
          <w:color w:val="000000"/>
          <w:sz w:val="24"/>
          <w:szCs w:val="24"/>
          <w:lang w:val="la-Latn"/>
        </w:rPr>
        <w:t>privati</w:t>
      </w:r>
      <w:r w:rsidR="001222F5" w:rsidRPr="001222F5">
        <w:rPr>
          <w:rFonts w:ascii="Times New Roman" w:hAnsi="Times New Roman" w:cs="Times New Roman"/>
          <w:color w:val="000000"/>
          <w:sz w:val="24"/>
          <w:szCs w:val="24"/>
          <w:lang w:val="de-DE"/>
        </w:rPr>
        <w:t xml:space="preserve"> und daher nicht berechtigt</w:t>
      </w:r>
      <w:r w:rsidR="002727E6">
        <w:rPr>
          <w:rFonts w:ascii="Times New Roman" w:hAnsi="Times New Roman" w:cs="Times New Roman"/>
          <w:color w:val="000000"/>
          <w:sz w:val="24"/>
          <w:szCs w:val="24"/>
          <w:lang w:val="de-DE"/>
        </w:rPr>
        <w:t xml:space="preserve"> zu befehlen, </w:t>
      </w:r>
      <w:r w:rsidR="001222F5" w:rsidRPr="001222F5">
        <w:rPr>
          <w:rFonts w:ascii="Times New Roman" w:hAnsi="Times New Roman" w:cs="Times New Roman"/>
          <w:color w:val="000000"/>
          <w:sz w:val="24"/>
          <w:szCs w:val="24"/>
          <w:lang w:val="de-DE"/>
        </w:rPr>
        <w:t xml:space="preserve">den Senat einzuberufen oder in irgendeiner Weise mit der Autorität oder den Insignien von </w:t>
      </w:r>
      <w:r w:rsidR="001222F5" w:rsidRPr="00EC202B">
        <w:rPr>
          <w:rFonts w:ascii="Times New Roman" w:hAnsi="Times New Roman" w:cs="Times New Roman"/>
          <w:i/>
          <w:color w:val="000000"/>
          <w:sz w:val="24"/>
          <w:szCs w:val="24"/>
          <w:lang w:val="la-Latn"/>
        </w:rPr>
        <w:t>magistrat</w:t>
      </w:r>
      <w:r w:rsidR="00DB0230">
        <w:rPr>
          <w:rFonts w:ascii="Times New Roman" w:hAnsi="Times New Roman" w:cs="Times New Roman"/>
          <w:i/>
          <w:color w:val="000000"/>
          <w:sz w:val="24"/>
          <w:szCs w:val="24"/>
        </w:rPr>
        <w:t>us</w:t>
      </w:r>
      <w:r w:rsidR="001222F5" w:rsidRPr="001222F5">
        <w:rPr>
          <w:rFonts w:ascii="Times New Roman" w:hAnsi="Times New Roman" w:cs="Times New Roman"/>
          <w:color w:val="000000"/>
          <w:sz w:val="24"/>
          <w:szCs w:val="24"/>
          <w:lang w:val="de-DE"/>
        </w:rPr>
        <w:t xml:space="preserve"> aufzutreten.</w:t>
      </w:r>
      <w:r w:rsidR="00B939C2">
        <w:rPr>
          <w:rStyle w:val="Funotenzeichen"/>
          <w:rFonts w:ascii="Times New Roman" w:hAnsi="Times New Roman" w:cs="Times New Roman"/>
          <w:color w:val="000000"/>
          <w:sz w:val="24"/>
          <w:szCs w:val="24"/>
          <w:lang w:val="de-DE"/>
        </w:rPr>
        <w:footnoteReference w:id="76"/>
      </w:r>
      <w:r w:rsidR="001222F5" w:rsidRPr="001222F5">
        <w:rPr>
          <w:rFonts w:ascii="Times New Roman" w:hAnsi="Times New Roman" w:cs="Times New Roman"/>
          <w:color w:val="000000"/>
          <w:sz w:val="24"/>
          <w:szCs w:val="24"/>
          <w:lang w:val="de-DE"/>
        </w:rPr>
        <w:t xml:space="preserve"> Livius betont ferner, dass auch die </w:t>
      </w:r>
      <w:r w:rsidR="001222F5" w:rsidRPr="00EC202B">
        <w:rPr>
          <w:rFonts w:ascii="Times New Roman" w:hAnsi="Times New Roman" w:cs="Times New Roman"/>
          <w:i/>
          <w:color w:val="000000"/>
          <w:sz w:val="24"/>
          <w:szCs w:val="24"/>
          <w:lang w:val="la-Latn"/>
        </w:rPr>
        <w:t>plebs</w:t>
      </w:r>
      <w:r w:rsidR="001222F5" w:rsidRPr="001222F5">
        <w:rPr>
          <w:rFonts w:ascii="Times New Roman" w:hAnsi="Times New Roman" w:cs="Times New Roman"/>
          <w:color w:val="000000"/>
          <w:sz w:val="24"/>
          <w:szCs w:val="24"/>
          <w:lang w:val="de-DE"/>
        </w:rPr>
        <w:t xml:space="preserve"> den Rückzug der Senatoren </w:t>
      </w:r>
      <w:r w:rsidR="00590C3F" w:rsidRPr="001222F5">
        <w:rPr>
          <w:rFonts w:ascii="Times New Roman" w:hAnsi="Times New Roman" w:cs="Times New Roman"/>
          <w:color w:val="000000"/>
          <w:sz w:val="24"/>
          <w:szCs w:val="24"/>
          <w:lang w:val="de-DE"/>
        </w:rPr>
        <w:t>auf</w:t>
      </w:r>
      <w:r w:rsidR="00590C3F">
        <w:rPr>
          <w:rFonts w:ascii="Times New Roman" w:hAnsi="Times New Roman" w:cs="Times New Roman"/>
          <w:color w:val="000000"/>
          <w:sz w:val="24"/>
          <w:szCs w:val="24"/>
          <w:lang w:val="de-DE"/>
        </w:rPr>
        <w:t>s</w:t>
      </w:r>
      <w:r w:rsidR="001222F5" w:rsidRPr="001222F5">
        <w:rPr>
          <w:rFonts w:ascii="Times New Roman" w:hAnsi="Times New Roman" w:cs="Times New Roman"/>
          <w:color w:val="000000"/>
          <w:sz w:val="24"/>
          <w:szCs w:val="24"/>
          <w:lang w:val="de-DE"/>
        </w:rPr>
        <w:t xml:space="preserve"> Land </w:t>
      </w:r>
      <w:r w:rsidR="007F365F">
        <w:rPr>
          <w:rFonts w:ascii="Times New Roman" w:hAnsi="Times New Roman" w:cs="Times New Roman"/>
          <w:color w:val="000000"/>
          <w:sz w:val="24"/>
          <w:szCs w:val="24"/>
          <w:lang w:val="de-DE"/>
        </w:rPr>
        <w:t xml:space="preserve">als eine Zurückweisung der Ansprüche der </w:t>
      </w:r>
      <w:r w:rsidR="007F365F" w:rsidRPr="00EC202B">
        <w:rPr>
          <w:rFonts w:ascii="Times New Roman" w:hAnsi="Times New Roman" w:cs="Times New Roman"/>
          <w:i/>
          <w:color w:val="000000"/>
          <w:sz w:val="24"/>
          <w:szCs w:val="24"/>
          <w:lang w:val="la-Latn"/>
        </w:rPr>
        <w:t>decemviri</w:t>
      </w:r>
      <w:r w:rsidR="007F365F">
        <w:rPr>
          <w:rFonts w:ascii="Times New Roman" w:hAnsi="Times New Roman" w:cs="Times New Roman"/>
          <w:color w:val="000000"/>
          <w:sz w:val="24"/>
          <w:szCs w:val="24"/>
          <w:lang w:val="de-DE"/>
        </w:rPr>
        <w:t xml:space="preserve"> verstanden </w:t>
      </w:r>
      <w:r w:rsidR="001222F5" w:rsidRPr="001222F5">
        <w:rPr>
          <w:rFonts w:ascii="Times New Roman" w:hAnsi="Times New Roman" w:cs="Times New Roman"/>
          <w:color w:val="000000"/>
          <w:sz w:val="24"/>
          <w:szCs w:val="24"/>
          <w:lang w:val="de-DE"/>
        </w:rPr>
        <w:t>habe und dass das Volk das diesem Verhalten zugrund</w:t>
      </w:r>
      <w:r w:rsidR="008D699B">
        <w:rPr>
          <w:rFonts w:ascii="Times New Roman" w:hAnsi="Times New Roman" w:cs="Times New Roman"/>
          <w:color w:val="000000"/>
          <w:sz w:val="24"/>
          <w:szCs w:val="24"/>
          <w:lang w:val="de-DE"/>
        </w:rPr>
        <w:t xml:space="preserve">e liegende Prinzip, </w:t>
      </w:r>
      <w:r w:rsidR="001222F5" w:rsidRPr="001222F5">
        <w:rPr>
          <w:rFonts w:ascii="Times New Roman" w:hAnsi="Times New Roman" w:cs="Times New Roman"/>
          <w:color w:val="000000"/>
          <w:sz w:val="24"/>
          <w:szCs w:val="24"/>
          <w:lang w:val="de-DE"/>
        </w:rPr>
        <w:lastRenderedPageBreak/>
        <w:t>ein</w:t>
      </w:r>
      <w:r w:rsidR="008D699B">
        <w:rPr>
          <w:rFonts w:ascii="Times New Roman" w:hAnsi="Times New Roman" w:cs="Times New Roman"/>
          <w:color w:val="000000"/>
          <w:sz w:val="24"/>
          <w:szCs w:val="24"/>
          <w:lang w:val="de-DE"/>
        </w:rPr>
        <w:t xml:space="preserve"> </w:t>
      </w:r>
      <w:r w:rsidR="001222F5" w:rsidRPr="00EC202B">
        <w:rPr>
          <w:rFonts w:ascii="Times New Roman" w:hAnsi="Times New Roman" w:cs="Times New Roman"/>
          <w:i/>
          <w:color w:val="000000"/>
          <w:sz w:val="24"/>
          <w:szCs w:val="24"/>
          <w:lang w:val="la-Latn"/>
        </w:rPr>
        <w:t>privatus</w:t>
      </w:r>
      <w:r w:rsidR="001222F5" w:rsidRPr="001222F5">
        <w:rPr>
          <w:rFonts w:ascii="Times New Roman" w:hAnsi="Times New Roman" w:cs="Times New Roman"/>
          <w:color w:val="000000"/>
          <w:sz w:val="24"/>
          <w:szCs w:val="24"/>
          <w:lang w:val="de-DE"/>
        </w:rPr>
        <w:t xml:space="preserve"> </w:t>
      </w:r>
      <w:r w:rsidR="00B74844">
        <w:rPr>
          <w:rFonts w:ascii="Times New Roman" w:hAnsi="Times New Roman" w:cs="Times New Roman"/>
          <w:color w:val="000000"/>
          <w:sz w:val="24"/>
          <w:szCs w:val="24"/>
          <w:lang w:val="de-DE"/>
        </w:rPr>
        <w:t xml:space="preserve">habe </w:t>
      </w:r>
      <w:r w:rsidR="001222F5" w:rsidRPr="001222F5">
        <w:rPr>
          <w:rFonts w:ascii="Times New Roman" w:hAnsi="Times New Roman" w:cs="Times New Roman"/>
          <w:color w:val="000000"/>
          <w:sz w:val="24"/>
          <w:szCs w:val="24"/>
          <w:lang w:val="de-DE"/>
        </w:rPr>
        <w:t>nicht das Recht, römische</w:t>
      </w:r>
      <w:r w:rsidR="008D699B">
        <w:rPr>
          <w:rFonts w:ascii="Times New Roman" w:hAnsi="Times New Roman" w:cs="Times New Roman"/>
          <w:color w:val="000000"/>
          <w:sz w:val="24"/>
          <w:szCs w:val="24"/>
          <w:lang w:val="de-DE"/>
        </w:rPr>
        <w:t>n</w:t>
      </w:r>
      <w:r w:rsidR="001222F5" w:rsidRPr="001222F5">
        <w:rPr>
          <w:rFonts w:ascii="Times New Roman" w:hAnsi="Times New Roman" w:cs="Times New Roman"/>
          <w:color w:val="000000"/>
          <w:sz w:val="24"/>
          <w:szCs w:val="24"/>
          <w:lang w:val="de-DE"/>
        </w:rPr>
        <w:t xml:space="preserve"> Bürger zu </w:t>
      </w:r>
      <w:r w:rsidR="008D699B">
        <w:rPr>
          <w:rFonts w:ascii="Times New Roman" w:hAnsi="Times New Roman" w:cs="Times New Roman"/>
          <w:color w:val="000000"/>
          <w:sz w:val="24"/>
          <w:szCs w:val="24"/>
          <w:lang w:val="de-DE"/>
        </w:rPr>
        <w:t>gebieten</w:t>
      </w:r>
      <w:r w:rsidR="001222F5" w:rsidRPr="001222F5">
        <w:rPr>
          <w:rFonts w:ascii="Times New Roman" w:hAnsi="Times New Roman" w:cs="Times New Roman"/>
          <w:color w:val="000000"/>
          <w:sz w:val="24"/>
          <w:szCs w:val="24"/>
          <w:lang w:val="de-DE"/>
        </w:rPr>
        <w:t>, ebenfalls befürwortet habe.</w:t>
      </w:r>
      <w:r w:rsidR="00B939C2">
        <w:rPr>
          <w:rStyle w:val="Funotenzeichen"/>
          <w:rFonts w:ascii="Times New Roman" w:hAnsi="Times New Roman" w:cs="Times New Roman"/>
          <w:color w:val="000000"/>
          <w:sz w:val="24"/>
          <w:szCs w:val="24"/>
          <w:lang w:val="de-DE"/>
        </w:rPr>
        <w:footnoteReference w:id="77"/>
      </w:r>
    </w:p>
    <w:p w:rsidR="00C82F6D" w:rsidRDefault="001222F5" w:rsidP="00271347">
      <w:pPr>
        <w:spacing w:after="120" w:line="360" w:lineRule="auto"/>
        <w:ind w:firstLine="567"/>
        <w:jc w:val="both"/>
        <w:rPr>
          <w:rFonts w:ascii="Times New Roman" w:hAnsi="Times New Roman" w:cs="Times New Roman"/>
          <w:sz w:val="24"/>
          <w:szCs w:val="24"/>
          <w:lang w:val="de-DE"/>
        </w:rPr>
      </w:pPr>
      <w:r w:rsidRPr="001222F5">
        <w:rPr>
          <w:rFonts w:ascii="Times New Roman" w:hAnsi="Times New Roman" w:cs="Times New Roman"/>
          <w:sz w:val="24"/>
          <w:szCs w:val="24"/>
          <w:lang w:val="de-DE"/>
        </w:rPr>
        <w:t xml:space="preserve">Wie immer, wenn es um Berichte zur Frühgeschichte Roms geht, ist in hohem Maße zweifelhaft, </w:t>
      </w:r>
      <w:r w:rsidR="000800C5">
        <w:rPr>
          <w:rFonts w:ascii="Times New Roman" w:hAnsi="Times New Roman" w:cs="Times New Roman"/>
          <w:sz w:val="24"/>
          <w:szCs w:val="24"/>
          <w:lang w:val="de-DE"/>
        </w:rPr>
        <w:t>ob</w:t>
      </w:r>
      <w:r w:rsidRPr="001222F5">
        <w:rPr>
          <w:rFonts w:ascii="Times New Roman" w:hAnsi="Times New Roman" w:cs="Times New Roman"/>
          <w:sz w:val="24"/>
          <w:szCs w:val="24"/>
          <w:lang w:val="de-DE"/>
        </w:rPr>
        <w:t xml:space="preserve"> sich diese Ereignisse, die letztlich </w:t>
      </w:r>
      <w:r w:rsidR="00AD043F">
        <w:rPr>
          <w:rFonts w:ascii="Times New Roman" w:hAnsi="Times New Roman" w:cs="Times New Roman"/>
          <w:sz w:val="24"/>
          <w:szCs w:val="24"/>
          <w:lang w:val="de-DE"/>
        </w:rPr>
        <w:t>das Ende der</w:t>
      </w:r>
      <w:r w:rsidRPr="001222F5">
        <w:rPr>
          <w:rFonts w:ascii="Times New Roman" w:hAnsi="Times New Roman" w:cs="Times New Roman"/>
          <w:sz w:val="24"/>
          <w:szCs w:val="24"/>
          <w:lang w:val="de-DE"/>
        </w:rPr>
        <w:t xml:space="preserve"> Ständekämpfe</w:t>
      </w:r>
      <w:r w:rsidR="00AD043F">
        <w:rPr>
          <w:rFonts w:ascii="Times New Roman" w:hAnsi="Times New Roman" w:cs="Times New Roman"/>
          <w:sz w:val="24"/>
          <w:szCs w:val="24"/>
          <w:lang w:val="de-DE"/>
        </w:rPr>
        <w:t>n herbei</w:t>
      </w:r>
      <w:r w:rsidR="00CB7665">
        <w:rPr>
          <w:rFonts w:ascii="Times New Roman" w:hAnsi="Times New Roman" w:cs="Times New Roman"/>
          <w:sz w:val="24"/>
          <w:szCs w:val="24"/>
          <w:lang w:val="de-DE"/>
        </w:rPr>
        <w:t>ge</w:t>
      </w:r>
      <w:r w:rsidR="00AD043F">
        <w:rPr>
          <w:rFonts w:ascii="Times New Roman" w:hAnsi="Times New Roman" w:cs="Times New Roman"/>
          <w:sz w:val="24"/>
          <w:szCs w:val="24"/>
          <w:lang w:val="de-DE"/>
        </w:rPr>
        <w:t xml:space="preserve">führt </w:t>
      </w:r>
      <w:r w:rsidR="002D10E7">
        <w:rPr>
          <w:rFonts w:ascii="Times New Roman" w:hAnsi="Times New Roman" w:cs="Times New Roman"/>
          <w:sz w:val="24"/>
          <w:szCs w:val="24"/>
          <w:lang w:val="de-DE"/>
        </w:rPr>
        <w:t>haben</w:t>
      </w:r>
      <w:r w:rsidRPr="001222F5">
        <w:rPr>
          <w:rFonts w:ascii="Times New Roman" w:hAnsi="Times New Roman" w:cs="Times New Roman"/>
          <w:sz w:val="24"/>
          <w:szCs w:val="24"/>
          <w:lang w:val="de-DE"/>
        </w:rPr>
        <w:t xml:space="preserve"> sollen,</w:t>
      </w:r>
      <w:r w:rsidR="00EB46D5">
        <w:rPr>
          <w:rStyle w:val="Funotenzeichen"/>
          <w:rFonts w:ascii="Times New Roman" w:hAnsi="Times New Roman" w:cs="Times New Roman"/>
          <w:sz w:val="24"/>
          <w:szCs w:val="24"/>
          <w:lang w:val="de-DE"/>
        </w:rPr>
        <w:footnoteReference w:id="78"/>
      </w:r>
      <w:r w:rsidRPr="001222F5">
        <w:rPr>
          <w:rFonts w:ascii="Times New Roman" w:hAnsi="Times New Roman" w:cs="Times New Roman"/>
          <w:sz w:val="24"/>
          <w:szCs w:val="24"/>
          <w:lang w:val="de-DE"/>
        </w:rPr>
        <w:t xml:space="preserve"> wirklich so zugetragen haben, wie Livius </w:t>
      </w:r>
      <w:r w:rsidR="005502AA">
        <w:rPr>
          <w:rFonts w:ascii="Times New Roman" w:hAnsi="Times New Roman" w:cs="Times New Roman"/>
          <w:sz w:val="24"/>
          <w:szCs w:val="24"/>
          <w:lang w:val="de-DE"/>
        </w:rPr>
        <w:t xml:space="preserve">und Dionysios von Halikarnassos </w:t>
      </w:r>
      <w:r w:rsidRPr="001222F5">
        <w:rPr>
          <w:rFonts w:ascii="Times New Roman" w:hAnsi="Times New Roman" w:cs="Times New Roman"/>
          <w:sz w:val="24"/>
          <w:szCs w:val="24"/>
          <w:lang w:val="de-DE"/>
        </w:rPr>
        <w:t>sie aus der Rückschau von 400 Jahren be</w:t>
      </w:r>
      <w:r w:rsidR="005502AA">
        <w:rPr>
          <w:rFonts w:ascii="Times New Roman" w:hAnsi="Times New Roman" w:cs="Times New Roman"/>
          <w:sz w:val="24"/>
          <w:szCs w:val="24"/>
          <w:lang w:val="de-DE"/>
        </w:rPr>
        <w:t>schreiben</w:t>
      </w:r>
      <w:r w:rsidRPr="001222F5">
        <w:rPr>
          <w:rFonts w:ascii="Times New Roman" w:hAnsi="Times New Roman" w:cs="Times New Roman"/>
          <w:sz w:val="24"/>
          <w:szCs w:val="24"/>
          <w:lang w:val="de-DE"/>
        </w:rPr>
        <w:t>.</w:t>
      </w:r>
      <w:r w:rsidR="005502AA">
        <w:rPr>
          <w:rStyle w:val="Funotenzeichen"/>
          <w:rFonts w:ascii="Times New Roman" w:hAnsi="Times New Roman" w:cs="Times New Roman"/>
          <w:sz w:val="24"/>
          <w:szCs w:val="24"/>
          <w:lang w:val="de-DE"/>
        </w:rPr>
        <w:footnoteReference w:id="79"/>
      </w:r>
      <w:r w:rsidRPr="001222F5">
        <w:rPr>
          <w:rFonts w:ascii="Times New Roman" w:hAnsi="Times New Roman" w:cs="Times New Roman"/>
          <w:sz w:val="24"/>
          <w:szCs w:val="24"/>
          <w:lang w:val="de-DE"/>
        </w:rPr>
        <w:t xml:space="preserve"> </w:t>
      </w:r>
      <w:r w:rsidR="005502AA">
        <w:rPr>
          <w:rFonts w:ascii="Times New Roman" w:hAnsi="Times New Roman" w:cs="Times New Roman"/>
          <w:sz w:val="24"/>
          <w:szCs w:val="24"/>
          <w:lang w:val="de-DE"/>
        </w:rPr>
        <w:t>Insbesondere der Bericht des Römers Livius ist i</w:t>
      </w:r>
      <w:r w:rsidRPr="001222F5">
        <w:rPr>
          <w:rFonts w:ascii="Times New Roman" w:hAnsi="Times New Roman" w:cs="Times New Roman"/>
          <w:sz w:val="24"/>
          <w:szCs w:val="24"/>
          <w:lang w:val="de-DE"/>
        </w:rPr>
        <w:t xml:space="preserve">n </w:t>
      </w:r>
      <w:r w:rsidR="005502AA">
        <w:rPr>
          <w:rFonts w:ascii="Times New Roman" w:hAnsi="Times New Roman" w:cs="Times New Roman"/>
          <w:sz w:val="24"/>
          <w:szCs w:val="24"/>
          <w:lang w:val="de-DE"/>
        </w:rPr>
        <w:t xml:space="preserve">seiner </w:t>
      </w:r>
      <w:r w:rsidRPr="001222F5">
        <w:rPr>
          <w:rFonts w:ascii="Times New Roman" w:hAnsi="Times New Roman" w:cs="Times New Roman"/>
          <w:sz w:val="24"/>
          <w:szCs w:val="24"/>
          <w:lang w:val="de-DE"/>
        </w:rPr>
        <w:t xml:space="preserve">Detailfreudigkeit </w:t>
      </w:r>
      <w:r w:rsidR="00921355">
        <w:rPr>
          <w:rFonts w:ascii="Times New Roman" w:hAnsi="Times New Roman" w:cs="Times New Roman"/>
          <w:sz w:val="24"/>
          <w:szCs w:val="24"/>
          <w:lang w:val="de-DE"/>
        </w:rPr>
        <w:t xml:space="preserve">wohl </w:t>
      </w:r>
      <w:r w:rsidRPr="001222F5">
        <w:rPr>
          <w:rFonts w:ascii="Times New Roman" w:hAnsi="Times New Roman" w:cs="Times New Roman"/>
          <w:sz w:val="24"/>
          <w:szCs w:val="24"/>
          <w:lang w:val="de-DE"/>
        </w:rPr>
        <w:t xml:space="preserve">eher als eine Projektion der politischen Verhältnisse der späten Republik auf die Frühzeit Roms zu begreifen. </w:t>
      </w:r>
      <w:r w:rsidR="00921355">
        <w:rPr>
          <w:rFonts w:ascii="Times New Roman" w:hAnsi="Times New Roman" w:cs="Times New Roman"/>
          <w:sz w:val="24"/>
          <w:szCs w:val="24"/>
          <w:lang w:val="de-DE"/>
        </w:rPr>
        <w:t xml:space="preserve">Die </w:t>
      </w:r>
      <w:r w:rsidRPr="001222F5">
        <w:rPr>
          <w:rFonts w:ascii="Times New Roman" w:hAnsi="Times New Roman" w:cs="Times New Roman"/>
          <w:sz w:val="24"/>
          <w:szCs w:val="24"/>
          <w:lang w:val="de-DE"/>
        </w:rPr>
        <w:t xml:space="preserve">Interpretation </w:t>
      </w:r>
      <w:r w:rsidR="00921355">
        <w:rPr>
          <w:rFonts w:ascii="Times New Roman" w:hAnsi="Times New Roman" w:cs="Times New Roman"/>
          <w:sz w:val="24"/>
          <w:szCs w:val="24"/>
          <w:lang w:val="de-DE"/>
        </w:rPr>
        <w:t xml:space="preserve">der Darstellung </w:t>
      </w:r>
      <w:r w:rsidRPr="001222F5">
        <w:rPr>
          <w:rFonts w:ascii="Times New Roman" w:hAnsi="Times New Roman" w:cs="Times New Roman"/>
          <w:sz w:val="24"/>
          <w:szCs w:val="24"/>
          <w:lang w:val="de-DE"/>
        </w:rPr>
        <w:t xml:space="preserve">hinsichtlich der politischen Bedingungen in der Mitte des </w:t>
      </w:r>
      <w:r w:rsidR="00E96892">
        <w:rPr>
          <w:rFonts w:ascii="Times New Roman" w:hAnsi="Times New Roman" w:cs="Times New Roman"/>
          <w:sz w:val="24"/>
          <w:szCs w:val="24"/>
          <w:lang w:val="de-DE"/>
        </w:rPr>
        <w:t>5. </w:t>
      </w:r>
      <w:r w:rsidR="00133706">
        <w:rPr>
          <w:rFonts w:ascii="Times New Roman" w:hAnsi="Times New Roman" w:cs="Times New Roman"/>
          <w:sz w:val="24"/>
          <w:szCs w:val="24"/>
          <w:lang w:val="de-DE"/>
        </w:rPr>
        <w:t>Jahrhunderts</w:t>
      </w:r>
      <w:r w:rsidR="00A82877">
        <w:rPr>
          <w:rFonts w:ascii="Times New Roman" w:hAnsi="Times New Roman" w:cs="Times New Roman"/>
          <w:sz w:val="24"/>
          <w:szCs w:val="24"/>
          <w:lang w:val="de-DE"/>
        </w:rPr>
        <w:t xml:space="preserve"> </w:t>
      </w:r>
      <w:r w:rsidR="00E96892">
        <w:rPr>
          <w:rFonts w:ascii="Times New Roman" w:hAnsi="Times New Roman" w:cs="Times New Roman"/>
          <w:sz w:val="24"/>
          <w:szCs w:val="24"/>
          <w:lang w:val="de-DE"/>
        </w:rPr>
        <w:t>v. Chr.</w:t>
      </w:r>
      <w:r w:rsidRPr="001222F5">
        <w:rPr>
          <w:rFonts w:ascii="Times New Roman" w:hAnsi="Times New Roman" w:cs="Times New Roman"/>
          <w:sz w:val="24"/>
          <w:szCs w:val="24"/>
          <w:lang w:val="de-DE"/>
        </w:rPr>
        <w:t xml:space="preserve"> ist somit problematisch</w:t>
      </w:r>
      <w:r w:rsidR="004314A1">
        <w:rPr>
          <w:rFonts w:ascii="Times New Roman" w:hAnsi="Times New Roman" w:cs="Times New Roman"/>
          <w:sz w:val="24"/>
          <w:szCs w:val="24"/>
          <w:lang w:val="de-DE"/>
        </w:rPr>
        <w:t xml:space="preserve">. </w:t>
      </w:r>
      <w:r w:rsidR="00921355">
        <w:rPr>
          <w:rFonts w:ascii="Times New Roman" w:hAnsi="Times New Roman" w:cs="Times New Roman"/>
          <w:sz w:val="24"/>
          <w:szCs w:val="24"/>
          <w:lang w:val="de-DE"/>
        </w:rPr>
        <w:t xml:space="preserve">Hingegen stellen </w:t>
      </w:r>
      <w:r w:rsidRPr="001222F5">
        <w:rPr>
          <w:rFonts w:ascii="Times New Roman" w:hAnsi="Times New Roman" w:cs="Times New Roman"/>
          <w:sz w:val="24"/>
          <w:szCs w:val="24"/>
          <w:lang w:val="de-DE"/>
        </w:rPr>
        <w:t xml:space="preserve">Livius’ </w:t>
      </w:r>
      <w:r w:rsidR="004314A1">
        <w:rPr>
          <w:rFonts w:ascii="Times New Roman" w:hAnsi="Times New Roman" w:cs="Times New Roman"/>
          <w:sz w:val="24"/>
          <w:szCs w:val="24"/>
          <w:lang w:val="de-DE"/>
        </w:rPr>
        <w:t xml:space="preserve">Ausführungen </w:t>
      </w:r>
      <w:r w:rsidR="00921355">
        <w:rPr>
          <w:rFonts w:ascii="Times New Roman" w:hAnsi="Times New Roman" w:cs="Times New Roman"/>
          <w:sz w:val="24"/>
          <w:szCs w:val="24"/>
          <w:lang w:val="de-DE"/>
        </w:rPr>
        <w:t xml:space="preserve">eine </w:t>
      </w:r>
      <w:r w:rsidRPr="001222F5">
        <w:rPr>
          <w:rFonts w:ascii="Times New Roman" w:hAnsi="Times New Roman" w:cs="Times New Roman"/>
          <w:sz w:val="24"/>
          <w:szCs w:val="24"/>
          <w:lang w:val="de-DE"/>
        </w:rPr>
        <w:t xml:space="preserve">interessante Quelle für </w:t>
      </w:r>
      <w:r w:rsidR="00921355">
        <w:rPr>
          <w:rFonts w:ascii="Times New Roman" w:hAnsi="Times New Roman" w:cs="Times New Roman"/>
          <w:sz w:val="24"/>
          <w:szCs w:val="24"/>
          <w:lang w:val="de-DE"/>
        </w:rPr>
        <w:t xml:space="preserve">seine eigene Zeit dar; da </w:t>
      </w:r>
      <w:r w:rsidR="004314A1">
        <w:rPr>
          <w:rFonts w:ascii="Times New Roman" w:hAnsi="Times New Roman" w:cs="Times New Roman"/>
          <w:sz w:val="24"/>
          <w:szCs w:val="24"/>
          <w:lang w:val="de-DE"/>
        </w:rPr>
        <w:t>de</w:t>
      </w:r>
      <w:r w:rsidR="00921355">
        <w:rPr>
          <w:rFonts w:ascii="Times New Roman" w:hAnsi="Times New Roman" w:cs="Times New Roman"/>
          <w:sz w:val="24"/>
          <w:szCs w:val="24"/>
          <w:lang w:val="de-DE"/>
        </w:rPr>
        <w:t xml:space="preserve">r Autor </w:t>
      </w:r>
      <w:r w:rsidR="004314A1">
        <w:rPr>
          <w:rFonts w:ascii="Times New Roman" w:hAnsi="Times New Roman" w:cs="Times New Roman"/>
          <w:sz w:val="24"/>
          <w:szCs w:val="24"/>
          <w:lang w:val="de-DE"/>
        </w:rPr>
        <w:t xml:space="preserve">zum Umfeld des ersten römischen Kaisers gehörte, ist </w:t>
      </w:r>
      <w:r w:rsidR="00FC0CC8">
        <w:rPr>
          <w:rFonts w:ascii="Times New Roman" w:hAnsi="Times New Roman" w:cs="Times New Roman"/>
          <w:sz w:val="24"/>
          <w:szCs w:val="24"/>
          <w:lang w:val="de-DE"/>
        </w:rPr>
        <w:t xml:space="preserve">zudem </w:t>
      </w:r>
      <w:r w:rsidR="004314A1">
        <w:rPr>
          <w:rFonts w:ascii="Times New Roman" w:hAnsi="Times New Roman" w:cs="Times New Roman"/>
          <w:sz w:val="24"/>
          <w:szCs w:val="24"/>
          <w:lang w:val="de-DE"/>
        </w:rPr>
        <w:t>da</w:t>
      </w:r>
      <w:r w:rsidR="00DC24CA">
        <w:rPr>
          <w:rFonts w:ascii="Times New Roman" w:hAnsi="Times New Roman" w:cs="Times New Roman"/>
          <w:sz w:val="24"/>
          <w:szCs w:val="24"/>
          <w:lang w:val="de-DE"/>
        </w:rPr>
        <w:t>von auszugehen, dass Livius</w:t>
      </w:r>
      <w:r w:rsidR="004314A1">
        <w:rPr>
          <w:rFonts w:ascii="Times New Roman" w:hAnsi="Times New Roman" w:cs="Times New Roman"/>
          <w:sz w:val="24"/>
          <w:szCs w:val="24"/>
          <w:lang w:val="de-DE"/>
        </w:rPr>
        <w:t xml:space="preserve"> </w:t>
      </w:r>
      <w:r w:rsidR="00FC0CC8">
        <w:rPr>
          <w:rFonts w:ascii="Times New Roman" w:hAnsi="Times New Roman" w:cs="Times New Roman"/>
          <w:sz w:val="24"/>
          <w:szCs w:val="24"/>
          <w:lang w:val="de-DE"/>
        </w:rPr>
        <w:t>hier eine Sichtweise wiedergibt, die Augustus nicht vor den Kopf stoßen sollte, etwa indem der Historiker versehentlich die Legitimität de</w:t>
      </w:r>
      <w:r w:rsidR="00783A58">
        <w:rPr>
          <w:rFonts w:ascii="Times New Roman" w:hAnsi="Times New Roman" w:cs="Times New Roman"/>
          <w:sz w:val="24"/>
          <w:szCs w:val="24"/>
          <w:lang w:val="de-DE"/>
        </w:rPr>
        <w:t>s</w:t>
      </w:r>
      <w:r w:rsidR="00FC0CC8">
        <w:rPr>
          <w:rFonts w:ascii="Times New Roman" w:hAnsi="Times New Roman" w:cs="Times New Roman"/>
          <w:sz w:val="24"/>
          <w:szCs w:val="24"/>
          <w:lang w:val="de-DE"/>
        </w:rPr>
        <w:t xml:space="preserve"> </w:t>
      </w:r>
      <w:r w:rsidR="004314A1">
        <w:rPr>
          <w:rFonts w:ascii="Times New Roman" w:hAnsi="Times New Roman" w:cs="Times New Roman"/>
          <w:sz w:val="24"/>
          <w:szCs w:val="24"/>
          <w:lang w:val="de-DE"/>
        </w:rPr>
        <w:t>Herrschaft</w:t>
      </w:r>
      <w:r w:rsidR="00783A58">
        <w:rPr>
          <w:rFonts w:ascii="Times New Roman" w:hAnsi="Times New Roman" w:cs="Times New Roman"/>
          <w:sz w:val="24"/>
          <w:szCs w:val="24"/>
          <w:lang w:val="de-DE"/>
        </w:rPr>
        <w:t>sanspruches</w:t>
      </w:r>
      <w:r w:rsidR="004314A1">
        <w:rPr>
          <w:rFonts w:ascii="Times New Roman" w:hAnsi="Times New Roman" w:cs="Times New Roman"/>
          <w:sz w:val="24"/>
          <w:szCs w:val="24"/>
          <w:lang w:val="de-DE"/>
        </w:rPr>
        <w:t xml:space="preserve"> </w:t>
      </w:r>
      <w:r w:rsidR="00FC0CC8">
        <w:rPr>
          <w:rFonts w:ascii="Times New Roman" w:hAnsi="Times New Roman" w:cs="Times New Roman"/>
          <w:sz w:val="24"/>
          <w:szCs w:val="24"/>
          <w:lang w:val="de-DE"/>
        </w:rPr>
        <w:t xml:space="preserve">des </w:t>
      </w:r>
      <w:r w:rsidR="00FC0CC8" w:rsidRPr="00EC202B">
        <w:rPr>
          <w:rFonts w:ascii="Times New Roman" w:hAnsi="Times New Roman" w:cs="Times New Roman"/>
          <w:i/>
          <w:sz w:val="24"/>
          <w:szCs w:val="24"/>
          <w:lang w:val="la-Latn"/>
        </w:rPr>
        <w:t>princeps</w:t>
      </w:r>
      <w:r w:rsidR="00FC0CC8">
        <w:rPr>
          <w:rFonts w:ascii="Times New Roman" w:hAnsi="Times New Roman" w:cs="Times New Roman"/>
          <w:sz w:val="24"/>
          <w:szCs w:val="24"/>
          <w:lang w:val="de-DE"/>
        </w:rPr>
        <w:t xml:space="preserve"> </w:t>
      </w:r>
      <w:r w:rsidR="000B202F">
        <w:rPr>
          <w:rFonts w:ascii="Times New Roman" w:hAnsi="Times New Roman" w:cs="Times New Roman"/>
          <w:sz w:val="24"/>
          <w:szCs w:val="24"/>
          <w:lang w:val="de-DE"/>
        </w:rPr>
        <w:t>infrage</w:t>
      </w:r>
      <w:r w:rsidR="004314A1">
        <w:rPr>
          <w:rFonts w:ascii="Times New Roman" w:hAnsi="Times New Roman" w:cs="Times New Roman"/>
          <w:sz w:val="24"/>
          <w:szCs w:val="24"/>
          <w:lang w:val="de-DE"/>
        </w:rPr>
        <w:t xml:space="preserve"> ste</w:t>
      </w:r>
      <w:r w:rsidR="00FC0CC8">
        <w:rPr>
          <w:rFonts w:ascii="Times New Roman" w:hAnsi="Times New Roman" w:cs="Times New Roman"/>
          <w:sz w:val="24"/>
          <w:szCs w:val="24"/>
          <w:lang w:val="de-DE"/>
        </w:rPr>
        <w:t>l</w:t>
      </w:r>
      <w:r w:rsidR="004314A1">
        <w:rPr>
          <w:rFonts w:ascii="Times New Roman" w:hAnsi="Times New Roman" w:cs="Times New Roman"/>
          <w:sz w:val="24"/>
          <w:szCs w:val="24"/>
          <w:lang w:val="de-DE"/>
        </w:rPr>
        <w:t>l</w:t>
      </w:r>
      <w:r w:rsidR="00FC0CC8">
        <w:rPr>
          <w:rFonts w:ascii="Times New Roman" w:hAnsi="Times New Roman" w:cs="Times New Roman"/>
          <w:sz w:val="24"/>
          <w:szCs w:val="24"/>
          <w:lang w:val="de-DE"/>
        </w:rPr>
        <w:t>te.</w:t>
      </w:r>
      <w:r w:rsidRPr="001222F5">
        <w:rPr>
          <w:rFonts w:ascii="Times New Roman" w:hAnsi="Times New Roman" w:cs="Times New Roman"/>
          <w:sz w:val="24"/>
          <w:szCs w:val="24"/>
          <w:lang w:val="de-DE"/>
        </w:rPr>
        <w:t xml:space="preserve"> </w:t>
      </w:r>
    </w:p>
    <w:p w:rsidR="001222F5" w:rsidRPr="001222F5" w:rsidRDefault="00FC0CC8"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Hierbei d</w:t>
      </w:r>
      <w:r w:rsidR="000F009F">
        <w:rPr>
          <w:rFonts w:ascii="Times New Roman" w:hAnsi="Times New Roman" w:cs="Times New Roman"/>
          <w:sz w:val="24"/>
          <w:szCs w:val="24"/>
          <w:lang w:val="de-DE"/>
        </w:rPr>
        <w:t xml:space="preserve">okumentiert der Bericht zum einen, </w:t>
      </w:r>
      <w:r w:rsidR="0072562A">
        <w:rPr>
          <w:rFonts w:ascii="Times New Roman" w:hAnsi="Times New Roman" w:cs="Times New Roman"/>
          <w:sz w:val="24"/>
          <w:szCs w:val="24"/>
          <w:lang w:val="de-DE"/>
        </w:rPr>
        <w:t xml:space="preserve">wie stark </w:t>
      </w:r>
      <w:r w:rsidR="000F009F">
        <w:rPr>
          <w:rFonts w:ascii="Times New Roman" w:hAnsi="Times New Roman" w:cs="Times New Roman"/>
          <w:sz w:val="24"/>
          <w:szCs w:val="24"/>
          <w:lang w:val="de-DE"/>
        </w:rPr>
        <w:t>i</w:t>
      </w:r>
      <w:r w:rsidR="00DC24CA">
        <w:rPr>
          <w:rFonts w:ascii="Times New Roman" w:hAnsi="Times New Roman" w:cs="Times New Roman"/>
          <w:sz w:val="24"/>
          <w:szCs w:val="24"/>
          <w:lang w:val="de-DE"/>
        </w:rPr>
        <w:t>n der späten Republik und im A</w:t>
      </w:r>
      <w:r w:rsidR="001222F5" w:rsidRPr="001222F5">
        <w:rPr>
          <w:rFonts w:ascii="Times New Roman" w:hAnsi="Times New Roman" w:cs="Times New Roman"/>
          <w:sz w:val="24"/>
          <w:szCs w:val="24"/>
          <w:lang w:val="de-DE"/>
        </w:rPr>
        <w:t>ugustei</w:t>
      </w:r>
      <w:r w:rsidR="000F009F">
        <w:rPr>
          <w:rFonts w:ascii="Times New Roman" w:hAnsi="Times New Roman" w:cs="Times New Roman"/>
          <w:sz w:val="24"/>
          <w:szCs w:val="24"/>
          <w:lang w:val="de-DE"/>
        </w:rPr>
        <w:t xml:space="preserve">schen Prinzipat die </w:t>
      </w:r>
      <w:r w:rsidR="00783A58">
        <w:rPr>
          <w:rFonts w:ascii="Times New Roman" w:hAnsi="Times New Roman" w:cs="Times New Roman"/>
          <w:sz w:val="24"/>
          <w:szCs w:val="24"/>
          <w:lang w:val="de-DE"/>
        </w:rPr>
        <w:t xml:space="preserve">vorgeblich </w:t>
      </w:r>
      <w:r w:rsidR="000F009F">
        <w:rPr>
          <w:rFonts w:ascii="Times New Roman" w:hAnsi="Times New Roman" w:cs="Times New Roman"/>
          <w:sz w:val="24"/>
          <w:szCs w:val="24"/>
          <w:lang w:val="de-DE"/>
        </w:rPr>
        <w:t xml:space="preserve">enge Verbindung zwischen </w:t>
      </w:r>
      <w:r w:rsidR="00C56C2A">
        <w:rPr>
          <w:rFonts w:ascii="Times New Roman" w:hAnsi="Times New Roman" w:cs="Times New Roman"/>
          <w:sz w:val="24"/>
          <w:szCs w:val="24"/>
          <w:lang w:val="de-DE"/>
        </w:rPr>
        <w:t>(</w:t>
      </w:r>
      <w:r w:rsidR="000F009F">
        <w:rPr>
          <w:rFonts w:ascii="Times New Roman" w:hAnsi="Times New Roman" w:cs="Times New Roman"/>
          <w:sz w:val="24"/>
          <w:szCs w:val="24"/>
          <w:lang w:val="de-DE"/>
        </w:rPr>
        <w:t>legitimer</w:t>
      </w:r>
      <w:r w:rsidR="002D10E7">
        <w:rPr>
          <w:rFonts w:ascii="Times New Roman" w:hAnsi="Times New Roman" w:cs="Times New Roman"/>
          <w:sz w:val="24"/>
          <w:szCs w:val="24"/>
          <w:lang w:val="de-DE"/>
        </w:rPr>
        <w:t xml:space="preserve"> bzw. akzeptierbarer</w:t>
      </w:r>
      <w:r w:rsidR="00C56C2A">
        <w:rPr>
          <w:rFonts w:ascii="Times New Roman" w:hAnsi="Times New Roman" w:cs="Times New Roman"/>
          <w:sz w:val="24"/>
          <w:szCs w:val="24"/>
          <w:lang w:val="de-DE"/>
        </w:rPr>
        <w:t>)</w:t>
      </w:r>
      <w:r w:rsidR="000F009F">
        <w:rPr>
          <w:rFonts w:ascii="Times New Roman" w:hAnsi="Times New Roman" w:cs="Times New Roman"/>
          <w:sz w:val="24"/>
          <w:szCs w:val="24"/>
          <w:lang w:val="de-DE"/>
        </w:rPr>
        <w:t xml:space="preserve"> Herrschaft und Amt </w:t>
      </w:r>
      <w:r w:rsidR="0072562A">
        <w:rPr>
          <w:rFonts w:ascii="Times New Roman" w:hAnsi="Times New Roman" w:cs="Times New Roman"/>
          <w:sz w:val="24"/>
          <w:szCs w:val="24"/>
          <w:lang w:val="de-DE"/>
        </w:rPr>
        <w:t>b</w:t>
      </w:r>
      <w:r w:rsidR="000F009F">
        <w:rPr>
          <w:rFonts w:ascii="Times New Roman" w:hAnsi="Times New Roman" w:cs="Times New Roman"/>
          <w:sz w:val="24"/>
          <w:szCs w:val="24"/>
          <w:lang w:val="de-DE"/>
        </w:rPr>
        <w:t>etont wurde</w:t>
      </w:r>
      <w:r w:rsidR="0072562A">
        <w:rPr>
          <w:rFonts w:ascii="Times New Roman" w:hAnsi="Times New Roman" w:cs="Times New Roman"/>
          <w:sz w:val="24"/>
          <w:szCs w:val="24"/>
          <w:lang w:val="de-DE"/>
        </w:rPr>
        <w:t>: Nur in ord</w:t>
      </w:r>
      <w:r w:rsidR="00C56C2A">
        <w:rPr>
          <w:rFonts w:ascii="Times New Roman" w:hAnsi="Times New Roman" w:cs="Times New Roman"/>
          <w:sz w:val="24"/>
          <w:szCs w:val="24"/>
          <w:lang w:val="de-DE"/>
        </w:rPr>
        <w:t>e</w:t>
      </w:r>
      <w:r w:rsidR="0072562A">
        <w:rPr>
          <w:rFonts w:ascii="Times New Roman" w:hAnsi="Times New Roman" w:cs="Times New Roman"/>
          <w:sz w:val="24"/>
          <w:szCs w:val="24"/>
          <w:lang w:val="de-DE"/>
        </w:rPr>
        <w:t>n</w:t>
      </w:r>
      <w:r w:rsidR="00C56C2A">
        <w:rPr>
          <w:rFonts w:ascii="Times New Roman" w:hAnsi="Times New Roman" w:cs="Times New Roman"/>
          <w:sz w:val="24"/>
          <w:szCs w:val="24"/>
          <w:lang w:val="de-DE"/>
        </w:rPr>
        <w:t xml:space="preserve">tlichem </w:t>
      </w:r>
      <w:r w:rsidR="0072562A">
        <w:rPr>
          <w:rFonts w:ascii="Times New Roman" w:hAnsi="Times New Roman" w:cs="Times New Roman"/>
          <w:sz w:val="24"/>
          <w:szCs w:val="24"/>
          <w:lang w:val="de-DE"/>
        </w:rPr>
        <w:t>Verfahren bestimmte</w:t>
      </w:r>
      <w:r w:rsidR="000F009F">
        <w:rPr>
          <w:rFonts w:ascii="Times New Roman" w:hAnsi="Times New Roman" w:cs="Times New Roman"/>
          <w:sz w:val="24"/>
          <w:szCs w:val="24"/>
          <w:lang w:val="de-DE"/>
        </w:rPr>
        <w:t xml:space="preserve"> </w:t>
      </w:r>
      <w:r w:rsidR="0072562A" w:rsidRPr="00EC202B">
        <w:rPr>
          <w:rFonts w:ascii="Times New Roman" w:hAnsi="Times New Roman" w:cs="Times New Roman"/>
          <w:i/>
          <w:sz w:val="24"/>
          <w:szCs w:val="24"/>
          <w:lang w:val="la-Latn"/>
        </w:rPr>
        <w:t>magistrat</w:t>
      </w:r>
      <w:r w:rsidR="00DB0230">
        <w:rPr>
          <w:rFonts w:ascii="Times New Roman" w:hAnsi="Times New Roman" w:cs="Times New Roman"/>
          <w:i/>
          <w:sz w:val="24"/>
          <w:szCs w:val="24"/>
        </w:rPr>
        <w:t>us</w:t>
      </w:r>
      <w:r w:rsidR="0072562A">
        <w:rPr>
          <w:rFonts w:ascii="Times New Roman" w:hAnsi="Times New Roman" w:cs="Times New Roman"/>
          <w:sz w:val="24"/>
          <w:szCs w:val="24"/>
          <w:lang w:val="de-DE"/>
        </w:rPr>
        <w:t xml:space="preserve">, so das Postulat, das in Livius’ Darstellung als </w:t>
      </w:r>
      <w:r w:rsidR="0072562A">
        <w:rPr>
          <w:rFonts w:ascii="Times New Roman" w:hAnsi="Times New Roman" w:cs="Times New Roman"/>
          <w:sz w:val="24"/>
          <w:szCs w:val="24"/>
          <w:lang w:val="de-DE"/>
        </w:rPr>
        <w:lastRenderedPageBreak/>
        <w:t xml:space="preserve">gesamtgesellschaftlicher Konsens </w:t>
      </w:r>
      <w:r w:rsidR="00C56C2A">
        <w:rPr>
          <w:rFonts w:ascii="Times New Roman" w:hAnsi="Times New Roman" w:cs="Times New Roman"/>
          <w:sz w:val="24"/>
          <w:szCs w:val="24"/>
          <w:lang w:val="de-DE"/>
        </w:rPr>
        <w:t xml:space="preserve">erscheint, </w:t>
      </w:r>
      <w:r w:rsidR="0072562A">
        <w:rPr>
          <w:rFonts w:ascii="Times New Roman" w:hAnsi="Times New Roman" w:cs="Times New Roman"/>
          <w:sz w:val="24"/>
          <w:szCs w:val="24"/>
          <w:lang w:val="de-DE"/>
        </w:rPr>
        <w:t>hät</w:t>
      </w:r>
      <w:r w:rsidR="000F009F">
        <w:rPr>
          <w:rFonts w:ascii="Times New Roman" w:hAnsi="Times New Roman" w:cs="Times New Roman"/>
          <w:sz w:val="24"/>
          <w:szCs w:val="24"/>
          <w:lang w:val="de-DE"/>
        </w:rPr>
        <w:t>t</w:t>
      </w:r>
      <w:r w:rsidR="0072562A">
        <w:rPr>
          <w:rFonts w:ascii="Times New Roman" w:hAnsi="Times New Roman" w:cs="Times New Roman"/>
          <w:sz w:val="24"/>
          <w:szCs w:val="24"/>
          <w:lang w:val="de-DE"/>
        </w:rPr>
        <w:t>en</w:t>
      </w:r>
      <w:r w:rsidR="000F009F">
        <w:rPr>
          <w:rFonts w:ascii="Times New Roman" w:hAnsi="Times New Roman" w:cs="Times New Roman"/>
          <w:sz w:val="24"/>
          <w:szCs w:val="24"/>
          <w:lang w:val="de-DE"/>
        </w:rPr>
        <w:t xml:space="preserve"> </w:t>
      </w:r>
      <w:r w:rsidR="0072562A">
        <w:rPr>
          <w:rFonts w:ascii="Times New Roman" w:hAnsi="Times New Roman" w:cs="Times New Roman"/>
          <w:sz w:val="24"/>
          <w:szCs w:val="24"/>
          <w:lang w:val="de-DE"/>
        </w:rPr>
        <w:t xml:space="preserve">demnach </w:t>
      </w:r>
      <w:r w:rsidR="000F009F">
        <w:rPr>
          <w:rFonts w:ascii="Times New Roman" w:hAnsi="Times New Roman" w:cs="Times New Roman"/>
          <w:sz w:val="24"/>
          <w:szCs w:val="24"/>
          <w:lang w:val="de-DE"/>
        </w:rPr>
        <w:t>das Recht, römischen Bürgern zu gebieten</w:t>
      </w:r>
      <w:r w:rsidR="00C56C2A">
        <w:rPr>
          <w:rFonts w:ascii="Times New Roman" w:hAnsi="Times New Roman" w:cs="Times New Roman"/>
          <w:sz w:val="24"/>
          <w:szCs w:val="24"/>
          <w:lang w:val="de-DE"/>
        </w:rPr>
        <w:t xml:space="preserve">; nur in diesem Fall konnten </w:t>
      </w:r>
      <w:r w:rsidR="00913E95">
        <w:rPr>
          <w:rFonts w:ascii="Times New Roman" w:hAnsi="Times New Roman" w:cs="Times New Roman"/>
          <w:sz w:val="24"/>
          <w:szCs w:val="24"/>
          <w:lang w:val="de-DE"/>
        </w:rPr>
        <w:t xml:space="preserve">sie </w:t>
      </w:r>
      <w:r w:rsidR="00C56C2A">
        <w:rPr>
          <w:rFonts w:ascii="Times New Roman" w:hAnsi="Times New Roman" w:cs="Times New Roman"/>
          <w:sz w:val="24"/>
          <w:szCs w:val="24"/>
          <w:lang w:val="de-DE"/>
        </w:rPr>
        <w:t>erwarten, dass ihre politische Vorrangstellung akzeptiert und ihren Anordnungen Folge geleistet würde</w:t>
      </w:r>
      <w:r w:rsidR="000F009F">
        <w:rPr>
          <w:rFonts w:ascii="Times New Roman" w:hAnsi="Times New Roman" w:cs="Times New Roman"/>
          <w:sz w:val="24"/>
          <w:szCs w:val="24"/>
          <w:lang w:val="de-DE"/>
        </w:rPr>
        <w:t xml:space="preserve">. Zum anderen </w:t>
      </w:r>
      <w:r w:rsidR="001222F5" w:rsidRPr="001222F5">
        <w:rPr>
          <w:rFonts w:ascii="Times New Roman" w:hAnsi="Times New Roman" w:cs="Times New Roman"/>
          <w:sz w:val="24"/>
          <w:szCs w:val="24"/>
          <w:lang w:val="de-DE"/>
        </w:rPr>
        <w:t>verdeutlicht d</w:t>
      </w:r>
      <w:r w:rsidR="0072562A">
        <w:rPr>
          <w:rFonts w:ascii="Times New Roman" w:hAnsi="Times New Roman" w:cs="Times New Roman"/>
          <w:sz w:val="24"/>
          <w:szCs w:val="24"/>
          <w:lang w:val="de-DE"/>
        </w:rPr>
        <w:t xml:space="preserve">ie Schilderung des </w:t>
      </w:r>
      <w:r w:rsidR="001222F5" w:rsidRPr="001222F5">
        <w:rPr>
          <w:rFonts w:ascii="Times New Roman" w:hAnsi="Times New Roman" w:cs="Times New Roman"/>
          <w:sz w:val="24"/>
          <w:szCs w:val="24"/>
          <w:lang w:val="de-DE"/>
        </w:rPr>
        <w:t>Streik</w:t>
      </w:r>
      <w:r w:rsidR="0072562A">
        <w:rPr>
          <w:rFonts w:ascii="Times New Roman" w:hAnsi="Times New Roman" w:cs="Times New Roman"/>
          <w:sz w:val="24"/>
          <w:szCs w:val="24"/>
          <w:lang w:val="de-DE"/>
        </w:rPr>
        <w:t>s</w:t>
      </w:r>
      <w:r w:rsidR="001222F5" w:rsidRPr="001222F5">
        <w:rPr>
          <w:rFonts w:ascii="Times New Roman" w:hAnsi="Times New Roman" w:cs="Times New Roman"/>
          <w:sz w:val="24"/>
          <w:szCs w:val="24"/>
          <w:lang w:val="de-DE"/>
        </w:rPr>
        <w:t xml:space="preserve"> der Patrizier,</w:t>
      </w:r>
      <w:r w:rsidR="0072562A">
        <w:rPr>
          <w:rFonts w:ascii="Times New Roman" w:hAnsi="Times New Roman" w:cs="Times New Roman"/>
          <w:sz w:val="24"/>
          <w:szCs w:val="24"/>
          <w:lang w:val="de-DE"/>
        </w:rPr>
        <w:t xml:space="preserve"> dass</w:t>
      </w:r>
      <w:r w:rsidR="001222F5" w:rsidRPr="001222F5">
        <w:rPr>
          <w:rFonts w:ascii="Times New Roman" w:hAnsi="Times New Roman" w:cs="Times New Roman"/>
          <w:sz w:val="24"/>
          <w:szCs w:val="24"/>
          <w:lang w:val="de-DE"/>
        </w:rPr>
        <w:t xml:space="preserve"> Präsenz oder Absenz </w:t>
      </w:r>
      <w:r w:rsidR="002D10E7">
        <w:rPr>
          <w:rFonts w:ascii="Times New Roman" w:hAnsi="Times New Roman" w:cs="Times New Roman"/>
          <w:sz w:val="24"/>
          <w:szCs w:val="24"/>
          <w:lang w:val="de-DE"/>
        </w:rPr>
        <w:t>einzelner Senatoren</w:t>
      </w:r>
      <w:r w:rsidR="001222F5" w:rsidRPr="001222F5">
        <w:rPr>
          <w:rFonts w:ascii="Times New Roman" w:hAnsi="Times New Roman" w:cs="Times New Roman"/>
          <w:sz w:val="24"/>
          <w:szCs w:val="24"/>
          <w:lang w:val="de-DE"/>
        </w:rPr>
        <w:t>, einer Gruppe Se</w:t>
      </w:r>
      <w:r w:rsidR="002D10E7">
        <w:rPr>
          <w:rFonts w:ascii="Times New Roman" w:hAnsi="Times New Roman" w:cs="Times New Roman"/>
          <w:sz w:val="24"/>
          <w:szCs w:val="24"/>
          <w:lang w:val="de-DE"/>
        </w:rPr>
        <w:t xml:space="preserve">natoren oder des (behaupteten) </w:t>
      </w:r>
      <w:r w:rsidR="001222F5" w:rsidRPr="001222F5">
        <w:rPr>
          <w:rFonts w:ascii="Times New Roman" w:hAnsi="Times New Roman" w:cs="Times New Roman"/>
          <w:sz w:val="24"/>
          <w:szCs w:val="24"/>
          <w:lang w:val="de-DE"/>
        </w:rPr>
        <w:t>ganzen Senates</w:t>
      </w:r>
      <w:r w:rsidR="00D338CB">
        <w:rPr>
          <w:rFonts w:ascii="Times New Roman" w:hAnsi="Times New Roman" w:cs="Times New Roman"/>
          <w:sz w:val="24"/>
          <w:szCs w:val="24"/>
          <w:lang w:val="de-DE"/>
        </w:rPr>
        <w:t xml:space="preserve"> </w:t>
      </w:r>
      <w:r w:rsidR="000800C5" w:rsidRPr="001222F5">
        <w:rPr>
          <w:rFonts w:ascii="Times New Roman" w:hAnsi="Times New Roman" w:cs="Times New Roman"/>
          <w:sz w:val="24"/>
          <w:szCs w:val="24"/>
          <w:lang w:val="de-DE"/>
        </w:rPr>
        <w:t xml:space="preserve">von Rom </w:t>
      </w:r>
      <w:r w:rsidR="001222F5" w:rsidRPr="001222F5">
        <w:rPr>
          <w:rFonts w:ascii="Times New Roman" w:hAnsi="Times New Roman" w:cs="Times New Roman"/>
          <w:sz w:val="24"/>
          <w:szCs w:val="24"/>
          <w:lang w:val="de-DE"/>
        </w:rPr>
        <w:t>mit Strategien assoziiert</w:t>
      </w:r>
      <w:r w:rsidR="0072562A">
        <w:rPr>
          <w:rFonts w:ascii="Times New Roman" w:hAnsi="Times New Roman" w:cs="Times New Roman"/>
          <w:sz w:val="24"/>
          <w:szCs w:val="24"/>
          <w:lang w:val="de-DE"/>
        </w:rPr>
        <w:t xml:space="preserve"> w</w:t>
      </w:r>
      <w:r w:rsidR="00783A58">
        <w:rPr>
          <w:rFonts w:ascii="Times New Roman" w:hAnsi="Times New Roman" w:cs="Times New Roman"/>
          <w:sz w:val="24"/>
          <w:szCs w:val="24"/>
          <w:lang w:val="de-DE"/>
        </w:rPr>
        <w:t>erden konnten,</w:t>
      </w:r>
      <w:r w:rsidR="001222F5" w:rsidRPr="001222F5">
        <w:rPr>
          <w:rFonts w:ascii="Times New Roman" w:hAnsi="Times New Roman" w:cs="Times New Roman"/>
          <w:sz w:val="24"/>
          <w:szCs w:val="24"/>
          <w:lang w:val="de-DE"/>
        </w:rPr>
        <w:t xml:space="preserve"> </w:t>
      </w:r>
      <w:r w:rsidR="004314A1">
        <w:rPr>
          <w:rFonts w:ascii="Times New Roman" w:hAnsi="Times New Roman" w:cs="Times New Roman"/>
          <w:sz w:val="24"/>
          <w:szCs w:val="24"/>
          <w:lang w:val="de-DE"/>
        </w:rPr>
        <w:t xml:space="preserve">die zum Ausdruck bringen sollten, dass </w:t>
      </w:r>
      <w:r w:rsidR="001222F5" w:rsidRPr="001222F5">
        <w:rPr>
          <w:rFonts w:ascii="Times New Roman" w:hAnsi="Times New Roman" w:cs="Times New Roman"/>
          <w:sz w:val="24"/>
          <w:szCs w:val="24"/>
          <w:lang w:val="de-DE"/>
        </w:rPr>
        <w:t xml:space="preserve">Macht und Herrschaft </w:t>
      </w:r>
      <w:r w:rsidR="004314A1">
        <w:rPr>
          <w:rFonts w:ascii="Times New Roman" w:hAnsi="Times New Roman" w:cs="Times New Roman"/>
          <w:sz w:val="24"/>
          <w:szCs w:val="24"/>
          <w:lang w:val="de-DE"/>
        </w:rPr>
        <w:t>einer Person</w:t>
      </w:r>
      <w:r w:rsidR="000D5383">
        <w:rPr>
          <w:rFonts w:ascii="Times New Roman" w:hAnsi="Times New Roman" w:cs="Times New Roman"/>
          <w:sz w:val="24"/>
          <w:szCs w:val="24"/>
          <w:lang w:val="de-DE"/>
        </w:rPr>
        <w:t>,</w:t>
      </w:r>
      <w:r w:rsidR="004314A1">
        <w:rPr>
          <w:rFonts w:ascii="Times New Roman" w:hAnsi="Times New Roman" w:cs="Times New Roman"/>
          <w:sz w:val="24"/>
          <w:szCs w:val="24"/>
          <w:lang w:val="de-DE"/>
        </w:rPr>
        <w:t xml:space="preserve"> einer Gruppe von Personen </w:t>
      </w:r>
      <w:r w:rsidR="000D5383">
        <w:rPr>
          <w:rFonts w:ascii="Times New Roman" w:hAnsi="Times New Roman" w:cs="Times New Roman"/>
          <w:sz w:val="24"/>
          <w:szCs w:val="24"/>
          <w:lang w:val="de-DE"/>
        </w:rPr>
        <w:t xml:space="preserve">oder </w:t>
      </w:r>
      <w:r w:rsidR="001222F5" w:rsidRPr="001222F5">
        <w:rPr>
          <w:rFonts w:ascii="Times New Roman" w:hAnsi="Times New Roman" w:cs="Times New Roman"/>
          <w:sz w:val="24"/>
          <w:szCs w:val="24"/>
          <w:lang w:val="de-DE"/>
        </w:rPr>
        <w:t xml:space="preserve">auch einzelne politische Positionen </w:t>
      </w:r>
      <w:r w:rsidR="00C56C2A">
        <w:rPr>
          <w:rFonts w:ascii="Times New Roman" w:hAnsi="Times New Roman" w:cs="Times New Roman"/>
          <w:sz w:val="24"/>
          <w:szCs w:val="24"/>
          <w:lang w:val="de-DE"/>
        </w:rPr>
        <w:t>Akzeptanz genossen – oder auch nicht.</w:t>
      </w:r>
    </w:p>
    <w:p w:rsidR="00DA2ABD" w:rsidRDefault="001222F5"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Entsprechend berichten die antiken Historiographen </w:t>
      </w:r>
      <w:r w:rsidR="000D5383">
        <w:rPr>
          <w:rFonts w:ascii="Times New Roman" w:hAnsi="Times New Roman" w:cs="Times New Roman"/>
          <w:sz w:val="24"/>
          <w:szCs w:val="24"/>
          <w:lang w:val="de-DE"/>
        </w:rPr>
        <w:t xml:space="preserve">immer wieder Episoden aus der </w:t>
      </w:r>
      <w:r>
        <w:rPr>
          <w:rFonts w:ascii="Times New Roman" w:hAnsi="Times New Roman" w:cs="Times New Roman"/>
          <w:sz w:val="24"/>
          <w:szCs w:val="24"/>
          <w:lang w:val="de-DE"/>
        </w:rPr>
        <w:t>römischen Geschichte</w:t>
      </w:r>
      <w:r w:rsidR="0010442A">
        <w:rPr>
          <w:rFonts w:ascii="Times New Roman" w:hAnsi="Times New Roman" w:cs="Times New Roman"/>
          <w:sz w:val="24"/>
          <w:szCs w:val="24"/>
          <w:lang w:val="de-DE"/>
        </w:rPr>
        <w:t xml:space="preserve">, in denen </w:t>
      </w:r>
      <w:r>
        <w:rPr>
          <w:rFonts w:ascii="Times New Roman" w:hAnsi="Times New Roman" w:cs="Times New Roman"/>
          <w:sz w:val="24"/>
          <w:szCs w:val="24"/>
          <w:lang w:val="de-DE"/>
        </w:rPr>
        <w:t xml:space="preserve">Präsenz </w:t>
      </w:r>
      <w:r w:rsidR="00783A58">
        <w:rPr>
          <w:rFonts w:ascii="Times New Roman" w:hAnsi="Times New Roman" w:cs="Times New Roman"/>
          <w:sz w:val="24"/>
          <w:szCs w:val="24"/>
          <w:lang w:val="de-DE"/>
        </w:rPr>
        <w:t>in</w:t>
      </w:r>
      <w:r w:rsidR="0010442A">
        <w:rPr>
          <w:rFonts w:ascii="Times New Roman" w:hAnsi="Times New Roman" w:cs="Times New Roman"/>
          <w:sz w:val="24"/>
          <w:szCs w:val="24"/>
          <w:lang w:val="de-DE"/>
        </w:rPr>
        <w:t>, Rückzug aus und Ab</w:t>
      </w:r>
      <w:r w:rsidR="00384CF5">
        <w:rPr>
          <w:rFonts w:ascii="Times New Roman" w:hAnsi="Times New Roman" w:cs="Times New Roman"/>
          <w:sz w:val="24"/>
          <w:szCs w:val="24"/>
          <w:lang w:val="de-DE"/>
        </w:rPr>
        <w:t xml:space="preserve">senz von </w:t>
      </w:r>
      <w:r w:rsidR="00783A58">
        <w:rPr>
          <w:rFonts w:ascii="Times New Roman" w:hAnsi="Times New Roman" w:cs="Times New Roman"/>
          <w:sz w:val="24"/>
          <w:szCs w:val="24"/>
          <w:lang w:val="de-DE"/>
        </w:rPr>
        <w:t xml:space="preserve">Rom </w:t>
      </w:r>
      <w:r w:rsidR="00384CF5">
        <w:rPr>
          <w:rFonts w:ascii="Times New Roman" w:hAnsi="Times New Roman" w:cs="Times New Roman"/>
          <w:sz w:val="24"/>
          <w:szCs w:val="24"/>
          <w:lang w:val="de-DE"/>
        </w:rPr>
        <w:t xml:space="preserve">bzw. </w:t>
      </w:r>
      <w:r w:rsidR="000800C5">
        <w:rPr>
          <w:rFonts w:ascii="Times New Roman" w:hAnsi="Times New Roman" w:cs="Times New Roman"/>
          <w:sz w:val="24"/>
          <w:szCs w:val="24"/>
          <w:lang w:val="de-DE"/>
        </w:rPr>
        <w:t xml:space="preserve">von </w:t>
      </w:r>
      <w:r w:rsidR="00384CF5">
        <w:rPr>
          <w:rFonts w:ascii="Times New Roman" w:hAnsi="Times New Roman" w:cs="Times New Roman"/>
          <w:sz w:val="24"/>
          <w:szCs w:val="24"/>
          <w:lang w:val="de-DE"/>
        </w:rPr>
        <w:t xml:space="preserve">bestimmten Bereichen der Stadt </w:t>
      </w:r>
      <w:r>
        <w:rPr>
          <w:rFonts w:ascii="Times New Roman" w:hAnsi="Times New Roman" w:cs="Times New Roman"/>
          <w:sz w:val="24"/>
          <w:szCs w:val="24"/>
          <w:lang w:val="de-DE"/>
        </w:rPr>
        <w:t xml:space="preserve">Teil von Taktiken in politischen Konflikten waren </w:t>
      </w:r>
      <w:r w:rsidRPr="00B527BB">
        <w:rPr>
          <w:rFonts w:ascii="Times New Roman" w:hAnsi="Times New Roman" w:cs="Times New Roman"/>
          <w:sz w:val="24"/>
          <w:szCs w:val="24"/>
          <w:lang w:val="de-DE"/>
        </w:rPr>
        <w:t xml:space="preserve">– </w:t>
      </w:r>
      <w:r>
        <w:rPr>
          <w:rFonts w:ascii="Times New Roman" w:hAnsi="Times New Roman" w:cs="Times New Roman"/>
          <w:sz w:val="24"/>
          <w:szCs w:val="24"/>
          <w:lang w:val="de-DE"/>
        </w:rPr>
        <w:t>nicht sehr oft, aber doch wenigstens gelegentlich.</w:t>
      </w:r>
      <w:r w:rsidRPr="00B527BB">
        <w:rPr>
          <w:rFonts w:ascii="Times New Roman" w:hAnsi="Times New Roman" w:cs="Times New Roman"/>
          <w:sz w:val="24"/>
          <w:szCs w:val="24"/>
          <w:lang w:val="de-DE"/>
        </w:rPr>
        <w:t xml:space="preserve"> </w:t>
      </w:r>
      <w:r w:rsidR="00AC1932">
        <w:rPr>
          <w:rFonts w:ascii="Times New Roman" w:hAnsi="Times New Roman" w:cs="Times New Roman"/>
          <w:sz w:val="24"/>
          <w:szCs w:val="24"/>
          <w:lang w:val="de-DE"/>
        </w:rPr>
        <w:t xml:space="preserve">Zum einen betrifft dies erneut eher </w:t>
      </w:r>
      <w:r w:rsidR="00F66146">
        <w:rPr>
          <w:rFonts w:ascii="Times New Roman" w:hAnsi="Times New Roman" w:cs="Times New Roman"/>
          <w:sz w:val="24"/>
          <w:szCs w:val="24"/>
          <w:lang w:val="de-DE"/>
        </w:rPr>
        <w:t xml:space="preserve">‚unhistorische‘ </w:t>
      </w:r>
      <w:r w:rsidR="00AC1932">
        <w:rPr>
          <w:rFonts w:ascii="Times New Roman" w:hAnsi="Times New Roman" w:cs="Times New Roman"/>
          <w:sz w:val="24"/>
          <w:szCs w:val="24"/>
          <w:lang w:val="de-DE"/>
        </w:rPr>
        <w:t>Persönlichkei</w:t>
      </w:r>
      <w:r w:rsidR="00354168">
        <w:rPr>
          <w:rFonts w:ascii="Times New Roman" w:hAnsi="Times New Roman" w:cs="Times New Roman"/>
          <w:sz w:val="24"/>
          <w:szCs w:val="24"/>
          <w:lang w:val="de-DE"/>
        </w:rPr>
        <w:t>ten</w:t>
      </w:r>
      <w:r w:rsidR="00384CF5">
        <w:rPr>
          <w:rFonts w:ascii="Times New Roman" w:hAnsi="Times New Roman" w:cs="Times New Roman"/>
          <w:sz w:val="24"/>
          <w:szCs w:val="24"/>
          <w:lang w:val="de-DE"/>
        </w:rPr>
        <w:t xml:space="preserve"> der republikanischen Frühgeschichte Roms</w:t>
      </w:r>
      <w:r w:rsidR="00354168">
        <w:rPr>
          <w:rFonts w:ascii="Times New Roman" w:hAnsi="Times New Roman" w:cs="Times New Roman"/>
          <w:sz w:val="24"/>
          <w:szCs w:val="24"/>
          <w:lang w:val="de-DE"/>
        </w:rPr>
        <w:t>, die Eingang in den römischen Geschichtskanon fanden</w:t>
      </w:r>
      <w:r w:rsidR="00B51CCB">
        <w:rPr>
          <w:rFonts w:ascii="Times New Roman" w:hAnsi="Times New Roman" w:cs="Times New Roman"/>
          <w:sz w:val="24"/>
          <w:szCs w:val="24"/>
          <w:lang w:val="de-DE"/>
        </w:rPr>
        <w:t>.</w:t>
      </w:r>
      <w:r w:rsidR="00384CF5">
        <w:rPr>
          <w:rStyle w:val="Funotenzeichen"/>
          <w:rFonts w:ascii="Times New Roman" w:hAnsi="Times New Roman" w:cs="Times New Roman"/>
          <w:sz w:val="24"/>
          <w:szCs w:val="24"/>
          <w:lang w:val="de-DE"/>
        </w:rPr>
        <w:footnoteReference w:id="80"/>
      </w:r>
      <w:r w:rsidR="00384CF5">
        <w:rPr>
          <w:rFonts w:ascii="Times New Roman" w:hAnsi="Times New Roman" w:cs="Times New Roman"/>
          <w:sz w:val="24"/>
          <w:szCs w:val="24"/>
          <w:lang w:val="de-DE"/>
        </w:rPr>
        <w:t xml:space="preserve"> </w:t>
      </w:r>
      <w:r w:rsidR="00B51CCB">
        <w:rPr>
          <w:rFonts w:ascii="Times New Roman" w:hAnsi="Times New Roman" w:cs="Times New Roman"/>
          <w:sz w:val="24"/>
          <w:szCs w:val="24"/>
          <w:lang w:val="de-DE"/>
        </w:rPr>
        <w:t xml:space="preserve">Wie schon am Beispiel des ‚Senatsstreiks‘ erörtert, </w:t>
      </w:r>
      <w:r w:rsidR="00384CF5">
        <w:rPr>
          <w:rFonts w:ascii="Times New Roman" w:hAnsi="Times New Roman" w:cs="Times New Roman"/>
          <w:sz w:val="24"/>
          <w:szCs w:val="24"/>
          <w:lang w:val="de-DE"/>
        </w:rPr>
        <w:t xml:space="preserve">sagen </w:t>
      </w:r>
      <w:r w:rsidR="00B51CCB">
        <w:rPr>
          <w:rFonts w:ascii="Times New Roman" w:hAnsi="Times New Roman" w:cs="Times New Roman"/>
          <w:sz w:val="24"/>
          <w:szCs w:val="24"/>
          <w:lang w:val="de-DE"/>
        </w:rPr>
        <w:t xml:space="preserve">diese Geschichten </w:t>
      </w:r>
      <w:r w:rsidR="00DA2ABD">
        <w:rPr>
          <w:rFonts w:ascii="Times New Roman" w:hAnsi="Times New Roman" w:cs="Times New Roman"/>
          <w:sz w:val="24"/>
          <w:szCs w:val="24"/>
          <w:lang w:val="de-DE"/>
        </w:rPr>
        <w:t xml:space="preserve">allerdings </w:t>
      </w:r>
      <w:r w:rsidR="00384CF5">
        <w:rPr>
          <w:rFonts w:ascii="Times New Roman" w:hAnsi="Times New Roman" w:cs="Times New Roman"/>
          <w:sz w:val="24"/>
          <w:szCs w:val="24"/>
          <w:lang w:val="de-DE"/>
        </w:rPr>
        <w:t xml:space="preserve">wenig </w:t>
      </w:r>
      <w:r w:rsidR="00D27A82">
        <w:rPr>
          <w:rFonts w:ascii="Times New Roman" w:hAnsi="Times New Roman" w:cs="Times New Roman"/>
          <w:sz w:val="24"/>
          <w:szCs w:val="24"/>
          <w:lang w:val="de-DE"/>
        </w:rPr>
        <w:t xml:space="preserve">über </w:t>
      </w:r>
      <w:r w:rsidR="00DA2ABD">
        <w:rPr>
          <w:rFonts w:ascii="Times New Roman" w:hAnsi="Times New Roman" w:cs="Times New Roman"/>
          <w:sz w:val="24"/>
          <w:szCs w:val="24"/>
          <w:lang w:val="de-DE"/>
        </w:rPr>
        <w:t xml:space="preserve">die Zeit </w:t>
      </w:r>
      <w:r w:rsidR="00384CF5">
        <w:rPr>
          <w:rFonts w:ascii="Times New Roman" w:hAnsi="Times New Roman" w:cs="Times New Roman"/>
          <w:sz w:val="24"/>
          <w:szCs w:val="24"/>
          <w:lang w:val="de-DE"/>
        </w:rPr>
        <w:t>aus, in de</w:t>
      </w:r>
      <w:r w:rsidR="00B51CCB">
        <w:rPr>
          <w:rFonts w:ascii="Times New Roman" w:hAnsi="Times New Roman" w:cs="Times New Roman"/>
          <w:sz w:val="24"/>
          <w:szCs w:val="24"/>
          <w:lang w:val="de-DE"/>
        </w:rPr>
        <w:t xml:space="preserve">r </w:t>
      </w:r>
      <w:r w:rsidR="00384CF5">
        <w:rPr>
          <w:rFonts w:ascii="Times New Roman" w:hAnsi="Times New Roman" w:cs="Times New Roman"/>
          <w:sz w:val="24"/>
          <w:szCs w:val="24"/>
          <w:lang w:val="de-DE"/>
        </w:rPr>
        <w:t>sie stattgefunden haben sollen</w:t>
      </w:r>
      <w:r w:rsidR="00B51CCB">
        <w:rPr>
          <w:rFonts w:ascii="Times New Roman" w:hAnsi="Times New Roman" w:cs="Times New Roman"/>
          <w:sz w:val="24"/>
          <w:szCs w:val="24"/>
          <w:lang w:val="de-DE"/>
        </w:rPr>
        <w:t xml:space="preserve">, sind </w:t>
      </w:r>
      <w:r w:rsidR="000800C5">
        <w:rPr>
          <w:rFonts w:ascii="Times New Roman" w:hAnsi="Times New Roman" w:cs="Times New Roman"/>
          <w:sz w:val="24"/>
          <w:szCs w:val="24"/>
          <w:lang w:val="de-DE"/>
        </w:rPr>
        <w:t xml:space="preserve">aber </w:t>
      </w:r>
      <w:r w:rsidR="00B51CCB">
        <w:rPr>
          <w:rFonts w:ascii="Times New Roman" w:hAnsi="Times New Roman" w:cs="Times New Roman"/>
          <w:sz w:val="24"/>
          <w:szCs w:val="24"/>
          <w:lang w:val="de-DE"/>
        </w:rPr>
        <w:t>vor al</w:t>
      </w:r>
      <w:r w:rsidR="00936337">
        <w:rPr>
          <w:rFonts w:ascii="Times New Roman" w:hAnsi="Times New Roman" w:cs="Times New Roman"/>
          <w:sz w:val="24"/>
          <w:szCs w:val="24"/>
          <w:lang w:val="de-DE"/>
        </w:rPr>
        <w:t xml:space="preserve">lem für die </w:t>
      </w:r>
      <w:r w:rsidR="00B51CCB">
        <w:rPr>
          <w:rFonts w:ascii="Times New Roman" w:hAnsi="Times New Roman" w:cs="Times New Roman"/>
          <w:sz w:val="24"/>
          <w:szCs w:val="24"/>
          <w:lang w:val="de-DE"/>
        </w:rPr>
        <w:t xml:space="preserve">Epoche interessant, </w:t>
      </w:r>
      <w:r w:rsidR="00D27A82">
        <w:rPr>
          <w:rFonts w:ascii="Times New Roman" w:hAnsi="Times New Roman" w:cs="Times New Roman"/>
          <w:sz w:val="24"/>
          <w:szCs w:val="24"/>
          <w:lang w:val="de-DE"/>
        </w:rPr>
        <w:t>in de</w:t>
      </w:r>
      <w:r w:rsidR="00EB330F">
        <w:rPr>
          <w:rFonts w:ascii="Times New Roman" w:hAnsi="Times New Roman" w:cs="Times New Roman"/>
          <w:sz w:val="24"/>
          <w:szCs w:val="24"/>
          <w:lang w:val="de-DE"/>
        </w:rPr>
        <w:t>r</w:t>
      </w:r>
      <w:r w:rsidR="00D27A82">
        <w:rPr>
          <w:rFonts w:ascii="Times New Roman" w:hAnsi="Times New Roman" w:cs="Times New Roman"/>
          <w:sz w:val="24"/>
          <w:szCs w:val="24"/>
          <w:lang w:val="de-DE"/>
        </w:rPr>
        <w:t xml:space="preserve"> diese Geschichten </w:t>
      </w:r>
      <w:r w:rsidR="00384CF5">
        <w:rPr>
          <w:rFonts w:ascii="Times New Roman" w:hAnsi="Times New Roman" w:cs="Times New Roman"/>
          <w:sz w:val="24"/>
          <w:szCs w:val="24"/>
          <w:lang w:val="de-DE"/>
        </w:rPr>
        <w:t xml:space="preserve">aufgeschrieben oder auch erst </w:t>
      </w:r>
      <w:r w:rsidR="00EB330F">
        <w:rPr>
          <w:rFonts w:ascii="Times New Roman" w:hAnsi="Times New Roman" w:cs="Times New Roman"/>
          <w:sz w:val="24"/>
          <w:szCs w:val="24"/>
          <w:lang w:val="de-DE"/>
        </w:rPr>
        <w:t xml:space="preserve">entstanden bzw. verstärkt </w:t>
      </w:r>
      <w:r w:rsidR="00D27A82">
        <w:rPr>
          <w:rFonts w:ascii="Times New Roman" w:hAnsi="Times New Roman" w:cs="Times New Roman"/>
          <w:sz w:val="24"/>
          <w:szCs w:val="24"/>
          <w:lang w:val="de-DE"/>
        </w:rPr>
        <w:t>erzählt wurden</w:t>
      </w:r>
      <w:r w:rsidR="00B51CCB">
        <w:rPr>
          <w:rFonts w:ascii="Times New Roman" w:hAnsi="Times New Roman" w:cs="Times New Roman"/>
          <w:sz w:val="24"/>
          <w:szCs w:val="24"/>
          <w:lang w:val="de-DE"/>
        </w:rPr>
        <w:t>: dem Zeitraum zwischen der Entstehung der römischen Historiographie</w:t>
      </w:r>
      <w:r w:rsidR="00936337">
        <w:rPr>
          <w:rFonts w:ascii="Times New Roman" w:hAnsi="Times New Roman" w:cs="Times New Roman"/>
          <w:sz w:val="24"/>
          <w:szCs w:val="24"/>
          <w:lang w:val="de-DE"/>
        </w:rPr>
        <w:t xml:space="preserve"> während des Zweiten</w:t>
      </w:r>
      <w:r w:rsidR="00A82877">
        <w:rPr>
          <w:rFonts w:ascii="Times New Roman" w:hAnsi="Times New Roman" w:cs="Times New Roman"/>
          <w:sz w:val="24"/>
          <w:szCs w:val="24"/>
          <w:lang w:val="de-DE"/>
        </w:rPr>
        <w:t xml:space="preserve"> Punischen Krieges (218 bis 201 </w:t>
      </w:r>
      <w:r w:rsidR="00936337">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936337">
        <w:rPr>
          <w:rFonts w:ascii="Times New Roman" w:hAnsi="Times New Roman" w:cs="Times New Roman"/>
          <w:sz w:val="24"/>
          <w:szCs w:val="24"/>
          <w:lang w:val="de-DE"/>
        </w:rPr>
        <w:t>Chr.),</w:t>
      </w:r>
      <w:r w:rsidR="00B51CCB">
        <w:rPr>
          <w:rFonts w:ascii="Times New Roman" w:hAnsi="Times New Roman" w:cs="Times New Roman"/>
          <w:sz w:val="24"/>
          <w:szCs w:val="24"/>
          <w:lang w:val="de-DE"/>
        </w:rPr>
        <w:t xml:space="preserve"> </w:t>
      </w:r>
      <w:r w:rsidR="002D10E7">
        <w:rPr>
          <w:rFonts w:ascii="Times New Roman" w:hAnsi="Times New Roman" w:cs="Times New Roman"/>
          <w:sz w:val="24"/>
          <w:szCs w:val="24"/>
          <w:lang w:val="de-DE"/>
        </w:rPr>
        <w:t xml:space="preserve">der </w:t>
      </w:r>
      <w:r w:rsidR="00936337">
        <w:rPr>
          <w:rFonts w:ascii="Times New Roman" w:hAnsi="Times New Roman" w:cs="Times New Roman"/>
          <w:sz w:val="24"/>
          <w:szCs w:val="24"/>
          <w:lang w:val="de-DE"/>
        </w:rPr>
        <w:t xml:space="preserve">Ausschmückung ihrer Inhalte </w:t>
      </w:r>
      <w:r w:rsidR="002D10E7">
        <w:rPr>
          <w:rFonts w:ascii="Times New Roman" w:hAnsi="Times New Roman" w:cs="Times New Roman"/>
          <w:sz w:val="24"/>
          <w:szCs w:val="24"/>
          <w:lang w:val="de-DE"/>
        </w:rPr>
        <w:t>durch die sog. Jüngere Annalistik</w:t>
      </w:r>
      <w:r w:rsidR="00B51CCB">
        <w:rPr>
          <w:rFonts w:ascii="Times New Roman" w:hAnsi="Times New Roman" w:cs="Times New Roman"/>
          <w:sz w:val="24"/>
          <w:szCs w:val="24"/>
          <w:lang w:val="de-DE"/>
        </w:rPr>
        <w:t xml:space="preserve"> </w:t>
      </w:r>
      <w:r w:rsidR="00936337">
        <w:rPr>
          <w:rFonts w:ascii="Times New Roman" w:hAnsi="Times New Roman" w:cs="Times New Roman"/>
          <w:sz w:val="24"/>
          <w:szCs w:val="24"/>
          <w:lang w:val="de-DE"/>
        </w:rPr>
        <w:t xml:space="preserve">zur </w:t>
      </w:r>
      <w:r w:rsidR="00936337">
        <w:rPr>
          <w:rFonts w:ascii="Times New Roman" w:hAnsi="Times New Roman" w:cs="Times New Roman"/>
          <w:sz w:val="24"/>
          <w:szCs w:val="24"/>
          <w:lang w:val="de-DE"/>
        </w:rPr>
        <w:lastRenderedPageBreak/>
        <w:t xml:space="preserve">Zeit der eskalierenden Krise der späten Republik </w:t>
      </w:r>
      <w:r w:rsidR="00B51CCB">
        <w:rPr>
          <w:rFonts w:ascii="Times New Roman" w:hAnsi="Times New Roman" w:cs="Times New Roman"/>
          <w:sz w:val="24"/>
          <w:szCs w:val="24"/>
          <w:lang w:val="de-DE"/>
        </w:rPr>
        <w:t xml:space="preserve">und schließlich in ihrer erneuten Fixierung </w:t>
      </w:r>
      <w:r w:rsidR="00936337">
        <w:rPr>
          <w:rFonts w:ascii="Times New Roman" w:hAnsi="Times New Roman" w:cs="Times New Roman"/>
          <w:sz w:val="24"/>
          <w:szCs w:val="24"/>
          <w:lang w:val="de-DE"/>
        </w:rPr>
        <w:t xml:space="preserve">im Prinzipat des Augustus </w:t>
      </w:r>
      <w:r w:rsidR="00B51CCB">
        <w:rPr>
          <w:rFonts w:ascii="Times New Roman" w:hAnsi="Times New Roman" w:cs="Times New Roman"/>
          <w:sz w:val="24"/>
          <w:szCs w:val="24"/>
          <w:lang w:val="de-DE"/>
        </w:rPr>
        <w:t xml:space="preserve">durch </w:t>
      </w:r>
      <w:r w:rsidR="00DA2ABD">
        <w:rPr>
          <w:rFonts w:ascii="Times New Roman" w:hAnsi="Times New Roman" w:cs="Times New Roman"/>
          <w:sz w:val="24"/>
          <w:szCs w:val="24"/>
          <w:lang w:val="de-DE"/>
        </w:rPr>
        <w:t xml:space="preserve">Autoren wie </w:t>
      </w:r>
      <w:r w:rsidR="00B51CCB">
        <w:rPr>
          <w:rFonts w:ascii="Times New Roman" w:hAnsi="Times New Roman" w:cs="Times New Roman"/>
          <w:sz w:val="24"/>
          <w:szCs w:val="24"/>
          <w:lang w:val="de-DE"/>
        </w:rPr>
        <w:t>Livius und Dionysios</w:t>
      </w:r>
      <w:r w:rsidR="00936337">
        <w:rPr>
          <w:rFonts w:ascii="Times New Roman" w:hAnsi="Times New Roman" w:cs="Times New Roman"/>
          <w:sz w:val="24"/>
          <w:szCs w:val="24"/>
          <w:lang w:val="de-DE"/>
        </w:rPr>
        <w:t xml:space="preserve"> von Halikarnassos, in der dies</w:t>
      </w:r>
      <w:r w:rsidR="00CB681B">
        <w:rPr>
          <w:rFonts w:ascii="Times New Roman" w:hAnsi="Times New Roman" w:cs="Times New Roman"/>
          <w:sz w:val="24"/>
          <w:szCs w:val="24"/>
          <w:lang w:val="de-DE"/>
        </w:rPr>
        <w:t>e Berichte heute in erster Linie</w:t>
      </w:r>
      <w:r w:rsidR="00DA2ABD">
        <w:rPr>
          <w:rFonts w:ascii="Times New Roman" w:hAnsi="Times New Roman" w:cs="Times New Roman"/>
          <w:sz w:val="24"/>
          <w:szCs w:val="24"/>
          <w:lang w:val="de-DE"/>
        </w:rPr>
        <w:t xml:space="preserve"> greifbar sind.</w:t>
      </w:r>
    </w:p>
    <w:p w:rsidR="00EC7B41" w:rsidRDefault="00DA2ABD" w:rsidP="00271347">
      <w:pPr>
        <w:spacing w:after="120" w:line="360" w:lineRule="auto"/>
        <w:ind w:firstLine="567"/>
        <w:jc w:val="both"/>
        <w:rPr>
          <w:rFonts w:ascii="Times New Roman" w:hAnsi="Times New Roman" w:cs="Times New Roman"/>
          <w:sz w:val="24"/>
          <w:szCs w:val="24"/>
          <w:lang w:val="de-DE"/>
        </w:rPr>
      </w:pPr>
      <w:r w:rsidRPr="004627CF">
        <w:rPr>
          <w:rFonts w:ascii="Times New Roman" w:hAnsi="Times New Roman" w:cs="Times New Roman"/>
          <w:sz w:val="24"/>
          <w:szCs w:val="24"/>
          <w:lang w:val="de-DE"/>
        </w:rPr>
        <w:t>Für d</w:t>
      </w:r>
      <w:r w:rsidR="00E1180B">
        <w:rPr>
          <w:rFonts w:ascii="Times New Roman" w:hAnsi="Times New Roman" w:cs="Times New Roman"/>
          <w:sz w:val="24"/>
          <w:szCs w:val="24"/>
          <w:lang w:val="de-DE"/>
        </w:rPr>
        <w:t xml:space="preserve">as zweite und den Beginn des </w:t>
      </w:r>
      <w:r w:rsidR="00E96892">
        <w:rPr>
          <w:rFonts w:ascii="Times New Roman" w:hAnsi="Times New Roman" w:cs="Times New Roman"/>
          <w:sz w:val="24"/>
          <w:szCs w:val="24"/>
          <w:lang w:val="de-DE"/>
        </w:rPr>
        <w:t>1. </w:t>
      </w:r>
      <w:r w:rsidR="00E1180B">
        <w:rPr>
          <w:rFonts w:ascii="Times New Roman" w:hAnsi="Times New Roman" w:cs="Times New Roman"/>
          <w:sz w:val="24"/>
          <w:szCs w:val="24"/>
          <w:lang w:val="de-DE"/>
        </w:rPr>
        <w:t xml:space="preserve">Jahrhunderts </w:t>
      </w:r>
      <w:r w:rsidR="00E96892">
        <w:rPr>
          <w:rFonts w:ascii="Times New Roman" w:hAnsi="Times New Roman" w:cs="Times New Roman"/>
          <w:sz w:val="24"/>
          <w:szCs w:val="24"/>
          <w:lang w:val="de-DE"/>
        </w:rPr>
        <w:t>v. Chr.</w:t>
      </w:r>
      <w:r w:rsidR="00E1180B">
        <w:rPr>
          <w:rFonts w:ascii="Times New Roman" w:hAnsi="Times New Roman" w:cs="Times New Roman"/>
          <w:sz w:val="24"/>
          <w:szCs w:val="24"/>
          <w:lang w:val="de-DE"/>
        </w:rPr>
        <w:t xml:space="preserve"> </w:t>
      </w:r>
      <w:r w:rsidRPr="004627CF">
        <w:rPr>
          <w:rFonts w:ascii="Times New Roman" w:hAnsi="Times New Roman" w:cs="Times New Roman"/>
          <w:sz w:val="24"/>
          <w:szCs w:val="24"/>
          <w:lang w:val="de-DE"/>
        </w:rPr>
        <w:t xml:space="preserve">selbst sind </w:t>
      </w:r>
      <w:r w:rsidR="004627CF">
        <w:rPr>
          <w:rFonts w:ascii="Times New Roman" w:hAnsi="Times New Roman" w:cs="Times New Roman"/>
          <w:sz w:val="24"/>
          <w:szCs w:val="24"/>
          <w:lang w:val="de-DE"/>
        </w:rPr>
        <w:t xml:space="preserve">hingegen </w:t>
      </w:r>
      <w:r w:rsidRPr="004627CF">
        <w:rPr>
          <w:rFonts w:ascii="Times New Roman" w:hAnsi="Times New Roman" w:cs="Times New Roman"/>
          <w:sz w:val="24"/>
          <w:szCs w:val="24"/>
          <w:lang w:val="de-DE"/>
        </w:rPr>
        <w:t>nur wenige</w:t>
      </w:r>
      <w:r w:rsidR="00503C46" w:rsidRPr="004627CF">
        <w:rPr>
          <w:rFonts w:ascii="Times New Roman" w:hAnsi="Times New Roman" w:cs="Times New Roman"/>
          <w:sz w:val="24"/>
          <w:szCs w:val="24"/>
          <w:lang w:val="de-DE"/>
        </w:rPr>
        <w:t xml:space="preserve"> Begebenheiten</w:t>
      </w:r>
      <w:r w:rsidRPr="004627CF">
        <w:rPr>
          <w:rFonts w:ascii="Times New Roman" w:hAnsi="Times New Roman" w:cs="Times New Roman"/>
          <w:sz w:val="24"/>
          <w:szCs w:val="24"/>
          <w:lang w:val="de-DE"/>
        </w:rPr>
        <w:t xml:space="preserve"> überliefert</w:t>
      </w:r>
      <w:r w:rsidR="00503C46" w:rsidRPr="004627CF">
        <w:rPr>
          <w:rFonts w:ascii="Times New Roman" w:hAnsi="Times New Roman" w:cs="Times New Roman"/>
          <w:sz w:val="24"/>
          <w:szCs w:val="24"/>
          <w:lang w:val="de-DE"/>
        </w:rPr>
        <w:t xml:space="preserve">, </w:t>
      </w:r>
      <w:r w:rsidRPr="004627CF">
        <w:rPr>
          <w:rFonts w:ascii="Times New Roman" w:hAnsi="Times New Roman" w:cs="Times New Roman"/>
          <w:sz w:val="24"/>
          <w:szCs w:val="24"/>
          <w:lang w:val="de-DE"/>
        </w:rPr>
        <w:t>in denen Rückzugsg</w:t>
      </w:r>
      <w:r w:rsidR="004627CF" w:rsidRPr="004627CF">
        <w:rPr>
          <w:rFonts w:ascii="Times New Roman" w:hAnsi="Times New Roman" w:cs="Times New Roman"/>
          <w:sz w:val="24"/>
          <w:szCs w:val="24"/>
          <w:lang w:val="de-DE"/>
        </w:rPr>
        <w:t>esten eine Rolle gespielt haben</w:t>
      </w:r>
      <w:r w:rsidR="00DC71E6">
        <w:rPr>
          <w:rFonts w:ascii="Times New Roman" w:hAnsi="Times New Roman" w:cs="Times New Roman"/>
          <w:sz w:val="24"/>
          <w:szCs w:val="24"/>
          <w:lang w:val="de-DE"/>
        </w:rPr>
        <w:t xml:space="preserve">, ebenso </w:t>
      </w:r>
      <w:r w:rsidR="00E1180B">
        <w:rPr>
          <w:rFonts w:ascii="Times New Roman" w:hAnsi="Times New Roman" w:cs="Times New Roman"/>
          <w:sz w:val="24"/>
          <w:szCs w:val="24"/>
          <w:lang w:val="de-DE"/>
        </w:rPr>
        <w:t xml:space="preserve">für das </w:t>
      </w:r>
      <w:r w:rsidR="008961C6">
        <w:rPr>
          <w:rFonts w:ascii="Times New Roman" w:hAnsi="Times New Roman" w:cs="Times New Roman"/>
          <w:sz w:val="24"/>
          <w:szCs w:val="24"/>
          <w:lang w:val="de-DE"/>
        </w:rPr>
        <w:t xml:space="preserve">4. </w:t>
      </w:r>
      <w:r w:rsidR="00E96892">
        <w:rPr>
          <w:rFonts w:ascii="Times New Roman" w:hAnsi="Times New Roman" w:cs="Times New Roman"/>
          <w:sz w:val="24"/>
          <w:szCs w:val="24"/>
          <w:lang w:val="de-DE"/>
        </w:rPr>
        <w:t>und weite Strecken des 3. </w:t>
      </w:r>
      <w:r w:rsidR="00DC71E6">
        <w:rPr>
          <w:rFonts w:ascii="Times New Roman" w:hAnsi="Times New Roman" w:cs="Times New Roman"/>
          <w:sz w:val="24"/>
          <w:szCs w:val="24"/>
          <w:lang w:val="de-DE"/>
        </w:rPr>
        <w:t>Jahrhunderts</w:t>
      </w:r>
      <w:r w:rsidR="00A82877">
        <w:rPr>
          <w:rFonts w:ascii="Times New Roman" w:hAnsi="Times New Roman" w:cs="Times New Roman"/>
          <w:sz w:val="24"/>
          <w:szCs w:val="24"/>
          <w:lang w:val="de-DE"/>
        </w:rPr>
        <w:t xml:space="preserve"> </w:t>
      </w:r>
      <w:r w:rsidR="00E96892">
        <w:rPr>
          <w:rFonts w:ascii="Times New Roman" w:hAnsi="Times New Roman" w:cs="Times New Roman"/>
          <w:sz w:val="24"/>
          <w:szCs w:val="24"/>
          <w:lang w:val="de-DE"/>
        </w:rPr>
        <w:t>v. Chr.</w:t>
      </w:r>
      <w:r w:rsidR="00DC71E6">
        <w:rPr>
          <w:rFonts w:ascii="Times New Roman" w:hAnsi="Times New Roman" w:cs="Times New Roman"/>
          <w:sz w:val="24"/>
          <w:szCs w:val="24"/>
          <w:lang w:val="de-DE"/>
        </w:rPr>
        <w:t>.</w:t>
      </w:r>
      <w:r w:rsidR="00503C46" w:rsidRPr="004627CF">
        <w:rPr>
          <w:rStyle w:val="Funotenzeichen"/>
          <w:rFonts w:ascii="Times New Roman" w:hAnsi="Times New Roman" w:cs="Times New Roman"/>
          <w:sz w:val="24"/>
          <w:szCs w:val="24"/>
          <w:lang w:val="de-DE"/>
        </w:rPr>
        <w:footnoteReference w:id="81"/>
      </w:r>
      <w:r w:rsidR="00503C46" w:rsidRPr="004627CF">
        <w:rPr>
          <w:rFonts w:ascii="Times New Roman" w:hAnsi="Times New Roman" w:cs="Times New Roman"/>
          <w:sz w:val="24"/>
          <w:szCs w:val="24"/>
          <w:lang w:val="de-DE"/>
        </w:rPr>
        <w:t xml:space="preserve"> </w:t>
      </w:r>
      <w:r w:rsidR="00E1180B">
        <w:rPr>
          <w:rFonts w:ascii="Times New Roman" w:hAnsi="Times New Roman" w:cs="Times New Roman"/>
          <w:sz w:val="24"/>
          <w:szCs w:val="24"/>
          <w:lang w:val="de-DE"/>
        </w:rPr>
        <w:t>Do</w:t>
      </w:r>
      <w:r w:rsidR="00A82877">
        <w:rPr>
          <w:rFonts w:ascii="Times New Roman" w:hAnsi="Times New Roman" w:cs="Times New Roman"/>
          <w:sz w:val="24"/>
          <w:szCs w:val="24"/>
          <w:lang w:val="de-DE"/>
        </w:rPr>
        <w:t>ch lassen sich, wie in Kapitel </w:t>
      </w:r>
      <w:r w:rsidR="00C222CD">
        <w:rPr>
          <w:rFonts w:ascii="Times New Roman" w:hAnsi="Times New Roman" w:cs="Times New Roman"/>
          <w:sz w:val="24"/>
          <w:szCs w:val="24"/>
          <w:lang w:val="de-DE"/>
        </w:rPr>
        <w:t>3</w:t>
      </w:r>
      <w:r w:rsidR="00E1180B">
        <w:rPr>
          <w:rFonts w:ascii="Times New Roman" w:hAnsi="Times New Roman" w:cs="Times New Roman"/>
          <w:sz w:val="24"/>
          <w:szCs w:val="24"/>
          <w:lang w:val="de-DE"/>
        </w:rPr>
        <w:t xml:space="preserve">.1 gezeigt wurde, </w:t>
      </w:r>
      <w:r w:rsidR="004627CF">
        <w:rPr>
          <w:rFonts w:ascii="Times New Roman" w:hAnsi="Times New Roman" w:cs="Times New Roman"/>
          <w:sz w:val="24"/>
          <w:szCs w:val="24"/>
          <w:lang w:val="de-DE"/>
        </w:rPr>
        <w:t>mit Livius Salinator und Scipio Africanus</w:t>
      </w:r>
      <w:r w:rsidR="00772ED5">
        <w:rPr>
          <w:rFonts w:ascii="Times New Roman" w:hAnsi="Times New Roman" w:cs="Times New Roman"/>
          <w:sz w:val="24"/>
          <w:szCs w:val="24"/>
          <w:lang w:val="de-DE"/>
        </w:rPr>
        <w:t xml:space="preserve"> am Ende des dritten und zu Beginn des </w:t>
      </w:r>
      <w:r w:rsidR="00E96892">
        <w:rPr>
          <w:rFonts w:ascii="Times New Roman" w:hAnsi="Times New Roman" w:cs="Times New Roman"/>
          <w:sz w:val="24"/>
          <w:szCs w:val="24"/>
          <w:lang w:val="de-DE"/>
        </w:rPr>
        <w:t>2. </w:t>
      </w:r>
      <w:r w:rsidR="00772ED5">
        <w:rPr>
          <w:rFonts w:ascii="Times New Roman" w:hAnsi="Times New Roman" w:cs="Times New Roman"/>
          <w:sz w:val="24"/>
          <w:szCs w:val="24"/>
          <w:lang w:val="de-DE"/>
        </w:rPr>
        <w:t xml:space="preserve">Jahrhunderts </w:t>
      </w:r>
      <w:r w:rsidR="00E96892">
        <w:rPr>
          <w:rFonts w:ascii="Times New Roman" w:hAnsi="Times New Roman" w:cs="Times New Roman"/>
          <w:sz w:val="24"/>
          <w:szCs w:val="24"/>
          <w:lang w:val="de-DE"/>
        </w:rPr>
        <w:t>v. Chr.</w:t>
      </w:r>
      <w:r w:rsidR="00772ED5">
        <w:rPr>
          <w:rFonts w:ascii="Times New Roman" w:hAnsi="Times New Roman" w:cs="Times New Roman"/>
          <w:sz w:val="24"/>
          <w:szCs w:val="24"/>
          <w:lang w:val="de-DE"/>
        </w:rPr>
        <w:t xml:space="preserve"> sowie</w:t>
      </w:r>
      <w:r w:rsidR="004627CF">
        <w:rPr>
          <w:rFonts w:ascii="Times New Roman" w:hAnsi="Times New Roman" w:cs="Times New Roman"/>
          <w:sz w:val="24"/>
          <w:szCs w:val="24"/>
          <w:lang w:val="de-DE"/>
        </w:rPr>
        <w:t xml:space="preserve"> </w:t>
      </w:r>
      <w:r w:rsidR="00772ED5">
        <w:rPr>
          <w:rFonts w:ascii="Times New Roman" w:hAnsi="Times New Roman" w:cs="Times New Roman"/>
          <w:sz w:val="24"/>
          <w:szCs w:val="24"/>
          <w:lang w:val="de-DE"/>
        </w:rPr>
        <w:t xml:space="preserve">im </w:t>
      </w:r>
      <w:r w:rsidR="00E96892">
        <w:rPr>
          <w:rFonts w:ascii="Times New Roman" w:hAnsi="Times New Roman" w:cs="Times New Roman"/>
          <w:sz w:val="24"/>
          <w:szCs w:val="24"/>
          <w:lang w:val="de-DE"/>
        </w:rPr>
        <w:t>1. </w:t>
      </w:r>
      <w:r w:rsidR="00772ED5">
        <w:rPr>
          <w:rFonts w:ascii="Times New Roman" w:hAnsi="Times New Roman" w:cs="Times New Roman"/>
          <w:sz w:val="24"/>
          <w:szCs w:val="24"/>
          <w:lang w:val="de-DE"/>
        </w:rPr>
        <w:t xml:space="preserve">Jahrhundert </w:t>
      </w:r>
      <w:r w:rsidR="00E96892">
        <w:rPr>
          <w:rFonts w:ascii="Times New Roman" w:hAnsi="Times New Roman" w:cs="Times New Roman"/>
          <w:sz w:val="24"/>
          <w:szCs w:val="24"/>
          <w:lang w:val="de-DE"/>
        </w:rPr>
        <w:t>v. Chr.</w:t>
      </w:r>
      <w:r w:rsidR="00772ED5">
        <w:rPr>
          <w:rFonts w:ascii="Times New Roman" w:hAnsi="Times New Roman" w:cs="Times New Roman"/>
          <w:sz w:val="24"/>
          <w:szCs w:val="24"/>
          <w:lang w:val="de-DE"/>
        </w:rPr>
        <w:t xml:space="preserve"> historische Persönlichkeiten fassen, die versuchten, ihren in der Regel nicht ganz freiwilligen Rückzug aus Rom oder von politischen Funktionen als bewusste, selbstgewählte </w:t>
      </w:r>
      <w:r w:rsidR="000170CA">
        <w:rPr>
          <w:rFonts w:ascii="Times New Roman" w:hAnsi="Times New Roman" w:cs="Times New Roman"/>
          <w:sz w:val="24"/>
          <w:szCs w:val="24"/>
          <w:lang w:val="de-DE"/>
        </w:rPr>
        <w:t xml:space="preserve">Taktik </w:t>
      </w:r>
      <w:r w:rsidR="00772ED5">
        <w:rPr>
          <w:rFonts w:ascii="Times New Roman" w:hAnsi="Times New Roman" w:cs="Times New Roman"/>
          <w:sz w:val="24"/>
          <w:szCs w:val="24"/>
          <w:lang w:val="de-DE"/>
        </w:rPr>
        <w:t xml:space="preserve">der </w:t>
      </w:r>
      <w:r w:rsidR="00772ED5" w:rsidRPr="003E0B87">
        <w:rPr>
          <w:rFonts w:ascii="Times New Roman" w:hAnsi="Times New Roman" w:cs="Times New Roman"/>
          <w:sz w:val="24"/>
          <w:szCs w:val="24"/>
        </w:rPr>
        <w:t>De-Legitimierung von politischen Entscheidungen oder Protagonisten</w:t>
      </w:r>
      <w:r w:rsidR="004627CF">
        <w:rPr>
          <w:rFonts w:ascii="Times New Roman" w:hAnsi="Times New Roman" w:cs="Times New Roman"/>
          <w:sz w:val="24"/>
          <w:szCs w:val="24"/>
          <w:lang w:val="de-DE"/>
        </w:rPr>
        <w:t xml:space="preserve"> </w:t>
      </w:r>
      <w:r w:rsidR="00772ED5">
        <w:rPr>
          <w:rFonts w:ascii="Times New Roman" w:hAnsi="Times New Roman" w:cs="Times New Roman"/>
          <w:sz w:val="24"/>
          <w:szCs w:val="24"/>
          <w:lang w:val="de-DE"/>
        </w:rPr>
        <w:t>darzustellen.</w:t>
      </w:r>
      <w:r w:rsidR="004627CF">
        <w:rPr>
          <w:rFonts w:ascii="Times New Roman" w:hAnsi="Times New Roman" w:cs="Times New Roman"/>
          <w:sz w:val="24"/>
          <w:szCs w:val="24"/>
          <w:lang w:val="de-DE"/>
        </w:rPr>
        <w:t xml:space="preserve"> </w:t>
      </w:r>
      <w:r w:rsidR="000170CA">
        <w:rPr>
          <w:rFonts w:ascii="Times New Roman" w:hAnsi="Times New Roman" w:cs="Times New Roman"/>
          <w:sz w:val="24"/>
          <w:szCs w:val="24"/>
          <w:lang w:val="de-DE"/>
        </w:rPr>
        <w:t xml:space="preserve">Vor diesem Hintergrund kann vielleicht davon ausgegangen werden, dass die </w:t>
      </w:r>
      <w:r w:rsidR="000170CA" w:rsidRPr="004627CF">
        <w:rPr>
          <w:rFonts w:ascii="Times New Roman" w:hAnsi="Times New Roman" w:cs="Times New Roman"/>
          <w:sz w:val="24"/>
          <w:szCs w:val="24"/>
          <w:lang w:val="de-DE"/>
        </w:rPr>
        <w:t>ganz eigene Dynamik</w:t>
      </w:r>
      <w:r w:rsidR="000170CA">
        <w:rPr>
          <w:rFonts w:ascii="Times New Roman" w:hAnsi="Times New Roman" w:cs="Times New Roman"/>
          <w:sz w:val="24"/>
          <w:szCs w:val="24"/>
          <w:lang w:val="de-DE"/>
        </w:rPr>
        <w:t xml:space="preserve">, welche </w:t>
      </w:r>
      <w:r w:rsidR="000170CA" w:rsidRPr="004627CF">
        <w:rPr>
          <w:rFonts w:ascii="Times New Roman" w:hAnsi="Times New Roman" w:cs="Times New Roman"/>
          <w:sz w:val="24"/>
          <w:szCs w:val="24"/>
          <w:lang w:val="de-DE"/>
        </w:rPr>
        <w:t>die</w:t>
      </w:r>
      <w:r w:rsidR="00DC71E6">
        <w:rPr>
          <w:rFonts w:ascii="Times New Roman" w:hAnsi="Times New Roman" w:cs="Times New Roman"/>
          <w:sz w:val="24"/>
          <w:szCs w:val="24"/>
          <w:lang w:val="de-DE"/>
        </w:rPr>
        <w:t xml:space="preserve"> tatsächliche Anwendung dieser</w:t>
      </w:r>
      <w:r w:rsidR="000170CA">
        <w:rPr>
          <w:rFonts w:ascii="Times New Roman" w:hAnsi="Times New Roman" w:cs="Times New Roman"/>
          <w:sz w:val="24"/>
          <w:szCs w:val="24"/>
          <w:lang w:val="de-DE"/>
        </w:rPr>
        <w:t xml:space="preserve"> Strategien schließlich in </w:t>
      </w:r>
      <w:r w:rsidR="00E1180B">
        <w:rPr>
          <w:rFonts w:ascii="Times New Roman" w:hAnsi="Times New Roman" w:cs="Times New Roman"/>
          <w:sz w:val="24"/>
          <w:szCs w:val="24"/>
          <w:lang w:val="de-DE"/>
        </w:rPr>
        <w:t xml:space="preserve">den letzten Jahrzehnten </w:t>
      </w:r>
      <w:r w:rsidR="00CB681B">
        <w:rPr>
          <w:rFonts w:ascii="Times New Roman" w:hAnsi="Times New Roman" w:cs="Times New Roman"/>
          <w:sz w:val="24"/>
          <w:szCs w:val="24"/>
          <w:lang w:val="de-DE"/>
        </w:rPr>
        <w:t>der Republik entwickelte</w:t>
      </w:r>
      <w:r w:rsidR="000170CA">
        <w:rPr>
          <w:rFonts w:ascii="Times New Roman" w:hAnsi="Times New Roman" w:cs="Times New Roman"/>
          <w:sz w:val="24"/>
          <w:szCs w:val="24"/>
          <w:lang w:val="de-DE"/>
        </w:rPr>
        <w:t xml:space="preserve">, nicht nur </w:t>
      </w:r>
      <w:r w:rsidR="00EE77DE">
        <w:rPr>
          <w:rFonts w:ascii="Times New Roman" w:hAnsi="Times New Roman" w:cs="Times New Roman"/>
          <w:sz w:val="24"/>
          <w:szCs w:val="24"/>
          <w:lang w:val="de-DE"/>
        </w:rPr>
        <w:t>auf</w:t>
      </w:r>
      <w:r w:rsidR="000170CA">
        <w:rPr>
          <w:rFonts w:ascii="Times New Roman" w:hAnsi="Times New Roman" w:cs="Times New Roman"/>
          <w:sz w:val="24"/>
          <w:szCs w:val="24"/>
          <w:lang w:val="de-DE"/>
        </w:rPr>
        <w:t xml:space="preserve"> d</w:t>
      </w:r>
      <w:r w:rsidR="00EE77DE">
        <w:rPr>
          <w:rFonts w:ascii="Times New Roman" w:hAnsi="Times New Roman" w:cs="Times New Roman"/>
          <w:sz w:val="24"/>
          <w:szCs w:val="24"/>
          <w:lang w:val="de-DE"/>
        </w:rPr>
        <w:t>ie</w:t>
      </w:r>
      <w:r w:rsidR="000170CA">
        <w:rPr>
          <w:rFonts w:ascii="Times New Roman" w:hAnsi="Times New Roman" w:cs="Times New Roman"/>
          <w:sz w:val="24"/>
          <w:szCs w:val="24"/>
          <w:lang w:val="de-DE"/>
        </w:rPr>
        <w:t xml:space="preserve"> erhöhte Informationsdichte zu derartigen Begebenheiten</w:t>
      </w:r>
      <w:r w:rsidR="000170CA" w:rsidRPr="000170CA">
        <w:rPr>
          <w:rFonts w:ascii="Times New Roman" w:hAnsi="Times New Roman" w:cs="Times New Roman"/>
          <w:sz w:val="24"/>
          <w:szCs w:val="24"/>
          <w:lang w:val="de-DE"/>
        </w:rPr>
        <w:t xml:space="preserve"> </w:t>
      </w:r>
      <w:r w:rsidR="000170CA">
        <w:rPr>
          <w:rFonts w:ascii="Times New Roman" w:hAnsi="Times New Roman" w:cs="Times New Roman"/>
          <w:sz w:val="24"/>
          <w:szCs w:val="24"/>
          <w:lang w:val="de-DE"/>
        </w:rPr>
        <w:t>aufgrund der besseren Quellenlage, sondern auch auf die Zunahme des Phänomens selbst zurückzuführen ist</w:t>
      </w:r>
      <w:r w:rsidR="00257991">
        <w:rPr>
          <w:rFonts w:ascii="Times New Roman" w:hAnsi="Times New Roman" w:cs="Times New Roman"/>
          <w:sz w:val="24"/>
          <w:szCs w:val="24"/>
          <w:lang w:val="de-DE"/>
        </w:rPr>
        <w:t>.</w:t>
      </w:r>
      <w:r w:rsidR="00354168">
        <w:rPr>
          <w:rFonts w:ascii="Times New Roman" w:hAnsi="Times New Roman" w:cs="Times New Roman"/>
          <w:sz w:val="24"/>
          <w:szCs w:val="24"/>
          <w:lang w:val="de-DE"/>
        </w:rPr>
        <w:t xml:space="preserve"> </w:t>
      </w:r>
      <w:r w:rsidR="000170CA">
        <w:rPr>
          <w:rFonts w:ascii="Times New Roman" w:hAnsi="Times New Roman" w:cs="Times New Roman"/>
          <w:sz w:val="24"/>
          <w:szCs w:val="24"/>
          <w:lang w:val="de-DE"/>
        </w:rPr>
        <w:t xml:space="preserve">Denn </w:t>
      </w:r>
      <w:r w:rsidR="00354168">
        <w:rPr>
          <w:rFonts w:ascii="Times New Roman" w:hAnsi="Times New Roman" w:cs="Times New Roman"/>
          <w:sz w:val="24"/>
          <w:szCs w:val="24"/>
          <w:lang w:val="de-DE"/>
        </w:rPr>
        <w:t xml:space="preserve">für </w:t>
      </w:r>
      <w:r w:rsidR="00E1180B">
        <w:rPr>
          <w:rFonts w:ascii="Times New Roman" w:hAnsi="Times New Roman" w:cs="Times New Roman"/>
          <w:sz w:val="24"/>
          <w:szCs w:val="24"/>
          <w:lang w:val="de-DE"/>
        </w:rPr>
        <w:t xml:space="preserve">diesen Zeitraum, und insbesondere </w:t>
      </w:r>
      <w:r w:rsidR="00EE77DE">
        <w:rPr>
          <w:rFonts w:ascii="Times New Roman" w:hAnsi="Times New Roman" w:cs="Times New Roman"/>
          <w:sz w:val="24"/>
          <w:szCs w:val="24"/>
          <w:lang w:val="de-DE"/>
        </w:rPr>
        <w:t xml:space="preserve">für </w:t>
      </w:r>
      <w:r w:rsidR="00E1180B">
        <w:rPr>
          <w:rFonts w:ascii="Times New Roman" w:hAnsi="Times New Roman" w:cs="Times New Roman"/>
          <w:sz w:val="24"/>
          <w:szCs w:val="24"/>
          <w:lang w:val="de-DE"/>
        </w:rPr>
        <w:t>die Bürgerkriege der 40er</w:t>
      </w:r>
      <w:r w:rsidR="00EE77DE">
        <w:rPr>
          <w:rFonts w:ascii="Times New Roman" w:hAnsi="Times New Roman" w:cs="Times New Roman"/>
          <w:sz w:val="24"/>
          <w:szCs w:val="24"/>
          <w:lang w:val="de-DE"/>
        </w:rPr>
        <w:t>-</w:t>
      </w:r>
      <w:r w:rsidR="00E1180B">
        <w:rPr>
          <w:rFonts w:ascii="Times New Roman" w:hAnsi="Times New Roman" w:cs="Times New Roman"/>
          <w:sz w:val="24"/>
          <w:szCs w:val="24"/>
          <w:lang w:val="de-DE"/>
        </w:rPr>
        <w:t xml:space="preserve"> und 30er</w:t>
      </w:r>
      <w:r w:rsidR="00EE77DE">
        <w:rPr>
          <w:rFonts w:ascii="Times New Roman" w:hAnsi="Times New Roman" w:cs="Times New Roman"/>
          <w:sz w:val="24"/>
          <w:szCs w:val="24"/>
          <w:lang w:val="de-DE"/>
        </w:rPr>
        <w:t>-</w:t>
      </w:r>
      <w:r w:rsidR="00E1180B">
        <w:rPr>
          <w:rFonts w:ascii="Times New Roman" w:hAnsi="Times New Roman" w:cs="Times New Roman"/>
          <w:sz w:val="24"/>
          <w:szCs w:val="24"/>
          <w:lang w:val="de-DE"/>
        </w:rPr>
        <w:t xml:space="preserve">Jahre, </w:t>
      </w:r>
      <w:r w:rsidR="00EC7B41">
        <w:rPr>
          <w:rFonts w:ascii="Times New Roman" w:hAnsi="Times New Roman" w:cs="Times New Roman"/>
          <w:sz w:val="24"/>
          <w:szCs w:val="24"/>
          <w:lang w:val="de-DE"/>
        </w:rPr>
        <w:t xml:space="preserve">sind </w:t>
      </w:r>
      <w:r w:rsidR="001C0373">
        <w:rPr>
          <w:rFonts w:ascii="Times New Roman" w:hAnsi="Times New Roman" w:cs="Times New Roman"/>
          <w:sz w:val="24"/>
          <w:szCs w:val="24"/>
          <w:lang w:val="de-DE"/>
        </w:rPr>
        <w:t xml:space="preserve">diverse </w:t>
      </w:r>
      <w:r w:rsidR="00354168">
        <w:rPr>
          <w:rFonts w:ascii="Times New Roman" w:hAnsi="Times New Roman" w:cs="Times New Roman"/>
          <w:sz w:val="24"/>
          <w:szCs w:val="24"/>
          <w:lang w:val="de-DE"/>
        </w:rPr>
        <w:t>Ereignisse</w:t>
      </w:r>
      <w:r w:rsidR="00EE77DE">
        <w:rPr>
          <w:rFonts w:ascii="Times New Roman" w:hAnsi="Times New Roman" w:cs="Times New Roman"/>
          <w:sz w:val="24"/>
          <w:szCs w:val="24"/>
          <w:lang w:val="de-DE"/>
        </w:rPr>
        <w:t xml:space="preserve"> fassbar</w:t>
      </w:r>
      <w:r w:rsidR="00354168">
        <w:rPr>
          <w:rFonts w:ascii="Times New Roman" w:hAnsi="Times New Roman" w:cs="Times New Roman"/>
          <w:sz w:val="24"/>
          <w:szCs w:val="24"/>
          <w:lang w:val="de-DE"/>
        </w:rPr>
        <w:t>, in denen d</w:t>
      </w:r>
      <w:r w:rsidR="0010442A">
        <w:rPr>
          <w:rFonts w:ascii="Times New Roman" w:hAnsi="Times New Roman" w:cs="Times New Roman"/>
          <w:sz w:val="24"/>
          <w:szCs w:val="24"/>
          <w:lang w:val="de-DE"/>
        </w:rPr>
        <w:t xml:space="preserve">ie Symbolik von </w:t>
      </w:r>
      <w:r w:rsidR="00EC7B41">
        <w:rPr>
          <w:rFonts w:ascii="Times New Roman" w:hAnsi="Times New Roman" w:cs="Times New Roman"/>
          <w:sz w:val="24"/>
          <w:szCs w:val="24"/>
          <w:lang w:val="de-DE"/>
        </w:rPr>
        <w:t>Präsenz</w:t>
      </w:r>
      <w:r w:rsidR="0010442A">
        <w:rPr>
          <w:rFonts w:ascii="Times New Roman" w:hAnsi="Times New Roman" w:cs="Times New Roman"/>
          <w:sz w:val="24"/>
          <w:szCs w:val="24"/>
          <w:lang w:val="de-DE"/>
        </w:rPr>
        <w:t>, Rückzug und Absenz</w:t>
      </w:r>
      <w:r w:rsidR="00EC7B41">
        <w:rPr>
          <w:rFonts w:ascii="Times New Roman" w:hAnsi="Times New Roman" w:cs="Times New Roman"/>
          <w:sz w:val="24"/>
          <w:szCs w:val="24"/>
          <w:lang w:val="de-DE"/>
        </w:rPr>
        <w:t xml:space="preserve"> </w:t>
      </w:r>
      <w:r w:rsidR="00DC71E6">
        <w:rPr>
          <w:rFonts w:ascii="Times New Roman" w:hAnsi="Times New Roman" w:cs="Times New Roman"/>
          <w:sz w:val="24"/>
          <w:szCs w:val="24"/>
          <w:lang w:val="de-DE"/>
        </w:rPr>
        <w:t xml:space="preserve">instrumentalisiert wurde, um Akzeptanz </w:t>
      </w:r>
      <w:r w:rsidR="00E1180B">
        <w:rPr>
          <w:rFonts w:ascii="Times New Roman" w:hAnsi="Times New Roman" w:cs="Times New Roman"/>
          <w:sz w:val="24"/>
          <w:szCs w:val="24"/>
          <w:lang w:val="de-DE"/>
        </w:rPr>
        <w:t xml:space="preserve">für </w:t>
      </w:r>
      <w:r w:rsidR="008B4FE8">
        <w:rPr>
          <w:rFonts w:ascii="Times New Roman" w:hAnsi="Times New Roman" w:cs="Times New Roman"/>
          <w:sz w:val="24"/>
          <w:szCs w:val="24"/>
          <w:lang w:val="de-DE"/>
        </w:rPr>
        <w:t xml:space="preserve">die politischen Protagonisten und ihre Positionen </w:t>
      </w:r>
      <w:r w:rsidR="00DC71E6">
        <w:rPr>
          <w:rFonts w:ascii="Times New Roman" w:hAnsi="Times New Roman" w:cs="Times New Roman"/>
          <w:sz w:val="24"/>
          <w:szCs w:val="24"/>
          <w:lang w:val="de-DE"/>
        </w:rPr>
        <w:t>her- und darzustellen oder zu bestreiten</w:t>
      </w:r>
      <w:r w:rsidR="00EE77DE">
        <w:rPr>
          <w:rFonts w:ascii="Times New Roman" w:hAnsi="Times New Roman" w:cs="Times New Roman"/>
          <w:sz w:val="24"/>
          <w:szCs w:val="24"/>
          <w:lang w:val="de-DE"/>
        </w:rPr>
        <w:t xml:space="preserve"> (einschließlich</w:t>
      </w:r>
      <w:r w:rsidR="00257991">
        <w:rPr>
          <w:rFonts w:ascii="Times New Roman" w:hAnsi="Times New Roman" w:cs="Times New Roman"/>
          <w:sz w:val="24"/>
          <w:szCs w:val="24"/>
          <w:lang w:val="de-DE"/>
        </w:rPr>
        <w:t xml:space="preserve"> d</w:t>
      </w:r>
      <w:r w:rsidR="00EE77DE">
        <w:rPr>
          <w:rFonts w:ascii="Times New Roman" w:hAnsi="Times New Roman" w:cs="Times New Roman"/>
          <w:sz w:val="24"/>
          <w:szCs w:val="24"/>
          <w:lang w:val="de-DE"/>
        </w:rPr>
        <w:t>er</w:t>
      </w:r>
      <w:r w:rsidR="00257991">
        <w:rPr>
          <w:rFonts w:ascii="Times New Roman" w:hAnsi="Times New Roman" w:cs="Times New Roman"/>
          <w:sz w:val="24"/>
          <w:szCs w:val="24"/>
          <w:lang w:val="de-DE"/>
        </w:rPr>
        <w:t xml:space="preserve"> darin verwickelten Personen</w:t>
      </w:r>
      <w:r w:rsidR="00EE77DE">
        <w:rPr>
          <w:rFonts w:ascii="Times New Roman" w:hAnsi="Times New Roman" w:cs="Times New Roman"/>
          <w:sz w:val="24"/>
          <w:szCs w:val="24"/>
          <w:lang w:val="de-DE"/>
        </w:rPr>
        <w:t>)</w:t>
      </w:r>
      <w:r w:rsidR="000170CA">
        <w:rPr>
          <w:rFonts w:ascii="Times New Roman" w:hAnsi="Times New Roman" w:cs="Times New Roman"/>
          <w:sz w:val="24"/>
          <w:szCs w:val="24"/>
          <w:lang w:val="de-DE"/>
        </w:rPr>
        <w:t>.</w:t>
      </w:r>
    </w:p>
    <w:p w:rsidR="00061EC5" w:rsidRDefault="00CE01C4"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Als geradezu aufsehenerregend erwies sich in dies</w:t>
      </w:r>
      <w:r w:rsidR="00A82877">
        <w:rPr>
          <w:rFonts w:ascii="Times New Roman" w:hAnsi="Times New Roman" w:cs="Times New Roman"/>
          <w:sz w:val="24"/>
          <w:szCs w:val="24"/>
          <w:lang w:val="de-DE"/>
        </w:rPr>
        <w:t>em Zusammenhang das Amtsjahr 59 </w:t>
      </w:r>
      <w:proofErr w:type="gramStart"/>
      <w:r>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Pr>
          <w:rFonts w:ascii="Times New Roman" w:hAnsi="Times New Roman" w:cs="Times New Roman"/>
          <w:sz w:val="24"/>
          <w:szCs w:val="24"/>
          <w:lang w:val="de-DE"/>
        </w:rPr>
        <w:t>Chr.,</w:t>
      </w:r>
      <w:proofErr w:type="gramEnd"/>
      <w:r>
        <w:rPr>
          <w:rFonts w:ascii="Times New Roman" w:hAnsi="Times New Roman" w:cs="Times New Roman"/>
          <w:sz w:val="24"/>
          <w:szCs w:val="24"/>
          <w:lang w:val="de-DE"/>
        </w:rPr>
        <w:t xml:space="preserve"> in dem der spätere Diktator </w:t>
      </w:r>
      <w:r w:rsidR="00133706">
        <w:rPr>
          <w:rFonts w:ascii="Times New Roman" w:hAnsi="Times New Roman" w:cs="Times New Roman"/>
          <w:sz w:val="24"/>
          <w:szCs w:val="24"/>
          <w:lang w:val="de-DE"/>
        </w:rPr>
        <w:t xml:space="preserve">Gaius </w:t>
      </w:r>
      <w:r>
        <w:rPr>
          <w:rFonts w:ascii="Times New Roman" w:hAnsi="Times New Roman" w:cs="Times New Roman"/>
          <w:sz w:val="24"/>
          <w:szCs w:val="24"/>
          <w:lang w:val="de-DE"/>
        </w:rPr>
        <w:t>I</w:t>
      </w:r>
      <w:r w:rsidR="00C222CD">
        <w:rPr>
          <w:rFonts w:ascii="Times New Roman" w:hAnsi="Times New Roman" w:cs="Times New Roman"/>
          <w:sz w:val="24"/>
          <w:szCs w:val="24"/>
          <w:lang w:val="de-DE"/>
        </w:rPr>
        <w:t xml:space="preserve">ulius Caesar gemeinsam mit dem </w:t>
      </w:r>
      <w:r>
        <w:rPr>
          <w:rFonts w:ascii="Times New Roman" w:hAnsi="Times New Roman" w:cs="Times New Roman"/>
          <w:sz w:val="24"/>
          <w:szCs w:val="24"/>
          <w:lang w:val="de-DE"/>
        </w:rPr>
        <w:t>Optimaten</w:t>
      </w:r>
      <w:r w:rsidR="00133706">
        <w:rPr>
          <w:rFonts w:ascii="Times New Roman" w:hAnsi="Times New Roman" w:cs="Times New Roman"/>
          <w:sz w:val="24"/>
          <w:szCs w:val="24"/>
          <w:lang w:val="de-DE"/>
        </w:rPr>
        <w:t xml:space="preserve"> Marcus </w:t>
      </w:r>
      <w:r w:rsidR="00364BAF">
        <w:rPr>
          <w:rFonts w:ascii="Times New Roman" w:hAnsi="Times New Roman" w:cs="Times New Roman"/>
          <w:sz w:val="24"/>
          <w:szCs w:val="24"/>
          <w:lang w:val="de-DE"/>
        </w:rPr>
        <w:t>Calpurnius Bibulus</w:t>
      </w:r>
      <w:r>
        <w:rPr>
          <w:rFonts w:ascii="Times New Roman" w:hAnsi="Times New Roman" w:cs="Times New Roman"/>
          <w:sz w:val="24"/>
          <w:szCs w:val="24"/>
          <w:lang w:val="de-DE"/>
        </w:rPr>
        <w:t xml:space="preserve"> den Konsulat bekleidete.</w:t>
      </w:r>
      <w:r w:rsidR="00364BAF">
        <w:rPr>
          <w:rStyle w:val="Funotenzeichen"/>
          <w:rFonts w:ascii="Times New Roman" w:hAnsi="Times New Roman" w:cs="Times New Roman"/>
          <w:sz w:val="24"/>
          <w:szCs w:val="24"/>
          <w:lang w:val="de-DE"/>
        </w:rPr>
        <w:footnoteReference w:id="82"/>
      </w:r>
      <w:r w:rsidR="00364BAF">
        <w:rPr>
          <w:rFonts w:ascii="Times New Roman" w:hAnsi="Times New Roman" w:cs="Times New Roman"/>
          <w:sz w:val="24"/>
          <w:szCs w:val="24"/>
          <w:lang w:val="de-DE"/>
        </w:rPr>
        <w:t xml:space="preserve"> </w:t>
      </w:r>
      <w:r w:rsidR="003E6285">
        <w:rPr>
          <w:rFonts w:ascii="Times New Roman" w:hAnsi="Times New Roman" w:cs="Times New Roman"/>
          <w:sz w:val="24"/>
          <w:szCs w:val="24"/>
          <w:lang w:val="de-DE"/>
        </w:rPr>
        <w:t xml:space="preserve">Über einem Acker- und Siedlungsgesetz, das Caesar befürwortete, viele Optimaten hingegen ablehnten, da sie fürchteten, es könnte Caesar zu großen Einfluss auf das Volk verschaffen, kam es zum Eklat im Senat: </w:t>
      </w:r>
      <w:r w:rsidR="00D74E50">
        <w:rPr>
          <w:rFonts w:ascii="Times New Roman" w:hAnsi="Times New Roman" w:cs="Times New Roman"/>
          <w:sz w:val="24"/>
          <w:szCs w:val="24"/>
          <w:lang w:val="de-DE"/>
        </w:rPr>
        <w:t xml:space="preserve">Man versuchte, Caesar hinzuhalten und unterwanderte dessen Bemühungen, das Gesetz vorberaten zu lassen; besonders der </w:t>
      </w:r>
      <w:r w:rsidR="00D74E50">
        <w:rPr>
          <w:rFonts w:ascii="Times New Roman" w:hAnsi="Times New Roman" w:cs="Times New Roman"/>
          <w:sz w:val="24"/>
          <w:szCs w:val="24"/>
          <w:lang w:val="de-DE"/>
        </w:rPr>
        <w:lastRenderedPageBreak/>
        <w:t xml:space="preserve">jüngere Cato tat sich hier hervor. Schließlich ließ Caesar sich dazu hinreißen, Cato </w:t>
      </w:r>
      <w:r w:rsidR="00C06904">
        <w:rPr>
          <w:rFonts w:ascii="Times New Roman" w:hAnsi="Times New Roman" w:cs="Times New Roman"/>
          <w:sz w:val="24"/>
          <w:szCs w:val="24"/>
          <w:lang w:val="de-DE"/>
        </w:rPr>
        <w:t xml:space="preserve">mit Gefängnis zu </w:t>
      </w:r>
      <w:r w:rsidR="00D74E50">
        <w:rPr>
          <w:rFonts w:ascii="Times New Roman" w:hAnsi="Times New Roman" w:cs="Times New Roman"/>
          <w:sz w:val="24"/>
          <w:szCs w:val="24"/>
          <w:lang w:val="de-DE"/>
        </w:rPr>
        <w:t>drohen</w:t>
      </w:r>
      <w:r w:rsidR="00C06904">
        <w:rPr>
          <w:rFonts w:ascii="Times New Roman" w:hAnsi="Times New Roman" w:cs="Times New Roman"/>
          <w:sz w:val="24"/>
          <w:szCs w:val="24"/>
          <w:lang w:val="de-DE"/>
        </w:rPr>
        <w:t xml:space="preserve"> und machte Anstalten</w:t>
      </w:r>
      <w:r w:rsidR="00D74E50">
        <w:rPr>
          <w:rFonts w:ascii="Times New Roman" w:hAnsi="Times New Roman" w:cs="Times New Roman"/>
          <w:sz w:val="24"/>
          <w:szCs w:val="24"/>
          <w:lang w:val="de-DE"/>
        </w:rPr>
        <w:t xml:space="preserve">, ihn </w:t>
      </w:r>
      <w:r w:rsidR="00C06904">
        <w:rPr>
          <w:rFonts w:ascii="Times New Roman" w:hAnsi="Times New Roman" w:cs="Times New Roman"/>
          <w:sz w:val="24"/>
          <w:szCs w:val="24"/>
          <w:lang w:val="de-DE"/>
        </w:rPr>
        <w:t xml:space="preserve">an Ort und Stelle </w:t>
      </w:r>
      <w:r w:rsidR="00D74E50">
        <w:rPr>
          <w:rFonts w:ascii="Times New Roman" w:hAnsi="Times New Roman" w:cs="Times New Roman"/>
          <w:sz w:val="24"/>
          <w:szCs w:val="24"/>
          <w:lang w:val="de-DE"/>
        </w:rPr>
        <w:t xml:space="preserve">aus dem Senat </w:t>
      </w:r>
      <w:r w:rsidR="00C06904">
        <w:rPr>
          <w:rFonts w:ascii="Times New Roman" w:hAnsi="Times New Roman" w:cs="Times New Roman"/>
          <w:sz w:val="24"/>
          <w:szCs w:val="24"/>
          <w:lang w:val="de-DE"/>
        </w:rPr>
        <w:t xml:space="preserve">zu </w:t>
      </w:r>
      <w:r w:rsidR="00D74E50">
        <w:rPr>
          <w:rFonts w:ascii="Times New Roman" w:hAnsi="Times New Roman" w:cs="Times New Roman"/>
          <w:sz w:val="24"/>
          <w:szCs w:val="24"/>
          <w:lang w:val="de-DE"/>
        </w:rPr>
        <w:t>holen</w:t>
      </w:r>
      <w:r w:rsidR="00C06904">
        <w:rPr>
          <w:rFonts w:ascii="Times New Roman" w:hAnsi="Times New Roman" w:cs="Times New Roman"/>
          <w:sz w:val="24"/>
          <w:szCs w:val="24"/>
          <w:lang w:val="de-DE"/>
        </w:rPr>
        <w:t xml:space="preserve">, </w:t>
      </w:r>
      <w:r w:rsidR="00D74E50">
        <w:rPr>
          <w:rFonts w:ascii="Times New Roman" w:hAnsi="Times New Roman" w:cs="Times New Roman"/>
          <w:sz w:val="24"/>
          <w:szCs w:val="24"/>
          <w:lang w:val="de-DE"/>
        </w:rPr>
        <w:t xml:space="preserve">woraufhin </w:t>
      </w:r>
      <w:r w:rsidR="00C06904">
        <w:rPr>
          <w:rFonts w:ascii="Times New Roman" w:hAnsi="Times New Roman" w:cs="Times New Roman"/>
          <w:sz w:val="24"/>
          <w:szCs w:val="24"/>
          <w:lang w:val="de-DE"/>
        </w:rPr>
        <w:t xml:space="preserve">sich </w:t>
      </w:r>
      <w:r w:rsidR="00D74E50">
        <w:rPr>
          <w:rFonts w:ascii="Times New Roman" w:hAnsi="Times New Roman" w:cs="Times New Roman"/>
          <w:sz w:val="24"/>
          <w:szCs w:val="24"/>
          <w:lang w:val="de-DE"/>
        </w:rPr>
        <w:t xml:space="preserve">einige Senatoren </w:t>
      </w:r>
      <w:r w:rsidR="00C06904">
        <w:rPr>
          <w:rFonts w:ascii="Times New Roman" w:hAnsi="Times New Roman" w:cs="Times New Roman"/>
          <w:sz w:val="24"/>
          <w:szCs w:val="24"/>
          <w:lang w:val="de-DE"/>
        </w:rPr>
        <w:t>an</w:t>
      </w:r>
      <w:r w:rsidR="00CB681B">
        <w:rPr>
          <w:rFonts w:ascii="Times New Roman" w:hAnsi="Times New Roman" w:cs="Times New Roman"/>
          <w:sz w:val="24"/>
          <w:szCs w:val="24"/>
          <w:lang w:val="de-DE"/>
        </w:rPr>
        <w:t>ge</w:t>
      </w:r>
      <w:r w:rsidR="00C06904">
        <w:rPr>
          <w:rFonts w:ascii="Times New Roman" w:hAnsi="Times New Roman" w:cs="Times New Roman"/>
          <w:sz w:val="24"/>
          <w:szCs w:val="24"/>
          <w:lang w:val="de-DE"/>
        </w:rPr>
        <w:t>schickt</w:t>
      </w:r>
      <w:r w:rsidR="00CB681B">
        <w:rPr>
          <w:rFonts w:ascii="Times New Roman" w:hAnsi="Times New Roman" w:cs="Times New Roman"/>
          <w:sz w:val="24"/>
          <w:szCs w:val="24"/>
          <w:lang w:val="de-DE"/>
        </w:rPr>
        <w:t xml:space="preserve"> hab</w:t>
      </w:r>
      <w:r w:rsidR="00C06904">
        <w:rPr>
          <w:rFonts w:ascii="Times New Roman" w:hAnsi="Times New Roman" w:cs="Times New Roman"/>
          <w:sz w:val="24"/>
          <w:szCs w:val="24"/>
          <w:lang w:val="de-DE"/>
        </w:rPr>
        <w:t>en</w:t>
      </w:r>
      <w:r w:rsidR="00CB681B">
        <w:rPr>
          <w:rFonts w:ascii="Times New Roman" w:hAnsi="Times New Roman" w:cs="Times New Roman"/>
          <w:sz w:val="24"/>
          <w:szCs w:val="24"/>
          <w:lang w:val="de-DE"/>
        </w:rPr>
        <w:t xml:space="preserve"> sollen</w:t>
      </w:r>
      <w:r w:rsidR="00D74E50">
        <w:rPr>
          <w:rFonts w:ascii="Times New Roman" w:hAnsi="Times New Roman" w:cs="Times New Roman"/>
          <w:sz w:val="24"/>
          <w:szCs w:val="24"/>
          <w:lang w:val="de-DE"/>
        </w:rPr>
        <w:t>, mit Cato die Kurie zu verlassen</w:t>
      </w:r>
      <w:r w:rsidR="00C06904">
        <w:rPr>
          <w:rFonts w:ascii="Times New Roman" w:hAnsi="Times New Roman" w:cs="Times New Roman"/>
          <w:sz w:val="24"/>
          <w:szCs w:val="24"/>
          <w:lang w:val="de-DE"/>
        </w:rPr>
        <w:t xml:space="preserve">. Caesar wiederum versuchte, </w:t>
      </w:r>
      <w:r w:rsidR="00065B01">
        <w:rPr>
          <w:rFonts w:ascii="Times New Roman" w:hAnsi="Times New Roman" w:cs="Times New Roman"/>
          <w:sz w:val="24"/>
          <w:szCs w:val="24"/>
          <w:lang w:val="de-DE"/>
        </w:rPr>
        <w:t xml:space="preserve">so Cassius Dio, </w:t>
      </w:r>
      <w:r w:rsidR="00C06904">
        <w:rPr>
          <w:rFonts w:ascii="Times New Roman" w:hAnsi="Times New Roman" w:cs="Times New Roman"/>
          <w:sz w:val="24"/>
          <w:szCs w:val="24"/>
          <w:lang w:val="de-DE"/>
        </w:rPr>
        <w:t>dies m</w:t>
      </w:r>
      <w:r w:rsidR="00D74E50">
        <w:rPr>
          <w:rFonts w:ascii="Times New Roman" w:hAnsi="Times New Roman" w:cs="Times New Roman"/>
          <w:sz w:val="24"/>
          <w:szCs w:val="24"/>
          <w:lang w:val="de-DE"/>
        </w:rPr>
        <w:t xml:space="preserve">it Rügen wegen vorzeitigen Verlassens der Senatssitzung zu </w:t>
      </w:r>
      <w:r w:rsidR="00C06904">
        <w:rPr>
          <w:rFonts w:ascii="Times New Roman" w:hAnsi="Times New Roman" w:cs="Times New Roman"/>
          <w:sz w:val="24"/>
          <w:szCs w:val="24"/>
          <w:lang w:val="de-DE"/>
        </w:rPr>
        <w:t>unterbinden, was jedoch nicht</w:t>
      </w:r>
      <w:r w:rsidR="004027DC">
        <w:rPr>
          <w:rFonts w:ascii="Times New Roman" w:hAnsi="Times New Roman" w:cs="Times New Roman"/>
          <w:sz w:val="24"/>
          <w:szCs w:val="24"/>
          <w:lang w:val="de-DE"/>
        </w:rPr>
        <w:t>s</w:t>
      </w:r>
      <w:r w:rsidR="00C06904">
        <w:rPr>
          <w:rFonts w:ascii="Times New Roman" w:hAnsi="Times New Roman" w:cs="Times New Roman"/>
          <w:sz w:val="24"/>
          <w:szCs w:val="24"/>
          <w:lang w:val="de-DE"/>
        </w:rPr>
        <w:t xml:space="preserve"> </w:t>
      </w:r>
      <w:r w:rsidR="00D74E50">
        <w:rPr>
          <w:rFonts w:ascii="Times New Roman" w:hAnsi="Times New Roman" w:cs="Times New Roman"/>
          <w:sz w:val="24"/>
          <w:szCs w:val="24"/>
          <w:lang w:val="de-DE"/>
        </w:rPr>
        <w:t>fruchtete</w:t>
      </w:r>
      <w:r w:rsidR="00C06904">
        <w:rPr>
          <w:rFonts w:ascii="Times New Roman" w:hAnsi="Times New Roman" w:cs="Times New Roman"/>
          <w:sz w:val="24"/>
          <w:szCs w:val="24"/>
          <w:lang w:val="de-DE"/>
        </w:rPr>
        <w:t xml:space="preserve">, </w:t>
      </w:r>
      <w:r w:rsidR="00D74E50">
        <w:rPr>
          <w:rFonts w:ascii="Times New Roman" w:hAnsi="Times New Roman" w:cs="Times New Roman"/>
          <w:sz w:val="24"/>
          <w:szCs w:val="24"/>
          <w:lang w:val="de-DE"/>
        </w:rPr>
        <w:t xml:space="preserve">sodass Caesar schließlich von der Festsetzung Catos absah. Im Gegenzug weigerte </w:t>
      </w:r>
      <w:r w:rsidR="00C06904">
        <w:rPr>
          <w:rFonts w:ascii="Times New Roman" w:hAnsi="Times New Roman" w:cs="Times New Roman"/>
          <w:sz w:val="24"/>
          <w:szCs w:val="24"/>
          <w:lang w:val="de-DE"/>
        </w:rPr>
        <w:t xml:space="preserve">er </w:t>
      </w:r>
      <w:r w:rsidR="00D74E50">
        <w:rPr>
          <w:rFonts w:ascii="Times New Roman" w:hAnsi="Times New Roman" w:cs="Times New Roman"/>
          <w:sz w:val="24"/>
          <w:szCs w:val="24"/>
          <w:lang w:val="de-DE"/>
        </w:rPr>
        <w:t>sich nun jedoch während des ganzen Jahres seiner Amtsführung, dem Senat Mitteilung zu machen</w:t>
      </w:r>
      <w:r w:rsidR="00065B01">
        <w:rPr>
          <w:rFonts w:ascii="Times New Roman" w:hAnsi="Times New Roman" w:cs="Times New Roman"/>
          <w:sz w:val="24"/>
          <w:szCs w:val="24"/>
          <w:lang w:val="de-DE"/>
        </w:rPr>
        <w:t xml:space="preserve">. Vielmehr </w:t>
      </w:r>
      <w:r w:rsidR="00D74E50">
        <w:rPr>
          <w:rFonts w:ascii="Times New Roman" w:hAnsi="Times New Roman" w:cs="Times New Roman"/>
          <w:sz w:val="24"/>
          <w:szCs w:val="24"/>
          <w:lang w:val="de-DE"/>
        </w:rPr>
        <w:t xml:space="preserve">brachte </w:t>
      </w:r>
      <w:r w:rsidR="00065B01">
        <w:rPr>
          <w:rFonts w:ascii="Times New Roman" w:hAnsi="Times New Roman" w:cs="Times New Roman"/>
          <w:sz w:val="24"/>
          <w:szCs w:val="24"/>
          <w:lang w:val="de-DE"/>
        </w:rPr>
        <w:t xml:space="preserve">er </w:t>
      </w:r>
      <w:r w:rsidR="00D74E50">
        <w:rPr>
          <w:rFonts w:ascii="Times New Roman" w:hAnsi="Times New Roman" w:cs="Times New Roman"/>
          <w:sz w:val="24"/>
          <w:szCs w:val="24"/>
          <w:lang w:val="de-DE"/>
        </w:rPr>
        <w:t>alle Vorhaben direkt vor das Volk</w:t>
      </w:r>
      <w:r w:rsidR="00061EC5">
        <w:rPr>
          <w:rFonts w:ascii="Times New Roman" w:hAnsi="Times New Roman" w:cs="Times New Roman"/>
          <w:sz w:val="24"/>
          <w:szCs w:val="24"/>
          <w:lang w:val="de-DE"/>
        </w:rPr>
        <w:t xml:space="preserve"> und boykottierte auf diese Weise das zentrale Organ, in dem Auseinandersetzungen in der Senatsaristokratie eigentlich ausgetragen wurden</w:t>
      </w:r>
      <w:r w:rsidR="00D74E50">
        <w:rPr>
          <w:rFonts w:ascii="Times New Roman" w:hAnsi="Times New Roman" w:cs="Times New Roman"/>
          <w:sz w:val="24"/>
          <w:szCs w:val="24"/>
          <w:lang w:val="de-DE"/>
        </w:rPr>
        <w:t>.</w:t>
      </w:r>
      <w:r w:rsidR="005D35B4">
        <w:rPr>
          <w:rFonts w:ascii="Times New Roman" w:hAnsi="Times New Roman" w:cs="Times New Roman"/>
          <w:sz w:val="24"/>
          <w:szCs w:val="24"/>
          <w:lang w:val="de-DE"/>
        </w:rPr>
        <w:t xml:space="preserve"> Appian be</w:t>
      </w:r>
      <w:r w:rsidR="00E069A2">
        <w:rPr>
          <w:rFonts w:ascii="Times New Roman" w:hAnsi="Times New Roman" w:cs="Times New Roman"/>
          <w:sz w:val="24"/>
          <w:szCs w:val="24"/>
          <w:lang w:val="de-DE"/>
        </w:rPr>
        <w:t xml:space="preserve">hauptet sogar, </w:t>
      </w:r>
      <w:r w:rsidR="005D35B4">
        <w:rPr>
          <w:rFonts w:ascii="Times New Roman" w:hAnsi="Times New Roman" w:cs="Times New Roman"/>
          <w:sz w:val="24"/>
          <w:szCs w:val="24"/>
          <w:lang w:val="de-DE"/>
        </w:rPr>
        <w:t>der Senat sei gar nicht mehr einberufen worden, da dies als unstatthaft galt, wenn nur einer der Konsuln dies ohne die Zustimmung des anderen tat.</w:t>
      </w:r>
      <w:r w:rsidR="005D35B4">
        <w:rPr>
          <w:rStyle w:val="Funotenzeichen"/>
          <w:rFonts w:ascii="Times New Roman" w:hAnsi="Times New Roman" w:cs="Times New Roman"/>
          <w:sz w:val="24"/>
          <w:szCs w:val="24"/>
          <w:lang w:val="de-DE"/>
        </w:rPr>
        <w:footnoteReference w:id="83"/>
      </w:r>
    </w:p>
    <w:p w:rsidR="005C4D1E" w:rsidRDefault="00C06904" w:rsidP="002A368D">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Dennoch bemühte sich </w:t>
      </w:r>
      <w:r w:rsidR="00061EC5">
        <w:rPr>
          <w:rFonts w:ascii="Times New Roman" w:hAnsi="Times New Roman" w:cs="Times New Roman"/>
          <w:sz w:val="24"/>
          <w:szCs w:val="24"/>
          <w:lang w:val="de-DE"/>
        </w:rPr>
        <w:t xml:space="preserve">Caesar </w:t>
      </w:r>
      <w:r>
        <w:rPr>
          <w:rFonts w:ascii="Times New Roman" w:hAnsi="Times New Roman" w:cs="Times New Roman"/>
          <w:sz w:val="24"/>
          <w:szCs w:val="24"/>
          <w:lang w:val="de-DE"/>
        </w:rPr>
        <w:t xml:space="preserve">weiterhin </w:t>
      </w:r>
      <w:r w:rsidR="00061EC5">
        <w:rPr>
          <w:rFonts w:ascii="Times New Roman" w:hAnsi="Times New Roman" w:cs="Times New Roman"/>
          <w:sz w:val="24"/>
          <w:szCs w:val="24"/>
          <w:lang w:val="de-DE"/>
        </w:rPr>
        <w:t xml:space="preserve">zumindest </w:t>
      </w:r>
      <w:r>
        <w:rPr>
          <w:rFonts w:ascii="Times New Roman" w:hAnsi="Times New Roman" w:cs="Times New Roman"/>
          <w:sz w:val="24"/>
          <w:szCs w:val="24"/>
          <w:lang w:val="de-DE"/>
        </w:rPr>
        <w:t xml:space="preserve">um den Anschein, die Unterstützung führender Mitglieder der Senatsaristokratie zu suchen, und machte den Anfang bei seinem Amtskollegen Calpurnius Bibulus, den er in der Volksversammlung </w:t>
      </w:r>
      <w:r w:rsidR="00061EC5">
        <w:rPr>
          <w:rFonts w:ascii="Times New Roman" w:hAnsi="Times New Roman" w:cs="Times New Roman"/>
          <w:sz w:val="24"/>
          <w:szCs w:val="24"/>
          <w:lang w:val="de-DE"/>
        </w:rPr>
        <w:t xml:space="preserve">demonstrativ </w:t>
      </w:r>
      <w:r>
        <w:rPr>
          <w:rFonts w:ascii="Times New Roman" w:hAnsi="Times New Roman" w:cs="Times New Roman"/>
          <w:sz w:val="24"/>
          <w:szCs w:val="24"/>
          <w:lang w:val="de-DE"/>
        </w:rPr>
        <w:t>um Unterstützung bat</w:t>
      </w:r>
      <w:r w:rsidR="00065B01">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jener </w:t>
      </w:r>
      <w:r w:rsidR="00065B01">
        <w:rPr>
          <w:rFonts w:ascii="Times New Roman" w:hAnsi="Times New Roman" w:cs="Times New Roman"/>
          <w:sz w:val="24"/>
          <w:szCs w:val="24"/>
          <w:lang w:val="de-DE"/>
        </w:rPr>
        <w:t xml:space="preserve">lehnte </w:t>
      </w:r>
      <w:r>
        <w:rPr>
          <w:rFonts w:ascii="Times New Roman" w:hAnsi="Times New Roman" w:cs="Times New Roman"/>
          <w:sz w:val="24"/>
          <w:szCs w:val="24"/>
          <w:lang w:val="de-DE"/>
        </w:rPr>
        <w:t xml:space="preserve">jedoch </w:t>
      </w:r>
      <w:r w:rsidR="00061EC5">
        <w:rPr>
          <w:rFonts w:ascii="Times New Roman" w:hAnsi="Times New Roman" w:cs="Times New Roman"/>
          <w:sz w:val="24"/>
          <w:szCs w:val="24"/>
          <w:lang w:val="de-DE"/>
        </w:rPr>
        <w:t xml:space="preserve">ebenso ostentativ mit der Bemerkung </w:t>
      </w:r>
      <w:r w:rsidR="00065B01">
        <w:rPr>
          <w:rFonts w:ascii="Times New Roman" w:hAnsi="Times New Roman" w:cs="Times New Roman"/>
          <w:sz w:val="24"/>
          <w:szCs w:val="24"/>
          <w:lang w:val="de-DE"/>
        </w:rPr>
        <w:t>ab</w:t>
      </w:r>
      <w:r w:rsidR="00061EC5">
        <w:rPr>
          <w:rFonts w:ascii="Times New Roman" w:hAnsi="Times New Roman" w:cs="Times New Roman"/>
          <w:sz w:val="24"/>
          <w:szCs w:val="24"/>
          <w:lang w:val="de-DE"/>
        </w:rPr>
        <w:t>, dass er in seinem Amtsjahr keine Neuerungen hinnehmen werde</w:t>
      </w:r>
      <w:r>
        <w:rPr>
          <w:rFonts w:ascii="Times New Roman" w:hAnsi="Times New Roman" w:cs="Times New Roman"/>
          <w:sz w:val="24"/>
          <w:szCs w:val="24"/>
          <w:lang w:val="de-DE"/>
        </w:rPr>
        <w:t>. Cae</w:t>
      </w:r>
      <w:r w:rsidR="005C4D1E">
        <w:rPr>
          <w:rFonts w:ascii="Times New Roman" w:hAnsi="Times New Roman" w:cs="Times New Roman"/>
          <w:sz w:val="24"/>
          <w:szCs w:val="24"/>
          <w:lang w:val="de-DE"/>
        </w:rPr>
        <w:t xml:space="preserve">sar </w:t>
      </w:r>
      <w:r>
        <w:rPr>
          <w:rFonts w:ascii="Times New Roman" w:hAnsi="Times New Roman" w:cs="Times New Roman"/>
          <w:sz w:val="24"/>
          <w:szCs w:val="24"/>
          <w:lang w:val="de-DE"/>
        </w:rPr>
        <w:t xml:space="preserve">suchte und fand </w:t>
      </w:r>
      <w:r w:rsidR="00061EC5">
        <w:rPr>
          <w:rFonts w:ascii="Times New Roman" w:hAnsi="Times New Roman" w:cs="Times New Roman"/>
          <w:sz w:val="24"/>
          <w:szCs w:val="24"/>
          <w:lang w:val="de-DE"/>
        </w:rPr>
        <w:t xml:space="preserve">daraufhin </w:t>
      </w:r>
      <w:r>
        <w:rPr>
          <w:rFonts w:ascii="Times New Roman" w:hAnsi="Times New Roman" w:cs="Times New Roman"/>
          <w:sz w:val="24"/>
          <w:szCs w:val="24"/>
          <w:lang w:val="de-DE"/>
        </w:rPr>
        <w:t xml:space="preserve">die Unterstützung </w:t>
      </w:r>
      <w:r w:rsidR="00EE77DE">
        <w:rPr>
          <w:rFonts w:ascii="Times New Roman" w:hAnsi="Times New Roman" w:cs="Times New Roman"/>
          <w:sz w:val="24"/>
          <w:szCs w:val="24"/>
          <w:lang w:val="de-DE"/>
        </w:rPr>
        <w:t>von</w:t>
      </w:r>
      <w:r w:rsidR="004027DC">
        <w:rPr>
          <w:rFonts w:ascii="Times New Roman" w:hAnsi="Times New Roman" w:cs="Times New Roman"/>
          <w:sz w:val="24"/>
          <w:szCs w:val="24"/>
          <w:lang w:val="de-DE"/>
        </w:rPr>
        <w:t xml:space="preserve"> Pompeius und Crassus</w:t>
      </w:r>
      <w:r>
        <w:rPr>
          <w:rFonts w:ascii="Times New Roman" w:hAnsi="Times New Roman" w:cs="Times New Roman"/>
          <w:sz w:val="24"/>
          <w:szCs w:val="24"/>
          <w:lang w:val="de-DE"/>
        </w:rPr>
        <w:t xml:space="preserve">, zu diesem Zeitpunkt zwar </w:t>
      </w:r>
      <w:r w:rsidRPr="00061EC5">
        <w:rPr>
          <w:rFonts w:ascii="Times New Roman" w:hAnsi="Times New Roman" w:cs="Times New Roman"/>
          <w:i/>
          <w:sz w:val="24"/>
          <w:szCs w:val="24"/>
          <w:lang w:val="la-Latn"/>
        </w:rPr>
        <w:t>privati</w:t>
      </w:r>
      <w:r>
        <w:rPr>
          <w:rFonts w:ascii="Times New Roman" w:hAnsi="Times New Roman" w:cs="Times New Roman"/>
          <w:sz w:val="24"/>
          <w:szCs w:val="24"/>
          <w:lang w:val="de-DE"/>
        </w:rPr>
        <w:t xml:space="preserve">, aber doch fraglos die einflussreichsten Männer der Stadt. </w:t>
      </w:r>
      <w:r w:rsidR="00061EC5">
        <w:rPr>
          <w:rFonts w:ascii="Times New Roman" w:hAnsi="Times New Roman" w:cs="Times New Roman"/>
          <w:sz w:val="24"/>
          <w:szCs w:val="24"/>
          <w:lang w:val="de-DE"/>
        </w:rPr>
        <w:t xml:space="preserve">Bibulus </w:t>
      </w:r>
      <w:r w:rsidR="002A368D">
        <w:rPr>
          <w:rFonts w:ascii="Times New Roman" w:hAnsi="Times New Roman" w:cs="Times New Roman"/>
          <w:sz w:val="24"/>
          <w:szCs w:val="24"/>
          <w:lang w:val="de-DE"/>
        </w:rPr>
        <w:t xml:space="preserve">gab </w:t>
      </w:r>
      <w:r w:rsidR="00065B01">
        <w:rPr>
          <w:rFonts w:ascii="Times New Roman" w:hAnsi="Times New Roman" w:cs="Times New Roman"/>
          <w:sz w:val="24"/>
          <w:szCs w:val="24"/>
          <w:lang w:val="de-DE"/>
        </w:rPr>
        <w:t xml:space="preserve">dennoch </w:t>
      </w:r>
      <w:r w:rsidR="00061EC5">
        <w:rPr>
          <w:rFonts w:ascii="Times New Roman" w:hAnsi="Times New Roman" w:cs="Times New Roman"/>
          <w:sz w:val="24"/>
          <w:szCs w:val="24"/>
          <w:lang w:val="de-DE"/>
        </w:rPr>
        <w:t>nicht nach</w:t>
      </w:r>
      <w:r w:rsidR="005C4D1E">
        <w:rPr>
          <w:rFonts w:ascii="Times New Roman" w:hAnsi="Times New Roman" w:cs="Times New Roman"/>
          <w:sz w:val="24"/>
          <w:szCs w:val="24"/>
          <w:lang w:val="de-DE"/>
        </w:rPr>
        <w:t xml:space="preserve">, </w:t>
      </w:r>
      <w:r w:rsidR="00061EC5">
        <w:rPr>
          <w:rFonts w:ascii="Times New Roman" w:hAnsi="Times New Roman" w:cs="Times New Roman"/>
          <w:sz w:val="24"/>
          <w:szCs w:val="24"/>
          <w:lang w:val="de-DE"/>
        </w:rPr>
        <w:t xml:space="preserve">sondern </w:t>
      </w:r>
      <w:r w:rsidR="002A368D">
        <w:rPr>
          <w:rFonts w:ascii="Times New Roman" w:hAnsi="Times New Roman" w:cs="Times New Roman"/>
          <w:sz w:val="24"/>
          <w:szCs w:val="24"/>
          <w:lang w:val="de-DE"/>
        </w:rPr>
        <w:t xml:space="preserve">unternahm </w:t>
      </w:r>
      <w:r w:rsidR="00061EC5">
        <w:rPr>
          <w:rFonts w:ascii="Times New Roman" w:hAnsi="Times New Roman" w:cs="Times New Roman"/>
          <w:sz w:val="24"/>
          <w:szCs w:val="24"/>
          <w:lang w:val="de-DE"/>
        </w:rPr>
        <w:t>mit</w:t>
      </w:r>
      <w:r w:rsidR="001225C7">
        <w:rPr>
          <w:rFonts w:ascii="Times New Roman" w:hAnsi="Times New Roman" w:cs="Times New Roman"/>
          <w:sz w:val="24"/>
          <w:szCs w:val="24"/>
          <w:lang w:val="de-DE"/>
        </w:rPr>
        <w:t>h</w:t>
      </w:r>
      <w:r w:rsidR="00061EC5">
        <w:rPr>
          <w:rFonts w:ascii="Times New Roman" w:hAnsi="Times New Roman" w:cs="Times New Roman"/>
          <w:sz w:val="24"/>
          <w:szCs w:val="24"/>
          <w:lang w:val="de-DE"/>
        </w:rPr>
        <w:t xml:space="preserve">ilfe dreier Volkstribune </w:t>
      </w:r>
      <w:r w:rsidR="002A368D">
        <w:rPr>
          <w:rFonts w:ascii="Times New Roman" w:hAnsi="Times New Roman" w:cs="Times New Roman"/>
          <w:sz w:val="24"/>
          <w:szCs w:val="24"/>
          <w:lang w:val="de-DE"/>
        </w:rPr>
        <w:t xml:space="preserve">weiterhin </w:t>
      </w:r>
      <w:r w:rsidR="00061EC5">
        <w:rPr>
          <w:rFonts w:ascii="Times New Roman" w:hAnsi="Times New Roman" w:cs="Times New Roman"/>
          <w:sz w:val="24"/>
          <w:szCs w:val="24"/>
          <w:lang w:val="de-DE"/>
        </w:rPr>
        <w:t>alles</w:t>
      </w:r>
      <w:r w:rsidR="002A368D">
        <w:rPr>
          <w:rFonts w:ascii="Times New Roman" w:hAnsi="Times New Roman" w:cs="Times New Roman"/>
          <w:sz w:val="24"/>
          <w:szCs w:val="24"/>
          <w:lang w:val="de-DE"/>
        </w:rPr>
        <w:t xml:space="preserve">, </w:t>
      </w:r>
      <w:r w:rsidR="00D83674">
        <w:rPr>
          <w:rFonts w:ascii="Times New Roman" w:hAnsi="Times New Roman" w:cs="Times New Roman"/>
          <w:sz w:val="24"/>
          <w:szCs w:val="24"/>
          <w:lang w:val="de-DE"/>
        </w:rPr>
        <w:t xml:space="preserve">um </w:t>
      </w:r>
      <w:r w:rsidR="00061EC5">
        <w:rPr>
          <w:rFonts w:ascii="Times New Roman" w:hAnsi="Times New Roman" w:cs="Times New Roman"/>
          <w:sz w:val="24"/>
          <w:szCs w:val="24"/>
          <w:lang w:val="de-DE"/>
        </w:rPr>
        <w:t>das Gesetz zu verhindern. Nach einem nächtlichen Eklat auf dem Forum</w:t>
      </w:r>
      <w:r w:rsidR="005C4D1E">
        <w:rPr>
          <w:rFonts w:ascii="Times New Roman" w:hAnsi="Times New Roman" w:cs="Times New Roman"/>
          <w:sz w:val="24"/>
          <w:szCs w:val="24"/>
          <w:lang w:val="de-DE"/>
        </w:rPr>
        <w:t xml:space="preserve"> im Vorfeld der Abstimmung</w:t>
      </w:r>
      <w:r w:rsidR="00061EC5">
        <w:rPr>
          <w:rFonts w:ascii="Times New Roman" w:hAnsi="Times New Roman" w:cs="Times New Roman"/>
          <w:sz w:val="24"/>
          <w:szCs w:val="24"/>
          <w:lang w:val="de-DE"/>
        </w:rPr>
        <w:t>, den Bibulus</w:t>
      </w:r>
      <w:r w:rsidR="005C4D1E">
        <w:rPr>
          <w:rFonts w:ascii="Times New Roman" w:hAnsi="Times New Roman" w:cs="Times New Roman"/>
          <w:sz w:val="24"/>
          <w:szCs w:val="24"/>
          <w:lang w:val="de-DE"/>
        </w:rPr>
        <w:t xml:space="preserve"> </w:t>
      </w:r>
      <w:r w:rsidR="00EE77DE">
        <w:rPr>
          <w:rFonts w:ascii="Times New Roman" w:hAnsi="Times New Roman" w:cs="Times New Roman"/>
          <w:sz w:val="24"/>
          <w:szCs w:val="24"/>
          <w:lang w:val="de-DE"/>
        </w:rPr>
        <w:t xml:space="preserve">und seine Volkstribunen nur knapp unbeschadet überstanden </w:t>
      </w:r>
      <w:r w:rsidR="005C4D1E">
        <w:rPr>
          <w:rFonts w:ascii="Times New Roman" w:hAnsi="Times New Roman" w:cs="Times New Roman"/>
          <w:sz w:val="24"/>
          <w:szCs w:val="24"/>
          <w:lang w:val="de-DE"/>
        </w:rPr>
        <w:t xml:space="preserve">– </w:t>
      </w:r>
      <w:r w:rsidR="00EE77DE">
        <w:rPr>
          <w:rFonts w:ascii="Times New Roman" w:hAnsi="Times New Roman" w:cs="Times New Roman"/>
          <w:sz w:val="24"/>
          <w:szCs w:val="24"/>
          <w:lang w:val="de-DE"/>
        </w:rPr>
        <w:t>Bibulus soll</w:t>
      </w:r>
      <w:r w:rsidR="005C4D1E">
        <w:rPr>
          <w:rFonts w:ascii="Times New Roman" w:hAnsi="Times New Roman" w:cs="Times New Roman"/>
          <w:sz w:val="24"/>
          <w:szCs w:val="24"/>
          <w:lang w:val="de-DE"/>
        </w:rPr>
        <w:t xml:space="preserve"> von der Rednertribüne heruntergestoßen und dessen Rutenbündel zerbrochen worden sein</w:t>
      </w:r>
      <w:r w:rsidR="0010363B">
        <w:rPr>
          <w:rFonts w:ascii="Times New Roman" w:hAnsi="Times New Roman" w:cs="Times New Roman"/>
          <w:sz w:val="24"/>
          <w:szCs w:val="24"/>
          <w:lang w:val="de-DE"/>
        </w:rPr>
        <w:t xml:space="preserve"> </w:t>
      </w:r>
      <w:r w:rsidR="005C4D1E">
        <w:rPr>
          <w:rFonts w:ascii="Times New Roman" w:hAnsi="Times New Roman" w:cs="Times New Roman"/>
          <w:sz w:val="24"/>
          <w:szCs w:val="24"/>
          <w:lang w:val="de-DE"/>
        </w:rPr>
        <w:t xml:space="preserve">–, brachte Caesar das Gesetz schließlich doch durch. Bibulus entschloss sich daraufhin zu einer </w:t>
      </w:r>
      <w:r w:rsidR="00882438">
        <w:rPr>
          <w:rFonts w:ascii="Times New Roman" w:hAnsi="Times New Roman" w:cs="Times New Roman"/>
          <w:sz w:val="24"/>
          <w:szCs w:val="24"/>
          <w:lang w:val="de-DE"/>
        </w:rPr>
        <w:t>d</w:t>
      </w:r>
      <w:r w:rsidR="00724A6F">
        <w:rPr>
          <w:rFonts w:ascii="Times New Roman" w:hAnsi="Times New Roman" w:cs="Times New Roman"/>
          <w:sz w:val="24"/>
          <w:szCs w:val="24"/>
          <w:lang w:val="de-DE"/>
        </w:rPr>
        <w:t xml:space="preserve">ramatischen </w:t>
      </w:r>
      <w:r w:rsidR="005C4D1E">
        <w:rPr>
          <w:rFonts w:ascii="Times New Roman" w:hAnsi="Times New Roman" w:cs="Times New Roman"/>
          <w:sz w:val="24"/>
          <w:szCs w:val="24"/>
          <w:lang w:val="de-DE"/>
        </w:rPr>
        <w:t>Rückzugsgeste</w:t>
      </w:r>
      <w:r w:rsidR="00882438">
        <w:rPr>
          <w:rFonts w:ascii="Times New Roman" w:hAnsi="Times New Roman" w:cs="Times New Roman"/>
          <w:sz w:val="24"/>
          <w:szCs w:val="24"/>
          <w:lang w:val="de-DE"/>
        </w:rPr>
        <w:t>, wie Cassius Dio berichtet:</w:t>
      </w:r>
    </w:p>
    <w:p w:rsidR="005C4D1E" w:rsidRPr="004027DC" w:rsidRDefault="002055A2" w:rsidP="002A368D">
      <w:pPr>
        <w:spacing w:after="120" w:line="240" w:lineRule="auto"/>
        <w:ind w:left="567" w:right="567"/>
        <w:jc w:val="both"/>
        <w:rPr>
          <w:rFonts w:ascii="Times" w:hAnsi="Times" w:cs="Times New Roman"/>
          <w:sz w:val="24"/>
          <w:szCs w:val="24"/>
          <w:lang w:val="de-DE"/>
        </w:rPr>
      </w:pPr>
      <w:r w:rsidRPr="00D57B5B">
        <w:rPr>
          <w:rStyle w:val="txt"/>
          <w:rFonts w:ascii="Times" w:hAnsi="Times" w:cs="Menlo Regular"/>
          <w:sz w:val="18"/>
          <w:szCs w:val="18"/>
          <w:lang w:val="el-GR"/>
        </w:rPr>
        <w:t>ἀ</w:t>
      </w:r>
      <w:r w:rsidRPr="00D57B5B">
        <w:rPr>
          <w:rStyle w:val="txt"/>
          <w:rFonts w:ascii="Times" w:hAnsi="Times" w:cs="Segoe UI"/>
          <w:sz w:val="18"/>
          <w:szCs w:val="18"/>
          <w:lang w:val="el-GR"/>
        </w:rPr>
        <w:t>νεχώρησέ</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τε</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ἴ</w:t>
      </w:r>
      <w:r w:rsidRPr="00D57B5B">
        <w:rPr>
          <w:rStyle w:val="txt"/>
          <w:rFonts w:ascii="Times" w:hAnsi="Times" w:cs="Segoe UI"/>
          <w:sz w:val="18"/>
          <w:szCs w:val="18"/>
          <w:lang w:val="el-GR"/>
        </w:rPr>
        <w:t>καδε</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κα</w:t>
      </w:r>
      <w:r w:rsidRPr="00D57B5B">
        <w:rPr>
          <w:rStyle w:val="txt"/>
          <w:rFonts w:ascii="Times" w:hAnsi="Times" w:cs="Menlo Regular"/>
          <w:sz w:val="18"/>
          <w:szCs w:val="18"/>
          <w:lang w:val="el-GR"/>
        </w:rPr>
        <w:t>ὶ</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κέτι</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ὸ</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παράπαν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ὸ</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κοιν</w:t>
      </w:r>
      <w:r w:rsidRPr="00D57B5B">
        <w:rPr>
          <w:rStyle w:val="txt"/>
          <w:rFonts w:ascii="Times" w:hAnsi="Times" w:cs="Menlo Regular"/>
          <w:sz w:val="18"/>
          <w:szCs w:val="18"/>
          <w:lang w:val="el-GR"/>
        </w:rPr>
        <w:t>ὸ</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μέχρι</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ῆ</w:t>
      </w:r>
      <w:r w:rsidRPr="00D57B5B">
        <w:rPr>
          <w:rStyle w:val="txt"/>
          <w:rFonts w:ascii="Times" w:hAnsi="Times" w:cs="Segoe UI"/>
          <w:sz w:val="18"/>
          <w:szCs w:val="18"/>
          <w:lang w:val="el-GR"/>
        </w:rPr>
        <w:t>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τελευταίας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το</w:t>
      </w:r>
      <w:r w:rsidRPr="00D57B5B">
        <w:rPr>
          <w:rStyle w:val="txt"/>
          <w:rFonts w:ascii="Times" w:hAnsi="Times" w:cs="Menlo Regular"/>
          <w:sz w:val="18"/>
          <w:szCs w:val="18"/>
          <w:lang w:val="el-GR"/>
        </w:rPr>
        <w:t>ῦ</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ἔ</w:t>
      </w:r>
      <w:r w:rsidRPr="00D57B5B">
        <w:rPr>
          <w:rStyle w:val="txt"/>
          <w:rFonts w:ascii="Times" w:hAnsi="Times" w:cs="Segoe UI"/>
          <w:sz w:val="18"/>
          <w:szCs w:val="18"/>
          <w:lang w:val="el-GR"/>
        </w:rPr>
        <w:t>τους</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ἡ</w:t>
      </w:r>
      <w:r w:rsidRPr="00D57B5B">
        <w:rPr>
          <w:rStyle w:val="txt"/>
          <w:rFonts w:ascii="Times" w:hAnsi="Times" w:cs="Segoe UI"/>
          <w:sz w:val="18"/>
          <w:szCs w:val="18"/>
          <w:lang w:val="el-GR"/>
        </w:rPr>
        <w:t>μέρας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παρ</w:t>
      </w:r>
      <w:r w:rsidRPr="00D57B5B">
        <w:rPr>
          <w:rStyle w:val="txt"/>
          <w:rFonts w:ascii="Times" w:hAnsi="Times" w:cs="Menlo Regular"/>
          <w:sz w:val="18"/>
          <w:szCs w:val="18"/>
          <w:lang w:val="el-GR"/>
        </w:rPr>
        <w:t>ῆ</w:t>
      </w:r>
      <w:r w:rsidRPr="00D57B5B">
        <w:rPr>
          <w:rStyle w:val="txt"/>
          <w:rFonts w:ascii="Times" w:hAnsi="Times" w:cs="Segoe UI"/>
          <w:sz w:val="18"/>
          <w:szCs w:val="18"/>
          <w:lang w:val="el-GR"/>
        </w:rPr>
        <w:t>λθεν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ἀ</w:t>
      </w:r>
      <w:r w:rsidRPr="00D57B5B">
        <w:rPr>
          <w:rStyle w:val="txt"/>
          <w:rFonts w:ascii="Times" w:hAnsi="Times" w:cs="Segoe UI"/>
          <w:sz w:val="18"/>
          <w:szCs w:val="18"/>
          <w:lang w:val="el-GR"/>
        </w:rPr>
        <w:t>λλ</w:t>
      </w:r>
      <w:r w:rsidR="0088469D" w:rsidRPr="00D57B5B">
        <w:rPr>
          <w:rStyle w:val="txt"/>
          <w:rFonts w:ascii="Times" w:hAnsi="Times" w:cs="Times"/>
          <w:sz w:val="18"/>
          <w:szCs w:val="18"/>
          <w:lang w:val="de-DE"/>
          <w:rPrChange w:id="1" w:author="Anja Konopka" w:date="2015-05-04T12:49:00Z">
            <w:rPr>
              <w:rStyle w:val="txt"/>
              <w:rFonts w:ascii="Times" w:hAnsi="Times" w:cs="Times"/>
              <w:sz w:val="18"/>
              <w:szCs w:val="18"/>
              <w:lang w:val="el-GR"/>
            </w:rPr>
          </w:rPrChange>
        </w:rPr>
        <w:t>'</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ῇ</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ἰ</w:t>
      </w:r>
      <w:r w:rsidRPr="00D57B5B">
        <w:rPr>
          <w:rStyle w:val="txt"/>
          <w:rFonts w:ascii="Times" w:hAnsi="Times" w:cs="Segoe UI"/>
          <w:sz w:val="18"/>
          <w:szCs w:val="18"/>
          <w:lang w:val="el-GR"/>
        </w:rPr>
        <w:t>κί</w:t>
      </w:r>
      <w:r w:rsidRPr="00D57B5B">
        <w:rPr>
          <w:rStyle w:val="txt"/>
          <w:rFonts w:ascii="Times" w:hAnsi="Times" w:cs="Menlo Regular"/>
          <w:sz w:val="18"/>
          <w:szCs w:val="18"/>
          <w:lang w:val="el-GR"/>
        </w:rPr>
        <w:t>ᾳ</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καταμένων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ἀ</w:t>
      </w:r>
      <w:r w:rsidRPr="00D57B5B">
        <w:rPr>
          <w:rStyle w:val="txt"/>
          <w:rFonts w:ascii="Times" w:hAnsi="Times" w:cs="Segoe UI"/>
          <w:sz w:val="18"/>
          <w:szCs w:val="18"/>
          <w:lang w:val="el-GR"/>
        </w:rPr>
        <w:t>ε</w:t>
      </w:r>
      <w:r w:rsidRPr="00D57B5B">
        <w:rPr>
          <w:rStyle w:val="txt"/>
          <w:rFonts w:ascii="Times" w:hAnsi="Times" w:cs="Menlo Regular"/>
          <w:sz w:val="18"/>
          <w:szCs w:val="18"/>
          <w:lang w:val="el-GR"/>
        </w:rPr>
        <w:t>ὶ</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ῷ</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Καίσαρι</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ὁ</w:t>
      </w:r>
      <w:r w:rsidRPr="00D57B5B">
        <w:rPr>
          <w:rStyle w:val="txt"/>
          <w:rFonts w:ascii="Times" w:hAnsi="Times" w:cs="Segoe UI"/>
          <w:sz w:val="18"/>
          <w:szCs w:val="18"/>
          <w:lang w:val="el-GR"/>
        </w:rPr>
        <w:t>σάκις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γε</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νεωτέριζέ</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τι</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νετέλλετο</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δι</w:t>
      </w:r>
      <w:r w:rsidRPr="00D57B5B">
        <w:rPr>
          <w:rStyle w:val="txt"/>
          <w:rFonts w:ascii="Times" w:hAnsi="Times" w:cs="Menlo Regular"/>
          <w:sz w:val="18"/>
          <w:szCs w:val="18"/>
          <w:lang w:val="el-GR"/>
        </w:rPr>
        <w:t>ὰ</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ὑ</w:t>
      </w:r>
      <w:r w:rsidRPr="00D57B5B">
        <w:rPr>
          <w:rStyle w:val="txt"/>
          <w:rFonts w:ascii="Times" w:hAnsi="Times" w:cs="Segoe UI"/>
          <w:sz w:val="18"/>
          <w:szCs w:val="18"/>
          <w:lang w:val="el-GR"/>
        </w:rPr>
        <w:t>πηρετ</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ὅ</w:t>
      </w:r>
      <w:r w:rsidRPr="00D57B5B">
        <w:rPr>
          <w:rStyle w:val="txt"/>
          <w:rFonts w:ascii="Times" w:hAnsi="Times" w:cs="Segoe UI"/>
          <w:sz w:val="18"/>
          <w:szCs w:val="18"/>
          <w:lang w:val="el-GR"/>
        </w:rPr>
        <w:t>τι</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ἱ</w:t>
      </w:r>
      <w:r w:rsidRPr="00D57B5B">
        <w:rPr>
          <w:rStyle w:val="txt"/>
          <w:rFonts w:ascii="Times" w:hAnsi="Times" w:cs="Segoe UI"/>
          <w:sz w:val="18"/>
          <w:szCs w:val="18"/>
          <w:lang w:val="el-GR"/>
        </w:rPr>
        <w:t>ερομηνία</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τε</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ε</w:t>
      </w:r>
      <w:r w:rsidRPr="00D57B5B">
        <w:rPr>
          <w:rStyle w:val="txt"/>
          <w:rFonts w:ascii="Times" w:hAnsi="Times" w:cs="Menlo Regular"/>
          <w:sz w:val="18"/>
          <w:szCs w:val="18"/>
          <w:lang w:val="el-GR"/>
        </w:rPr>
        <w:t>ἴ</w:t>
      </w:r>
      <w:r w:rsidRPr="00D57B5B">
        <w:rPr>
          <w:rStyle w:val="txt"/>
          <w:rFonts w:ascii="Times" w:hAnsi="Times" w:cs="Segoe UI"/>
          <w:sz w:val="18"/>
          <w:szCs w:val="18"/>
          <w:lang w:val="el-GR"/>
        </w:rPr>
        <w:t>η</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κα</w:t>
      </w:r>
      <w:r w:rsidRPr="00D57B5B">
        <w:rPr>
          <w:rStyle w:val="txt"/>
          <w:rFonts w:ascii="Times" w:hAnsi="Times" w:cs="Menlo Regular"/>
          <w:sz w:val="18"/>
          <w:szCs w:val="18"/>
          <w:lang w:val="el-GR"/>
        </w:rPr>
        <w:t>ὶ</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δ</w:t>
      </w:r>
      <w:r w:rsidRPr="00D57B5B">
        <w:rPr>
          <w:rStyle w:val="txt"/>
          <w:rFonts w:ascii="Times" w:hAnsi="Times" w:cs="Menlo Regular"/>
          <w:sz w:val="18"/>
          <w:szCs w:val="18"/>
          <w:lang w:val="el-GR"/>
        </w:rPr>
        <w:t>ὲ</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ὁ</w:t>
      </w:r>
      <w:r w:rsidRPr="00D57B5B">
        <w:rPr>
          <w:rStyle w:val="txt"/>
          <w:rFonts w:ascii="Times" w:hAnsi="Times" w:cs="Segoe UI"/>
          <w:sz w:val="18"/>
          <w:szCs w:val="18"/>
          <w:lang w:val="el-GR"/>
        </w:rPr>
        <w:t>σίως</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κ</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νόμων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α</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ῇ</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δύναιτο</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δρ</w:t>
      </w:r>
      <w:r w:rsidRPr="00D57B5B">
        <w:rPr>
          <w:rStyle w:val="txt"/>
          <w:rFonts w:ascii="Times" w:hAnsi="Times" w:cs="Menlo Regular"/>
          <w:sz w:val="18"/>
          <w:szCs w:val="18"/>
          <w:lang w:val="el-GR"/>
        </w:rPr>
        <w:t>ᾶ</w:t>
      </w:r>
      <w:r w:rsidRPr="00D57B5B">
        <w:rPr>
          <w:rStyle w:val="txt"/>
          <w:rFonts w:ascii="Times" w:hAnsi="Times" w:cs="Segoe UI"/>
          <w:sz w:val="18"/>
          <w:szCs w:val="18"/>
          <w:lang w:val="el-GR"/>
        </w:rPr>
        <w:t>σθαι</w:t>
      </w:r>
      <w:r w:rsidR="00882438" w:rsidRPr="00D57B5B">
        <w:rPr>
          <w:rStyle w:val="txt"/>
          <w:rFonts w:ascii="Times" w:hAnsi="Times" w:cs="Segoe UI"/>
          <w:sz w:val="18"/>
          <w:szCs w:val="18"/>
          <w:lang w:val="de-DE"/>
        </w:rPr>
        <w:t>.</w:t>
      </w:r>
      <w:r w:rsidRPr="00D57B5B">
        <w:rPr>
          <w:rStyle w:val="rmargin"/>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πεχείρησε</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μ</w:t>
      </w:r>
      <w:r w:rsidRPr="00D57B5B">
        <w:rPr>
          <w:rStyle w:val="txt"/>
          <w:rFonts w:ascii="Times" w:hAnsi="Times" w:cs="Menlo Regular"/>
          <w:sz w:val="18"/>
          <w:szCs w:val="18"/>
          <w:lang w:val="el-GR"/>
        </w:rPr>
        <w:t>ὲ</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γ</w:t>
      </w:r>
      <w:r w:rsidRPr="00D57B5B">
        <w:rPr>
          <w:rStyle w:val="txt"/>
          <w:rFonts w:ascii="Times" w:hAnsi="Times" w:cs="Menlo Regular"/>
          <w:sz w:val="18"/>
          <w:szCs w:val="18"/>
          <w:lang w:val="el-GR"/>
        </w:rPr>
        <w:t>ὰ</w:t>
      </w:r>
      <w:r w:rsidRPr="00D57B5B">
        <w:rPr>
          <w:rStyle w:val="txt"/>
          <w:rFonts w:ascii="Times" w:hAnsi="Times" w:cs="Segoe UI"/>
          <w:sz w:val="18"/>
          <w:szCs w:val="18"/>
          <w:lang w:val="el-GR"/>
        </w:rPr>
        <w:t>ρ</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α</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ὸ</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π</w:t>
      </w:r>
      <w:r w:rsidRPr="00D57B5B">
        <w:rPr>
          <w:rStyle w:val="txt"/>
          <w:rFonts w:ascii="Times" w:hAnsi="Times" w:cs="Menlo Regular"/>
          <w:sz w:val="18"/>
          <w:szCs w:val="18"/>
          <w:lang w:val="el-GR"/>
        </w:rPr>
        <w:t>ὶ</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τούτοις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Πούπλιός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τις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ατίνιος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δήμαρχος</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ὸ</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ἴ</w:t>
      </w:r>
      <w:r w:rsidRPr="00D57B5B">
        <w:rPr>
          <w:rStyle w:val="txt"/>
          <w:rFonts w:ascii="Times" w:hAnsi="Times" w:cs="Segoe UI"/>
          <w:sz w:val="18"/>
          <w:szCs w:val="18"/>
          <w:lang w:val="el-GR"/>
        </w:rPr>
        <w:t>κημα</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lastRenderedPageBreak/>
        <w:t>καταθέσθαι</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w:t>
      </w:r>
      <w:r w:rsidRPr="00D57B5B">
        <w:rPr>
          <w:rStyle w:val="txt"/>
          <w:rFonts w:ascii="Times" w:hAnsi="Times" w:cs="Menlo Regular"/>
          <w:sz w:val="18"/>
          <w:szCs w:val="18"/>
          <w:lang w:val="el-GR"/>
        </w:rPr>
        <w:t>ὲ</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συναρχόντων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ἱ</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ναντιωθέντων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κ</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νέβαλεν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ἀ</w:t>
      </w:r>
      <w:r w:rsidRPr="00D57B5B">
        <w:rPr>
          <w:rStyle w:val="txt"/>
          <w:rFonts w:ascii="Times" w:hAnsi="Times" w:cs="Segoe UI"/>
          <w:sz w:val="18"/>
          <w:szCs w:val="18"/>
          <w:lang w:val="el-GR"/>
        </w:rPr>
        <w:t>λλ</w:t>
      </w:r>
      <w:r w:rsidR="0088469D" w:rsidRPr="00D57B5B">
        <w:rPr>
          <w:rStyle w:val="txt"/>
          <w:rFonts w:ascii="Times" w:hAnsi="Times" w:cs="Times"/>
          <w:sz w:val="18"/>
          <w:szCs w:val="18"/>
          <w:lang w:val="de-DE"/>
        </w:rPr>
        <w:t>'</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κε</w:t>
      </w:r>
      <w:r w:rsidRPr="00D57B5B">
        <w:rPr>
          <w:rStyle w:val="txt"/>
          <w:rFonts w:ascii="Times" w:hAnsi="Times" w:cs="Menlo Regular"/>
          <w:sz w:val="18"/>
          <w:szCs w:val="18"/>
          <w:lang w:val="el-GR"/>
        </w:rPr>
        <w:t>ῖ</w:t>
      </w:r>
      <w:r w:rsidRPr="00D57B5B">
        <w:rPr>
          <w:rStyle w:val="txt"/>
          <w:rFonts w:ascii="Times" w:hAnsi="Times" w:cs="Segoe UI"/>
          <w:sz w:val="18"/>
          <w:szCs w:val="18"/>
          <w:lang w:val="el-GR"/>
        </w:rPr>
        <w:t>νός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τε</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ὕ</w:t>
      </w:r>
      <w:r w:rsidRPr="00D57B5B">
        <w:rPr>
          <w:rStyle w:val="txt"/>
          <w:rFonts w:ascii="Times" w:hAnsi="Times" w:cs="Segoe UI"/>
          <w:sz w:val="18"/>
          <w:szCs w:val="18"/>
          <w:lang w:val="el-GR"/>
        </w:rPr>
        <w:t>τω</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πολιτικ</w:t>
      </w:r>
      <w:r w:rsidRPr="00D57B5B">
        <w:rPr>
          <w:rStyle w:val="txt"/>
          <w:rFonts w:ascii="Times" w:hAnsi="Times" w:cs="Menlo Regular"/>
          <w:sz w:val="18"/>
          <w:szCs w:val="18"/>
          <w:lang w:val="el-GR"/>
        </w:rPr>
        <w:t>ῶ</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ξέστη</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κα</w:t>
      </w:r>
      <w:r w:rsidRPr="00D57B5B">
        <w:rPr>
          <w:rStyle w:val="txt"/>
          <w:rFonts w:ascii="Times" w:hAnsi="Times" w:cs="Menlo Regular"/>
          <w:sz w:val="18"/>
          <w:szCs w:val="18"/>
          <w:lang w:val="el-GR"/>
        </w:rPr>
        <w:t>ὶ</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ἱ</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δήμαρχοι</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ἱ</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συνεξετασθέντες</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α</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ῷ</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κέτ</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ο</w:t>
      </w:r>
      <w:r w:rsidRPr="00D57B5B">
        <w:rPr>
          <w:rStyle w:val="txt"/>
          <w:rFonts w:ascii="Times" w:hAnsi="Times" w:cs="Menlo Regular"/>
          <w:sz w:val="18"/>
          <w:szCs w:val="18"/>
          <w:lang w:val="el-GR"/>
        </w:rPr>
        <w:t>ὐ</w:t>
      </w:r>
      <w:r w:rsidRPr="00D57B5B">
        <w:rPr>
          <w:rStyle w:val="txt"/>
          <w:rFonts w:ascii="Times" w:hAnsi="Times" w:cs="Segoe UI"/>
          <w:sz w:val="18"/>
          <w:szCs w:val="18"/>
          <w:lang w:val="el-GR"/>
        </w:rPr>
        <w:t>δ</w:t>
      </w:r>
      <w:r w:rsidRPr="00D57B5B">
        <w:rPr>
          <w:rStyle w:val="txt"/>
          <w:rFonts w:ascii="Times" w:hAnsi="Times" w:cs="Menlo Regular"/>
          <w:sz w:val="18"/>
          <w:szCs w:val="18"/>
          <w:lang w:val="el-GR"/>
        </w:rPr>
        <w:t>ὲ</w:t>
      </w:r>
      <w:r w:rsidRPr="00D57B5B">
        <w:rPr>
          <w:rStyle w:val="txt"/>
          <w:rFonts w:ascii="Times" w:hAnsi="Times" w:cs="Segoe UI"/>
          <w:sz w:val="18"/>
          <w:szCs w:val="18"/>
          <w:lang w:val="el-GR"/>
        </w:rPr>
        <w:t>ν</w:t>
      </w:r>
      <w:r w:rsidR="00882438"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δημόσιον</w:t>
      </w:r>
      <w:r w:rsidR="00882438" w:rsidRPr="00D57B5B">
        <w:rPr>
          <w:rStyle w:val="txt"/>
          <w:rFonts w:ascii="Times" w:hAnsi="Times" w:cs="Segoe UI"/>
          <w:sz w:val="18"/>
          <w:szCs w:val="18"/>
          <w:lang w:val="de-DE"/>
        </w:rPr>
        <w:t xml:space="preserve"> </w:t>
      </w:r>
      <w:r w:rsidRPr="00D57B5B">
        <w:rPr>
          <w:rStyle w:val="Funotenzeichen"/>
          <w:rFonts w:ascii="Times" w:hAnsi="Times" w:cs="Segoe UI"/>
          <w:sz w:val="18"/>
          <w:szCs w:val="18"/>
          <w:lang w:val="de-DE"/>
        </w:rPr>
        <w:t xml:space="preserve"> </w:t>
      </w:r>
      <w:r w:rsidRPr="00D57B5B">
        <w:rPr>
          <w:rStyle w:val="txt"/>
          <w:rFonts w:ascii="Times" w:hAnsi="Times" w:cs="Menlo Regular"/>
          <w:sz w:val="18"/>
          <w:szCs w:val="18"/>
          <w:lang w:val="el-GR"/>
        </w:rPr>
        <w:t>ἔ</w:t>
      </w:r>
      <w:r w:rsidRPr="00D57B5B">
        <w:rPr>
          <w:rStyle w:val="txt"/>
          <w:rFonts w:ascii="Times" w:hAnsi="Times" w:cs="Segoe UI"/>
          <w:sz w:val="18"/>
          <w:szCs w:val="18"/>
          <w:lang w:val="el-GR"/>
        </w:rPr>
        <w:t>πραξαν</w:t>
      </w:r>
      <w:r w:rsidR="00882438" w:rsidRPr="00D57B5B">
        <w:rPr>
          <w:rStyle w:val="txt"/>
          <w:rFonts w:ascii="Times" w:hAnsi="Times" w:cs="Segoe UI"/>
          <w:sz w:val="18"/>
          <w:szCs w:val="18"/>
          <w:lang w:val="de-DE"/>
        </w:rPr>
        <w:t>.</w:t>
      </w:r>
      <w:r w:rsidR="00882438" w:rsidRPr="00D57B5B">
        <w:rPr>
          <w:rStyle w:val="Funotenzeichen"/>
          <w:rFonts w:ascii="Times" w:hAnsi="Times" w:cs="Times New Roman"/>
          <w:sz w:val="20"/>
          <w:szCs w:val="20"/>
          <w:lang w:val="de-DE"/>
        </w:rPr>
        <w:footnoteReference w:id="84"/>
      </w:r>
    </w:p>
    <w:p w:rsidR="008D3956" w:rsidRDefault="00724A6F" w:rsidP="008D3956">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Allerdings nahm nicht nur </w:t>
      </w:r>
      <w:r w:rsidR="008D3956">
        <w:rPr>
          <w:rFonts w:ascii="Times New Roman" w:hAnsi="Times New Roman" w:cs="Times New Roman"/>
          <w:sz w:val="24"/>
          <w:szCs w:val="24"/>
          <w:lang w:val="de-DE"/>
        </w:rPr>
        <w:t>Caesa</w:t>
      </w:r>
      <w:r>
        <w:rPr>
          <w:rFonts w:ascii="Times New Roman" w:hAnsi="Times New Roman" w:cs="Times New Roman"/>
          <w:sz w:val="24"/>
          <w:szCs w:val="24"/>
          <w:lang w:val="de-DE"/>
        </w:rPr>
        <w:t>r</w:t>
      </w:r>
      <w:r w:rsidR="008D3956">
        <w:rPr>
          <w:rFonts w:ascii="Times New Roman" w:hAnsi="Times New Roman" w:cs="Times New Roman"/>
          <w:sz w:val="24"/>
          <w:szCs w:val="24"/>
          <w:lang w:val="de-DE"/>
        </w:rPr>
        <w:t xml:space="preserve"> Bibulus’ </w:t>
      </w:r>
      <w:r>
        <w:rPr>
          <w:rFonts w:ascii="Times New Roman" w:hAnsi="Times New Roman" w:cs="Times New Roman"/>
          <w:sz w:val="24"/>
          <w:szCs w:val="24"/>
          <w:lang w:val="de-DE"/>
        </w:rPr>
        <w:t xml:space="preserve">Vorgehen </w:t>
      </w:r>
      <w:r w:rsidR="008D3956">
        <w:rPr>
          <w:rFonts w:ascii="Times New Roman" w:hAnsi="Times New Roman" w:cs="Times New Roman"/>
          <w:sz w:val="24"/>
          <w:szCs w:val="24"/>
          <w:lang w:val="de-DE"/>
        </w:rPr>
        <w:t xml:space="preserve">nicht </w:t>
      </w:r>
      <w:r>
        <w:rPr>
          <w:rFonts w:ascii="Times New Roman" w:hAnsi="Times New Roman" w:cs="Times New Roman"/>
          <w:sz w:val="24"/>
          <w:szCs w:val="24"/>
          <w:lang w:val="de-DE"/>
        </w:rPr>
        <w:t xml:space="preserve">besonders ernst, das ihn nicht </w:t>
      </w:r>
      <w:r w:rsidR="008D3956">
        <w:rPr>
          <w:rFonts w:ascii="Times New Roman" w:hAnsi="Times New Roman" w:cs="Times New Roman"/>
          <w:sz w:val="24"/>
          <w:szCs w:val="24"/>
          <w:lang w:val="de-DE"/>
        </w:rPr>
        <w:t>davon abh</w:t>
      </w:r>
      <w:r>
        <w:rPr>
          <w:rFonts w:ascii="Times New Roman" w:hAnsi="Times New Roman" w:cs="Times New Roman"/>
          <w:sz w:val="24"/>
          <w:szCs w:val="24"/>
          <w:lang w:val="de-DE"/>
        </w:rPr>
        <w:t xml:space="preserve">ielt, </w:t>
      </w:r>
      <w:r w:rsidR="008D3956">
        <w:rPr>
          <w:rFonts w:ascii="Times New Roman" w:hAnsi="Times New Roman" w:cs="Times New Roman"/>
          <w:sz w:val="24"/>
          <w:szCs w:val="24"/>
          <w:lang w:val="de-DE"/>
        </w:rPr>
        <w:t>die Dinge in der Stadt so zu ordnen, wie er es für richtig hielt</w:t>
      </w:r>
      <w:r w:rsidR="00065B01">
        <w:rPr>
          <w:rFonts w:ascii="Times New Roman" w:hAnsi="Times New Roman" w:cs="Times New Roman"/>
          <w:sz w:val="24"/>
          <w:szCs w:val="24"/>
          <w:lang w:val="de-DE"/>
        </w:rPr>
        <w:t xml:space="preserve">. Auch </w:t>
      </w:r>
      <w:r>
        <w:rPr>
          <w:rFonts w:ascii="Times New Roman" w:hAnsi="Times New Roman" w:cs="Times New Roman"/>
          <w:sz w:val="24"/>
          <w:szCs w:val="24"/>
          <w:lang w:val="de-DE"/>
        </w:rPr>
        <w:t xml:space="preserve">andere </w:t>
      </w:r>
      <w:r w:rsidR="00065B01">
        <w:rPr>
          <w:rFonts w:ascii="Times New Roman" w:hAnsi="Times New Roman" w:cs="Times New Roman"/>
          <w:sz w:val="24"/>
          <w:szCs w:val="24"/>
          <w:lang w:val="de-DE"/>
        </w:rPr>
        <w:t xml:space="preserve">scheinen </w:t>
      </w:r>
      <w:r>
        <w:rPr>
          <w:rFonts w:ascii="Times New Roman" w:hAnsi="Times New Roman" w:cs="Times New Roman"/>
          <w:sz w:val="24"/>
          <w:szCs w:val="24"/>
          <w:lang w:val="de-DE"/>
        </w:rPr>
        <w:t xml:space="preserve">weder den konkreten </w:t>
      </w:r>
      <w:r w:rsidR="00065B01">
        <w:rPr>
          <w:rFonts w:ascii="Times New Roman" w:hAnsi="Times New Roman" w:cs="Times New Roman"/>
          <w:sz w:val="24"/>
          <w:szCs w:val="24"/>
          <w:lang w:val="de-DE"/>
        </w:rPr>
        <w:t xml:space="preserve">juristischen </w:t>
      </w:r>
      <w:r>
        <w:rPr>
          <w:rFonts w:ascii="Times New Roman" w:hAnsi="Times New Roman" w:cs="Times New Roman"/>
          <w:sz w:val="24"/>
          <w:szCs w:val="24"/>
          <w:lang w:val="de-DE"/>
        </w:rPr>
        <w:t>Nutzen von Bibulus’ konsequent bis zum Ende des Amtsjahres beibehaltener Position, noch die Zweckdienlichkeit der Geste</w:t>
      </w:r>
      <w:r w:rsidR="002D7DEF">
        <w:rPr>
          <w:rFonts w:ascii="Times New Roman" w:hAnsi="Times New Roman" w:cs="Times New Roman"/>
          <w:sz w:val="24"/>
          <w:szCs w:val="24"/>
          <w:lang w:val="de-DE"/>
        </w:rPr>
        <w:t xml:space="preserve"> als Geste</w:t>
      </w:r>
      <w:r>
        <w:rPr>
          <w:rFonts w:ascii="Times New Roman" w:hAnsi="Times New Roman" w:cs="Times New Roman"/>
          <w:sz w:val="24"/>
          <w:szCs w:val="24"/>
          <w:lang w:val="de-DE"/>
        </w:rPr>
        <w:t xml:space="preserve">, nämlich Caesars Maßnahmen die Legitimität abzusprechen, </w:t>
      </w:r>
      <w:r w:rsidR="002D7DEF">
        <w:rPr>
          <w:rFonts w:ascii="Times New Roman" w:hAnsi="Times New Roman" w:cs="Times New Roman"/>
          <w:sz w:val="24"/>
          <w:szCs w:val="24"/>
          <w:lang w:val="de-DE"/>
        </w:rPr>
        <w:t xml:space="preserve">so </w:t>
      </w:r>
      <w:r>
        <w:rPr>
          <w:rFonts w:ascii="Times New Roman" w:hAnsi="Times New Roman" w:cs="Times New Roman"/>
          <w:sz w:val="24"/>
          <w:szCs w:val="24"/>
          <w:lang w:val="de-DE"/>
        </w:rPr>
        <w:t xml:space="preserve">recht gesehen zu haben: </w:t>
      </w:r>
      <w:r w:rsidR="002A368D">
        <w:rPr>
          <w:rFonts w:ascii="Times New Roman" w:hAnsi="Times New Roman" w:cs="Times New Roman"/>
          <w:sz w:val="24"/>
          <w:szCs w:val="24"/>
          <w:lang w:val="de-DE"/>
        </w:rPr>
        <w:t xml:space="preserve">Einige Spaßvögel, so berichtet zumindest Cassius Dio, hätten den Namen des Bibulus als zweitem Konsul gar unterdrückt und stattdessen in Wort und Schrift zweimal den Namen Caesars </w:t>
      </w:r>
      <w:r w:rsidR="008D3956">
        <w:rPr>
          <w:rFonts w:ascii="Times New Roman" w:hAnsi="Times New Roman" w:cs="Times New Roman"/>
          <w:sz w:val="24"/>
          <w:szCs w:val="24"/>
          <w:lang w:val="de-DE"/>
        </w:rPr>
        <w:t>verwendet und erklärt, die beiden Konsuln hießen Gaius Caesar und Iulius Caesar.</w:t>
      </w:r>
      <w:r w:rsidR="008D3956">
        <w:rPr>
          <w:rStyle w:val="Funotenzeichen"/>
          <w:rFonts w:ascii="Times New Roman" w:hAnsi="Times New Roman" w:cs="Times New Roman"/>
          <w:sz w:val="24"/>
          <w:szCs w:val="24"/>
          <w:lang w:val="de-DE"/>
        </w:rPr>
        <w:footnoteReference w:id="85"/>
      </w:r>
    </w:p>
    <w:p w:rsidR="00364BAF" w:rsidRDefault="002D7DEF" w:rsidP="00193736">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Kaum weniger dramatisch verlief das Amtsjah</w:t>
      </w:r>
      <w:r w:rsidR="00A82877">
        <w:rPr>
          <w:rFonts w:ascii="Times New Roman" w:hAnsi="Times New Roman" w:cs="Times New Roman"/>
          <w:sz w:val="24"/>
          <w:szCs w:val="24"/>
          <w:lang w:val="de-DE"/>
        </w:rPr>
        <w:t>r 56 </w:t>
      </w:r>
      <w:r>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Pr>
          <w:rFonts w:ascii="Times New Roman" w:hAnsi="Times New Roman" w:cs="Times New Roman"/>
          <w:sz w:val="24"/>
          <w:szCs w:val="24"/>
          <w:lang w:val="de-DE"/>
        </w:rPr>
        <w:t xml:space="preserve">Chr. unter der Führung der Konsuln </w:t>
      </w:r>
      <w:r w:rsidR="00133706">
        <w:rPr>
          <w:rFonts w:ascii="Times New Roman" w:hAnsi="Times New Roman" w:cs="Times New Roman"/>
          <w:sz w:val="24"/>
          <w:szCs w:val="24"/>
          <w:lang w:val="de-DE"/>
        </w:rPr>
        <w:t xml:space="preserve">Gnaeus </w:t>
      </w:r>
      <w:r>
        <w:rPr>
          <w:rFonts w:ascii="Times New Roman" w:hAnsi="Times New Roman" w:cs="Times New Roman"/>
          <w:sz w:val="24"/>
          <w:szCs w:val="24"/>
          <w:lang w:val="de-DE"/>
        </w:rPr>
        <w:t xml:space="preserve">Cornelius Lentulus Marcellinus und </w:t>
      </w:r>
      <w:r w:rsidR="00133706">
        <w:rPr>
          <w:rFonts w:ascii="Times New Roman" w:hAnsi="Times New Roman" w:cs="Times New Roman"/>
          <w:sz w:val="24"/>
          <w:szCs w:val="24"/>
          <w:lang w:val="de-DE"/>
        </w:rPr>
        <w:t xml:space="preserve">Lucius </w:t>
      </w:r>
      <w:r>
        <w:rPr>
          <w:rFonts w:ascii="Times New Roman" w:hAnsi="Times New Roman" w:cs="Times New Roman"/>
          <w:sz w:val="24"/>
          <w:szCs w:val="24"/>
          <w:lang w:val="de-DE"/>
        </w:rPr>
        <w:t>Marcius Philippus.</w:t>
      </w:r>
      <w:r>
        <w:rPr>
          <w:rStyle w:val="Funotenzeichen"/>
          <w:rFonts w:ascii="Times New Roman" w:hAnsi="Times New Roman" w:cs="Times New Roman"/>
          <w:sz w:val="24"/>
          <w:szCs w:val="24"/>
          <w:lang w:val="de-DE"/>
        </w:rPr>
        <w:footnoteReference w:id="86"/>
      </w:r>
      <w:r>
        <w:rPr>
          <w:rFonts w:ascii="Times New Roman" w:hAnsi="Times New Roman" w:cs="Times New Roman"/>
          <w:sz w:val="24"/>
          <w:szCs w:val="24"/>
          <w:lang w:val="de-DE"/>
        </w:rPr>
        <w:t xml:space="preserve"> </w:t>
      </w:r>
      <w:r w:rsidR="00DA5D76">
        <w:rPr>
          <w:rFonts w:ascii="Times New Roman" w:hAnsi="Times New Roman" w:cs="Times New Roman"/>
          <w:sz w:val="24"/>
          <w:szCs w:val="24"/>
          <w:lang w:val="de-DE"/>
        </w:rPr>
        <w:t>In jenem Jahr bewarben sich Pompeius Magnus und Crassus um den Konsulat, die hofften, in diesem Amt dem wachsenden Einfluss Caesars besser entge</w:t>
      </w:r>
      <w:r w:rsidR="00C222CD">
        <w:rPr>
          <w:rFonts w:ascii="Times New Roman" w:hAnsi="Times New Roman" w:cs="Times New Roman"/>
          <w:sz w:val="24"/>
          <w:szCs w:val="24"/>
          <w:lang w:val="de-DE"/>
        </w:rPr>
        <w:t>gen</w:t>
      </w:r>
      <w:r w:rsidR="00DA5D76">
        <w:rPr>
          <w:rFonts w:ascii="Times New Roman" w:hAnsi="Times New Roman" w:cs="Times New Roman"/>
          <w:sz w:val="24"/>
          <w:szCs w:val="24"/>
          <w:lang w:val="de-DE"/>
        </w:rPr>
        <w:t xml:space="preserve">treten zu können. </w:t>
      </w:r>
      <w:r w:rsidR="00605F8B">
        <w:rPr>
          <w:rFonts w:ascii="Times New Roman" w:hAnsi="Times New Roman" w:cs="Times New Roman"/>
          <w:sz w:val="24"/>
          <w:szCs w:val="24"/>
          <w:lang w:val="de-DE"/>
        </w:rPr>
        <w:t xml:space="preserve">Als sie nun begannen, außerhalb der vorgeschriebenen Zeit ihre Bewerbung zu forcieren, hatte dies jedoch den Widerspruch des </w:t>
      </w:r>
      <w:r w:rsidR="00E8116E">
        <w:rPr>
          <w:rFonts w:ascii="Times New Roman" w:hAnsi="Times New Roman" w:cs="Times New Roman"/>
          <w:sz w:val="24"/>
          <w:szCs w:val="24"/>
          <w:lang w:val="de-DE"/>
        </w:rPr>
        <w:t>Konsul</w:t>
      </w:r>
      <w:r w:rsidR="00605F8B">
        <w:rPr>
          <w:rFonts w:ascii="Times New Roman" w:hAnsi="Times New Roman" w:cs="Times New Roman"/>
          <w:sz w:val="24"/>
          <w:szCs w:val="24"/>
          <w:lang w:val="de-DE"/>
        </w:rPr>
        <w:t>n Marcellinus und anderer angesehener Persönlichkeiten zur Folge,</w:t>
      </w:r>
      <w:r w:rsidR="00E8116E">
        <w:rPr>
          <w:rFonts w:ascii="Times New Roman" w:hAnsi="Times New Roman" w:cs="Times New Roman"/>
          <w:sz w:val="24"/>
          <w:szCs w:val="24"/>
          <w:lang w:val="de-DE"/>
        </w:rPr>
        <w:t xml:space="preserve"> </w:t>
      </w:r>
      <w:r w:rsidR="00605F8B">
        <w:rPr>
          <w:rFonts w:ascii="Times New Roman" w:hAnsi="Times New Roman" w:cs="Times New Roman"/>
          <w:sz w:val="24"/>
          <w:szCs w:val="24"/>
          <w:lang w:val="de-DE"/>
        </w:rPr>
        <w:t>welche Crassus und Pompeius mit Verwe</w:t>
      </w:r>
      <w:r w:rsidR="00C222CD">
        <w:rPr>
          <w:rFonts w:ascii="Times New Roman" w:hAnsi="Times New Roman" w:cs="Times New Roman"/>
          <w:sz w:val="24"/>
          <w:szCs w:val="24"/>
          <w:lang w:val="de-DE"/>
        </w:rPr>
        <w:t>is</w:t>
      </w:r>
      <w:r w:rsidR="00605F8B">
        <w:rPr>
          <w:rFonts w:ascii="Times New Roman" w:hAnsi="Times New Roman" w:cs="Times New Roman"/>
          <w:sz w:val="24"/>
          <w:szCs w:val="24"/>
          <w:lang w:val="de-DE"/>
        </w:rPr>
        <w:t xml:space="preserve"> auf die gesetzlichen Regelungen nicht zur Wahl zulassen wollten. Daraufhin versuchten die beiden Bewerber </w:t>
      </w:r>
      <w:r w:rsidR="00EC0177">
        <w:rPr>
          <w:rFonts w:ascii="Times New Roman" w:hAnsi="Times New Roman" w:cs="Times New Roman"/>
          <w:sz w:val="24"/>
          <w:szCs w:val="24"/>
          <w:lang w:val="de-DE"/>
        </w:rPr>
        <w:t xml:space="preserve">durchzusetzen, dass keine </w:t>
      </w:r>
      <w:r w:rsidR="00EC0177">
        <w:rPr>
          <w:rFonts w:ascii="Times New Roman" w:hAnsi="Times New Roman" w:cs="Times New Roman"/>
          <w:sz w:val="24"/>
          <w:szCs w:val="24"/>
          <w:lang w:val="de-DE"/>
        </w:rPr>
        <w:lastRenderedPageBreak/>
        <w:t>Wahlen</w:t>
      </w:r>
      <w:r w:rsidR="00605F8B">
        <w:rPr>
          <w:rFonts w:ascii="Times New Roman" w:hAnsi="Times New Roman" w:cs="Times New Roman"/>
          <w:sz w:val="24"/>
          <w:szCs w:val="24"/>
          <w:lang w:val="de-DE"/>
        </w:rPr>
        <w:t xml:space="preserve"> stattfinden, sondern ein </w:t>
      </w:r>
      <w:r w:rsidR="00605F8B" w:rsidRPr="005050FC">
        <w:rPr>
          <w:rFonts w:ascii="Times New Roman" w:hAnsi="Times New Roman" w:cs="Times New Roman"/>
          <w:i/>
          <w:sz w:val="24"/>
          <w:szCs w:val="24"/>
          <w:lang w:val="la-Latn"/>
        </w:rPr>
        <w:t>interrex</w:t>
      </w:r>
      <w:r w:rsidR="00605F8B">
        <w:rPr>
          <w:rFonts w:ascii="Times New Roman" w:hAnsi="Times New Roman" w:cs="Times New Roman"/>
          <w:sz w:val="24"/>
          <w:szCs w:val="24"/>
          <w:lang w:val="de-DE"/>
        </w:rPr>
        <w:t xml:space="preserve"> bestellt werden sollte, sodass sie im Einklang mit den Gesetzen zu Konsuln ernannt werden könnte</w:t>
      </w:r>
      <w:r w:rsidR="00257991">
        <w:rPr>
          <w:rFonts w:ascii="Times New Roman" w:hAnsi="Times New Roman" w:cs="Times New Roman"/>
          <w:sz w:val="24"/>
          <w:szCs w:val="24"/>
          <w:lang w:val="de-DE"/>
        </w:rPr>
        <w:t>n</w:t>
      </w:r>
      <w:r w:rsidR="00605F8B">
        <w:rPr>
          <w:rFonts w:ascii="Times New Roman" w:hAnsi="Times New Roman" w:cs="Times New Roman"/>
          <w:sz w:val="24"/>
          <w:szCs w:val="24"/>
          <w:lang w:val="de-DE"/>
        </w:rPr>
        <w:t xml:space="preserve">. </w:t>
      </w:r>
      <w:r w:rsidR="00A05A0A">
        <w:rPr>
          <w:rFonts w:ascii="Times New Roman" w:hAnsi="Times New Roman" w:cs="Times New Roman"/>
          <w:sz w:val="24"/>
          <w:szCs w:val="24"/>
          <w:lang w:val="de-DE"/>
        </w:rPr>
        <w:t xml:space="preserve">Ihre Gegner reagierten mit demonstrativer Empörung, die sich in </w:t>
      </w:r>
      <w:r w:rsidR="00E8116E">
        <w:rPr>
          <w:rFonts w:ascii="Times New Roman" w:hAnsi="Times New Roman" w:cs="Times New Roman"/>
          <w:sz w:val="24"/>
          <w:szCs w:val="24"/>
          <w:lang w:val="de-DE"/>
        </w:rPr>
        <w:t>eine</w:t>
      </w:r>
      <w:r w:rsidR="00A05A0A">
        <w:rPr>
          <w:rFonts w:ascii="Times New Roman" w:hAnsi="Times New Roman" w:cs="Times New Roman"/>
          <w:sz w:val="24"/>
          <w:szCs w:val="24"/>
          <w:lang w:val="de-DE"/>
        </w:rPr>
        <w:t>r</w:t>
      </w:r>
      <w:r w:rsidR="00E8116E">
        <w:rPr>
          <w:rFonts w:ascii="Times New Roman" w:hAnsi="Times New Roman" w:cs="Times New Roman"/>
          <w:sz w:val="24"/>
          <w:szCs w:val="24"/>
          <w:lang w:val="de-DE"/>
        </w:rPr>
        <w:t xml:space="preserve"> regelrechte</w:t>
      </w:r>
      <w:r w:rsidR="00A05A0A">
        <w:rPr>
          <w:rFonts w:ascii="Times New Roman" w:hAnsi="Times New Roman" w:cs="Times New Roman"/>
          <w:sz w:val="24"/>
          <w:szCs w:val="24"/>
          <w:lang w:val="de-DE"/>
        </w:rPr>
        <w:t>n</w:t>
      </w:r>
      <w:r w:rsidR="00E8116E">
        <w:rPr>
          <w:rFonts w:ascii="Times New Roman" w:hAnsi="Times New Roman" w:cs="Times New Roman"/>
          <w:sz w:val="24"/>
          <w:szCs w:val="24"/>
          <w:lang w:val="de-DE"/>
        </w:rPr>
        <w:t xml:space="preserve"> Choreographie von Rückzugs</w:t>
      </w:r>
      <w:r w:rsidR="00605F8B">
        <w:rPr>
          <w:rFonts w:ascii="Times New Roman" w:hAnsi="Times New Roman" w:cs="Times New Roman"/>
          <w:sz w:val="24"/>
          <w:szCs w:val="24"/>
          <w:lang w:val="de-DE"/>
        </w:rPr>
        <w:t>-</w:t>
      </w:r>
      <w:r w:rsidR="00E8116E">
        <w:rPr>
          <w:rFonts w:ascii="Times New Roman" w:hAnsi="Times New Roman" w:cs="Times New Roman"/>
          <w:sz w:val="24"/>
          <w:szCs w:val="24"/>
          <w:lang w:val="de-DE"/>
        </w:rPr>
        <w:t xml:space="preserve"> </w:t>
      </w:r>
      <w:r w:rsidR="006536AC">
        <w:rPr>
          <w:rFonts w:ascii="Times New Roman" w:hAnsi="Times New Roman" w:cs="Times New Roman"/>
          <w:sz w:val="24"/>
          <w:szCs w:val="24"/>
          <w:lang w:val="de-DE"/>
        </w:rPr>
        <w:t xml:space="preserve">und anderen </w:t>
      </w:r>
      <w:r w:rsidR="00E8116E">
        <w:rPr>
          <w:rFonts w:ascii="Times New Roman" w:hAnsi="Times New Roman" w:cs="Times New Roman"/>
          <w:sz w:val="24"/>
          <w:szCs w:val="24"/>
          <w:lang w:val="de-DE"/>
        </w:rPr>
        <w:t>Gesten</w:t>
      </w:r>
      <w:r w:rsidR="00CA21EE">
        <w:rPr>
          <w:rFonts w:ascii="Times New Roman" w:hAnsi="Times New Roman" w:cs="Times New Roman"/>
          <w:sz w:val="24"/>
          <w:szCs w:val="24"/>
          <w:lang w:val="de-DE"/>
        </w:rPr>
        <w:t>, wie dem Wechsel der Kleidung,</w:t>
      </w:r>
      <w:r w:rsidR="00A05A0A">
        <w:rPr>
          <w:rFonts w:ascii="Times New Roman" w:hAnsi="Times New Roman" w:cs="Times New Roman"/>
          <w:sz w:val="24"/>
          <w:szCs w:val="24"/>
          <w:lang w:val="de-DE"/>
        </w:rPr>
        <w:t xml:space="preserve"> manifestierte</w:t>
      </w:r>
      <w:r w:rsidR="006536AC">
        <w:rPr>
          <w:rFonts w:ascii="Times New Roman" w:hAnsi="Times New Roman" w:cs="Times New Roman"/>
          <w:sz w:val="24"/>
          <w:szCs w:val="24"/>
          <w:lang w:val="de-DE"/>
        </w:rPr>
        <w:t xml:space="preserve">, mit denen </w:t>
      </w:r>
      <w:r w:rsidR="00A05A0A">
        <w:rPr>
          <w:rFonts w:ascii="Times New Roman" w:hAnsi="Times New Roman" w:cs="Times New Roman"/>
          <w:sz w:val="24"/>
          <w:szCs w:val="24"/>
          <w:lang w:val="de-DE"/>
        </w:rPr>
        <w:t xml:space="preserve">diese </w:t>
      </w:r>
      <w:r w:rsidR="006536AC">
        <w:rPr>
          <w:rFonts w:ascii="Times New Roman" w:hAnsi="Times New Roman" w:cs="Times New Roman"/>
          <w:sz w:val="24"/>
          <w:szCs w:val="24"/>
          <w:lang w:val="de-DE"/>
        </w:rPr>
        <w:t xml:space="preserve">Senatoren </w:t>
      </w:r>
      <w:r w:rsidR="00605F8B">
        <w:rPr>
          <w:rFonts w:ascii="Times New Roman" w:hAnsi="Times New Roman" w:cs="Times New Roman"/>
          <w:sz w:val="24"/>
          <w:szCs w:val="24"/>
          <w:lang w:val="de-DE"/>
        </w:rPr>
        <w:t xml:space="preserve">ostentativ </w:t>
      </w:r>
      <w:r w:rsidR="004027DC">
        <w:rPr>
          <w:rFonts w:ascii="Times New Roman" w:hAnsi="Times New Roman" w:cs="Times New Roman"/>
          <w:sz w:val="24"/>
          <w:szCs w:val="24"/>
          <w:lang w:val="de-DE"/>
        </w:rPr>
        <w:t>zu v</w:t>
      </w:r>
      <w:r w:rsidR="006536AC">
        <w:rPr>
          <w:rFonts w:ascii="Times New Roman" w:hAnsi="Times New Roman" w:cs="Times New Roman"/>
          <w:sz w:val="24"/>
          <w:szCs w:val="24"/>
          <w:lang w:val="de-DE"/>
        </w:rPr>
        <w:t>erstehen g</w:t>
      </w:r>
      <w:r w:rsidR="00605F8B">
        <w:rPr>
          <w:rFonts w:ascii="Times New Roman" w:hAnsi="Times New Roman" w:cs="Times New Roman"/>
          <w:sz w:val="24"/>
          <w:szCs w:val="24"/>
          <w:lang w:val="de-DE"/>
        </w:rPr>
        <w:t>e</w:t>
      </w:r>
      <w:r w:rsidR="006536AC">
        <w:rPr>
          <w:rFonts w:ascii="Times New Roman" w:hAnsi="Times New Roman" w:cs="Times New Roman"/>
          <w:sz w:val="24"/>
          <w:szCs w:val="24"/>
          <w:lang w:val="de-DE"/>
        </w:rPr>
        <w:t>ben</w:t>
      </w:r>
      <w:r w:rsidR="00605F8B">
        <w:rPr>
          <w:rFonts w:ascii="Times New Roman" w:hAnsi="Times New Roman" w:cs="Times New Roman"/>
          <w:sz w:val="24"/>
          <w:szCs w:val="24"/>
          <w:lang w:val="de-DE"/>
        </w:rPr>
        <w:t xml:space="preserve"> wollten</w:t>
      </w:r>
      <w:r w:rsidR="006536AC">
        <w:rPr>
          <w:rFonts w:ascii="Times New Roman" w:hAnsi="Times New Roman" w:cs="Times New Roman"/>
          <w:sz w:val="24"/>
          <w:szCs w:val="24"/>
          <w:lang w:val="de-DE"/>
        </w:rPr>
        <w:t>, dass d</w:t>
      </w:r>
      <w:r w:rsidR="00A05A0A">
        <w:rPr>
          <w:rFonts w:ascii="Times New Roman" w:hAnsi="Times New Roman" w:cs="Times New Roman"/>
          <w:sz w:val="24"/>
          <w:szCs w:val="24"/>
          <w:lang w:val="de-DE"/>
        </w:rPr>
        <w:t xml:space="preserve">ieses </w:t>
      </w:r>
      <w:r w:rsidR="00193736">
        <w:rPr>
          <w:rFonts w:ascii="Times New Roman" w:hAnsi="Times New Roman" w:cs="Times New Roman"/>
          <w:sz w:val="24"/>
          <w:szCs w:val="24"/>
          <w:lang w:val="de-DE"/>
        </w:rPr>
        <w:t xml:space="preserve">Vorgehen </w:t>
      </w:r>
      <w:r w:rsidR="006536AC">
        <w:rPr>
          <w:rFonts w:ascii="Times New Roman" w:hAnsi="Times New Roman" w:cs="Times New Roman"/>
          <w:sz w:val="24"/>
          <w:szCs w:val="24"/>
          <w:lang w:val="de-DE"/>
        </w:rPr>
        <w:t xml:space="preserve">nicht die Akzeptanz </w:t>
      </w:r>
      <w:r w:rsidR="00605F8B">
        <w:rPr>
          <w:rFonts w:ascii="Times New Roman" w:hAnsi="Times New Roman" w:cs="Times New Roman"/>
          <w:sz w:val="24"/>
          <w:szCs w:val="24"/>
          <w:lang w:val="de-DE"/>
        </w:rPr>
        <w:t>‚</w:t>
      </w:r>
      <w:r w:rsidR="006536AC">
        <w:rPr>
          <w:rFonts w:ascii="Times New Roman" w:hAnsi="Times New Roman" w:cs="Times New Roman"/>
          <w:sz w:val="24"/>
          <w:szCs w:val="24"/>
          <w:lang w:val="de-DE"/>
        </w:rPr>
        <w:t>des Senates</w:t>
      </w:r>
      <w:r w:rsidR="00605F8B">
        <w:rPr>
          <w:rFonts w:ascii="Times New Roman" w:hAnsi="Times New Roman" w:cs="Times New Roman"/>
          <w:sz w:val="24"/>
          <w:szCs w:val="24"/>
          <w:lang w:val="de-DE"/>
        </w:rPr>
        <w:t>‘</w:t>
      </w:r>
      <w:r w:rsidR="006536AC">
        <w:rPr>
          <w:rFonts w:ascii="Times New Roman" w:hAnsi="Times New Roman" w:cs="Times New Roman"/>
          <w:sz w:val="24"/>
          <w:szCs w:val="24"/>
          <w:lang w:val="de-DE"/>
        </w:rPr>
        <w:t xml:space="preserve"> genoss.</w:t>
      </w:r>
      <w:r w:rsidR="00F3525A" w:rsidRPr="00CA21EE">
        <w:rPr>
          <w:rStyle w:val="Funotenzeichen"/>
          <w:rFonts w:ascii="Times New Roman" w:hAnsi="Times New Roman" w:cs="Times New Roman"/>
          <w:sz w:val="24"/>
          <w:szCs w:val="24"/>
          <w:lang w:val="de-DE"/>
        </w:rPr>
        <w:footnoteReference w:id="87"/>
      </w:r>
      <w:r w:rsidR="00F3525A">
        <w:rPr>
          <w:rFonts w:ascii="Times New Roman" w:hAnsi="Times New Roman" w:cs="Times New Roman"/>
          <w:sz w:val="24"/>
          <w:szCs w:val="24"/>
          <w:lang w:val="de-DE"/>
        </w:rPr>
        <w:t xml:space="preserve"> Am Ende, so berichtet Cassius Dio, kamen Marcellinus und </w:t>
      </w:r>
      <w:r w:rsidR="00605F8B">
        <w:rPr>
          <w:rFonts w:ascii="Times New Roman" w:hAnsi="Times New Roman" w:cs="Times New Roman"/>
          <w:sz w:val="24"/>
          <w:szCs w:val="24"/>
          <w:lang w:val="de-DE"/>
        </w:rPr>
        <w:t xml:space="preserve">viele </w:t>
      </w:r>
      <w:r w:rsidR="00F3525A">
        <w:rPr>
          <w:rFonts w:ascii="Times New Roman" w:hAnsi="Times New Roman" w:cs="Times New Roman"/>
          <w:sz w:val="24"/>
          <w:szCs w:val="24"/>
          <w:lang w:val="de-DE"/>
        </w:rPr>
        <w:t>andere (angeblich) aus Furcht vor Pompeius und Crassus nicht einmal mehr in die Kurie, was zur Folge hatte, dass d</w:t>
      </w:r>
      <w:r w:rsidR="00CA21EE">
        <w:rPr>
          <w:rFonts w:ascii="Times New Roman" w:hAnsi="Times New Roman" w:cs="Times New Roman"/>
          <w:sz w:val="24"/>
          <w:szCs w:val="24"/>
          <w:lang w:val="de-DE"/>
        </w:rPr>
        <w:t>ie</w:t>
      </w:r>
      <w:r w:rsidR="00F3525A">
        <w:rPr>
          <w:rFonts w:ascii="Times New Roman" w:hAnsi="Times New Roman" w:cs="Times New Roman"/>
          <w:sz w:val="24"/>
          <w:szCs w:val="24"/>
          <w:lang w:val="de-DE"/>
        </w:rPr>
        <w:t xml:space="preserve"> für die Beschlussfassung in Wahlangelegenheiten gesetzlich vorgesehene Anzahl an Senatoren nicht zusammenkam.</w:t>
      </w:r>
      <w:r w:rsidR="00F3525A">
        <w:rPr>
          <w:rStyle w:val="Funotenzeichen"/>
          <w:rFonts w:ascii="Times New Roman" w:hAnsi="Times New Roman" w:cs="Times New Roman"/>
          <w:sz w:val="24"/>
          <w:szCs w:val="24"/>
          <w:lang w:val="de-DE"/>
        </w:rPr>
        <w:footnoteReference w:id="88"/>
      </w:r>
      <w:r w:rsidR="00F3525A">
        <w:rPr>
          <w:rFonts w:ascii="Times New Roman" w:hAnsi="Times New Roman" w:cs="Times New Roman"/>
          <w:sz w:val="24"/>
          <w:szCs w:val="24"/>
          <w:lang w:val="de-DE"/>
        </w:rPr>
        <w:t xml:space="preserve"> Auch sonst zogen jene Senatoren, die gegenüber den beiden mächtigsten Männern Roms den Aufstand der Symbole und Gesten probten, sich demonstrativ aus dem politisch-sozialen Leben der Stadt zurück:</w:t>
      </w:r>
    </w:p>
    <w:p w:rsidR="00F3525A" w:rsidRPr="00193736" w:rsidRDefault="002055A2" w:rsidP="00193736">
      <w:pPr>
        <w:spacing w:after="120" w:line="240" w:lineRule="auto"/>
        <w:ind w:left="567" w:right="565"/>
        <w:jc w:val="both"/>
        <w:rPr>
          <w:rFonts w:ascii="Times New Roman" w:hAnsi="Times New Roman" w:cs="Times New Roman"/>
          <w:sz w:val="20"/>
          <w:szCs w:val="20"/>
          <w:lang w:val="de-DE"/>
        </w:rPr>
      </w:pPr>
      <w:r w:rsidRPr="00B24E02">
        <w:rPr>
          <w:rFonts w:ascii="Times" w:eastAsia="Times New Roman" w:hAnsi="Times" w:cs="Segoe UI"/>
          <w:sz w:val="18"/>
          <w:szCs w:val="18"/>
          <w:lang w:val="el-GR" w:eastAsia="zh-TW"/>
        </w:rPr>
        <w:t>ο</w:t>
      </w:r>
      <w:r w:rsidRPr="00B24E02">
        <w:rPr>
          <w:rFonts w:ascii="Times" w:eastAsia="Times New Roman" w:hAnsi="Times" w:cs="Menlo Regular"/>
          <w:sz w:val="18"/>
          <w:szCs w:val="18"/>
          <w:lang w:val="el-GR" w:eastAsia="zh-TW"/>
        </w:rPr>
        <w:t>ὐ</w:t>
      </w:r>
      <w:r w:rsidR="002A6739" w:rsidRPr="00D57B5B">
        <w:rPr>
          <w:rFonts w:ascii="Times" w:eastAsia="Times New Roman" w:hAnsi="Times" w:cs="Segoe UI"/>
          <w:sz w:val="18"/>
          <w:szCs w:val="18"/>
          <w:lang w:val="de-DE" w:eastAsia="zh-TW"/>
        </w:rPr>
        <w:t xml:space="preserve"> </w:t>
      </w:r>
      <w:r w:rsidRPr="00B24E02">
        <w:rPr>
          <w:rFonts w:ascii="Times" w:eastAsia="Times New Roman" w:hAnsi="Times" w:cs="Segoe UI"/>
          <w:sz w:val="18"/>
          <w:szCs w:val="18"/>
          <w:lang w:val="el-GR" w:eastAsia="zh-TW"/>
        </w:rPr>
        <w:t>μέντοι</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ο</w:t>
      </w:r>
      <w:r w:rsidRPr="00D57B5B">
        <w:rPr>
          <w:rFonts w:ascii="Times" w:eastAsia="Times New Roman" w:hAnsi="Times" w:cs="Menlo Regular"/>
          <w:sz w:val="18"/>
          <w:szCs w:val="18"/>
          <w:lang w:val="el-GR" w:eastAsia="zh-TW"/>
        </w:rPr>
        <w:t>ὔ</w:t>
      </w:r>
      <w:r w:rsidRPr="00D57B5B">
        <w:rPr>
          <w:rFonts w:ascii="Times" w:eastAsia="Times New Roman" w:hAnsi="Times" w:cs="Segoe UI"/>
          <w:sz w:val="18"/>
          <w:szCs w:val="18"/>
          <w:lang w:val="el-GR" w:eastAsia="zh-TW"/>
        </w:rPr>
        <w:t>τε</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ὴ</w:t>
      </w:r>
      <w:r w:rsidRPr="00D57B5B">
        <w:rPr>
          <w:rFonts w:ascii="Times" w:eastAsia="Times New Roman" w:hAnsi="Times" w:cs="Segoe UI"/>
          <w:sz w:val="18"/>
          <w:szCs w:val="18"/>
          <w:lang w:val="el-GR" w:eastAsia="zh-TW"/>
        </w:rPr>
        <w:t>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σθ</w:t>
      </w:r>
      <w:r w:rsidRPr="00D57B5B">
        <w:rPr>
          <w:rFonts w:ascii="Times" w:eastAsia="Times New Roman" w:hAnsi="Times" w:cs="Menlo Regular"/>
          <w:sz w:val="18"/>
          <w:szCs w:val="18"/>
          <w:lang w:val="el-GR" w:eastAsia="zh-TW"/>
        </w:rPr>
        <w:t>ῆ</w:t>
      </w:r>
      <w:r w:rsidRPr="00D57B5B">
        <w:rPr>
          <w:rFonts w:ascii="Times" w:eastAsia="Times New Roman" w:hAnsi="Times" w:cs="Segoe UI"/>
          <w:sz w:val="18"/>
          <w:szCs w:val="18"/>
          <w:lang w:val="el-GR" w:eastAsia="zh-TW"/>
        </w:rPr>
        <w:t>τα</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μετημπίσχοντο</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ο</w:t>
      </w:r>
      <w:r w:rsidRPr="00D57B5B">
        <w:rPr>
          <w:rFonts w:ascii="Times" w:eastAsia="Times New Roman" w:hAnsi="Times" w:cs="Menlo Regular"/>
          <w:sz w:val="18"/>
          <w:szCs w:val="18"/>
          <w:lang w:val="el-GR" w:eastAsia="zh-TW"/>
        </w:rPr>
        <w:t>ὔ</w:t>
      </w:r>
      <w:r w:rsidRPr="00D57B5B">
        <w:rPr>
          <w:rFonts w:ascii="Times" w:eastAsia="Times New Roman" w:hAnsi="Times" w:cs="Segoe UI"/>
          <w:sz w:val="18"/>
          <w:szCs w:val="18"/>
          <w:lang w:val="el-GR" w:eastAsia="zh-TW"/>
        </w:rPr>
        <w:t>τε</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ὰ</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πανηγύρεις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φοίτων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ο</w:t>
      </w:r>
      <w:r w:rsidRPr="00D57B5B">
        <w:rPr>
          <w:rFonts w:ascii="Times" w:eastAsia="Times New Roman" w:hAnsi="Times" w:cs="Menlo Regular"/>
          <w:sz w:val="18"/>
          <w:szCs w:val="18"/>
          <w:lang w:val="el-GR" w:eastAsia="zh-TW"/>
        </w:rPr>
        <w:t>ὐ</w:t>
      </w:r>
      <w:r w:rsidRPr="00D57B5B">
        <w:rPr>
          <w:rFonts w:ascii="Times" w:eastAsia="Times New Roman" w:hAnsi="Times" w:cs="Segoe UI"/>
          <w:sz w:val="18"/>
          <w:szCs w:val="18"/>
          <w:lang w:val="el-GR" w:eastAsia="zh-TW"/>
        </w:rPr>
        <w:t>κ</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ῷ</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Καπιτωλί</w:t>
      </w:r>
      <w:r w:rsidRPr="00D57B5B">
        <w:rPr>
          <w:rFonts w:ascii="Times" w:eastAsia="Times New Roman" w:hAnsi="Times" w:cs="Menlo Regular"/>
          <w:sz w:val="18"/>
          <w:szCs w:val="18"/>
          <w:lang w:val="el-GR" w:eastAsia="zh-TW"/>
        </w:rPr>
        <w:t>ῳ</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ῇ</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το</w:t>
      </w:r>
      <w:r w:rsidRPr="00D57B5B">
        <w:rPr>
          <w:rFonts w:ascii="Times" w:eastAsia="Times New Roman" w:hAnsi="Times" w:cs="Menlo Regular"/>
          <w:sz w:val="18"/>
          <w:szCs w:val="18"/>
          <w:lang w:val="el-GR" w:eastAsia="zh-TW"/>
        </w:rPr>
        <w:t>ῦ</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Δι</w:t>
      </w:r>
      <w:r w:rsidRPr="00D57B5B">
        <w:rPr>
          <w:rFonts w:ascii="Times" w:eastAsia="Times New Roman" w:hAnsi="Times" w:cs="Menlo Regular"/>
          <w:sz w:val="18"/>
          <w:szCs w:val="18"/>
          <w:lang w:val="el-GR" w:eastAsia="zh-TW"/>
        </w:rPr>
        <w:t>ὸ</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ἑ</w:t>
      </w:r>
      <w:r w:rsidRPr="00D57B5B">
        <w:rPr>
          <w:rFonts w:ascii="Times" w:eastAsia="Times New Roman" w:hAnsi="Times" w:cs="Segoe UI"/>
          <w:sz w:val="18"/>
          <w:szCs w:val="18"/>
          <w:lang w:val="el-GR" w:eastAsia="zh-TW"/>
        </w:rPr>
        <w:t>ορτ</w:t>
      </w:r>
      <w:r w:rsidRPr="00D57B5B">
        <w:rPr>
          <w:rFonts w:ascii="Times" w:eastAsia="Times New Roman" w:hAnsi="Times" w:cs="Menlo Regular"/>
          <w:sz w:val="18"/>
          <w:szCs w:val="18"/>
          <w:lang w:val="el-GR" w:eastAsia="zh-TW"/>
        </w:rPr>
        <w:t>ῇ</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ε</w:t>
      </w:r>
      <w:r w:rsidRPr="00D57B5B">
        <w:rPr>
          <w:rFonts w:ascii="Times" w:eastAsia="Times New Roman" w:hAnsi="Times" w:cs="Menlo Regular"/>
          <w:sz w:val="18"/>
          <w:szCs w:val="18"/>
          <w:lang w:val="el-GR" w:eastAsia="zh-TW"/>
        </w:rPr>
        <w:t>ἱ</w:t>
      </w:r>
      <w:r w:rsidRPr="00D57B5B">
        <w:rPr>
          <w:rFonts w:ascii="Times" w:eastAsia="Times New Roman" w:hAnsi="Times" w:cs="Segoe UI"/>
          <w:sz w:val="18"/>
          <w:szCs w:val="18"/>
          <w:lang w:val="el-GR" w:eastAsia="zh-TW"/>
        </w:rPr>
        <w:t>στιάθησαν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ο</w:t>
      </w:r>
      <w:r w:rsidRPr="00D57B5B">
        <w:rPr>
          <w:rFonts w:ascii="Times" w:eastAsia="Times New Roman" w:hAnsi="Times" w:cs="Menlo Regular"/>
          <w:sz w:val="18"/>
          <w:szCs w:val="18"/>
          <w:lang w:val="el-GR" w:eastAsia="zh-TW"/>
        </w:rPr>
        <w:t>ὐ</w:t>
      </w:r>
      <w:r w:rsidRPr="00D57B5B">
        <w:rPr>
          <w:rFonts w:ascii="Times" w:eastAsia="Times New Roman" w:hAnsi="Times" w:cs="Segoe UI"/>
          <w:sz w:val="18"/>
          <w:szCs w:val="18"/>
          <w:lang w:val="el-GR" w:eastAsia="zh-TW"/>
        </w:rPr>
        <w:t>κ</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π</w:t>
      </w:r>
      <w:r w:rsidRPr="00D57B5B">
        <w:rPr>
          <w:rFonts w:ascii="Times" w:eastAsia="Times New Roman" w:hAnsi="Times" w:cs="Menlo Regular"/>
          <w:sz w:val="18"/>
          <w:szCs w:val="18"/>
          <w:lang w:val="el-GR" w:eastAsia="zh-TW"/>
        </w:rPr>
        <w:t>ὶ</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ὰ</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ἀ</w:t>
      </w:r>
      <w:r w:rsidRPr="00D57B5B">
        <w:rPr>
          <w:rFonts w:ascii="Times" w:eastAsia="Times New Roman" w:hAnsi="Times" w:cs="Segoe UI"/>
          <w:sz w:val="18"/>
          <w:szCs w:val="18"/>
          <w:lang w:val="el-GR" w:eastAsia="zh-TW"/>
        </w:rPr>
        <w:t>νοχ</w:t>
      </w:r>
      <w:r w:rsidRPr="00D57B5B">
        <w:rPr>
          <w:rFonts w:ascii="Times" w:eastAsia="Times New Roman" w:hAnsi="Times" w:cs="Menlo Regular"/>
          <w:sz w:val="18"/>
          <w:szCs w:val="18"/>
          <w:lang w:val="el-GR" w:eastAsia="zh-TW"/>
        </w:rPr>
        <w:t>ὰ</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ὰ</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Λατίνας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δεύτερον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τότε</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ὑ</w:t>
      </w:r>
      <w:r w:rsidRPr="00D57B5B">
        <w:rPr>
          <w:rFonts w:ascii="Times" w:eastAsia="Times New Roman" w:hAnsi="Times" w:cs="Segoe UI"/>
          <w:sz w:val="18"/>
          <w:szCs w:val="18"/>
          <w:lang w:val="el-GR" w:eastAsia="zh-TW"/>
        </w:rPr>
        <w:t>πό</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τινος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ο</w:t>
      </w:r>
      <w:r w:rsidRPr="00D57B5B">
        <w:rPr>
          <w:rFonts w:ascii="Times" w:eastAsia="Times New Roman" w:hAnsi="Times" w:cs="Menlo Regular"/>
          <w:sz w:val="18"/>
          <w:szCs w:val="18"/>
          <w:lang w:val="el-GR" w:eastAsia="zh-TW"/>
        </w:rPr>
        <w:t>ὐ</w:t>
      </w:r>
      <w:r w:rsidRPr="00D57B5B">
        <w:rPr>
          <w:rFonts w:ascii="Times" w:eastAsia="Times New Roman" w:hAnsi="Times" w:cs="Segoe UI"/>
          <w:sz w:val="18"/>
          <w:szCs w:val="18"/>
          <w:lang w:val="el-GR" w:eastAsia="zh-TW"/>
        </w:rPr>
        <w:t>κ</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ὀ</w:t>
      </w:r>
      <w:r w:rsidRPr="00D57B5B">
        <w:rPr>
          <w:rFonts w:ascii="Times" w:eastAsia="Times New Roman" w:hAnsi="Times" w:cs="Segoe UI"/>
          <w:sz w:val="18"/>
          <w:szCs w:val="18"/>
          <w:lang w:val="el-GR" w:eastAsia="zh-TW"/>
        </w:rPr>
        <w:t>ρθ</w:t>
      </w:r>
      <w:r w:rsidRPr="00D57B5B">
        <w:rPr>
          <w:rFonts w:ascii="Times" w:eastAsia="Times New Roman" w:hAnsi="Times" w:cs="Menlo Regular"/>
          <w:sz w:val="18"/>
          <w:szCs w:val="18"/>
          <w:lang w:val="el-GR" w:eastAsia="zh-TW"/>
        </w:rPr>
        <w:t>ῶ</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πραχθέντος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ποιουμένας</w:t>
      </w:r>
      <w:r w:rsidR="002A6739" w:rsidRPr="00D57B5B">
        <w:rPr>
          <w:rFonts w:ascii="Times" w:eastAsia="Times New Roman" w:hAnsi="Times" w:cs="Segoe UI"/>
          <w:sz w:val="18"/>
          <w:szCs w:val="18"/>
          <w:lang w:val="de-DE" w:eastAsia="zh-TW"/>
        </w:rPr>
        <w:t>,</w:t>
      </w:r>
      <w:r w:rsidR="002A6739" w:rsidRPr="006F5805">
        <w:rPr>
          <w:rFonts w:ascii="Times" w:eastAsia="Times New Roman" w:hAnsi="Times" w:cs="Menlo Regular"/>
          <w:sz w:val="18"/>
          <w:szCs w:val="18"/>
          <w:lang w:val="de-DE" w:eastAsia="zh-TW"/>
        </w:rPr>
        <w:t xml:space="preserve"> </w:t>
      </w:r>
      <w:r w:rsidRPr="00D57B5B">
        <w:rPr>
          <w:rFonts w:ascii="Times" w:eastAsia="Times New Roman" w:hAnsi="Times" w:cs="Menlo Regular"/>
          <w:sz w:val="18"/>
          <w:szCs w:val="18"/>
          <w:lang w:val="el-GR" w:eastAsia="zh-TW"/>
        </w:rPr>
        <w:t>ἐ</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w:t>
      </w:r>
      <w:r w:rsidRPr="00D57B5B">
        <w:rPr>
          <w:rFonts w:ascii="Times" w:eastAsia="Times New Roman" w:hAnsi="Times" w:cs="Menlo Regular"/>
          <w:sz w:val="18"/>
          <w:szCs w:val="18"/>
          <w:lang w:val="el-GR" w:eastAsia="zh-TW"/>
        </w:rPr>
        <w:t>ὸ</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Ἀ</w:t>
      </w:r>
      <w:r w:rsidRPr="00D57B5B">
        <w:rPr>
          <w:rFonts w:ascii="Times" w:eastAsia="Times New Roman" w:hAnsi="Times" w:cs="Segoe UI"/>
          <w:sz w:val="18"/>
          <w:szCs w:val="18"/>
          <w:lang w:val="el-GR" w:eastAsia="zh-TW"/>
        </w:rPr>
        <w:t>λβαν</w:t>
      </w:r>
      <w:r w:rsidRPr="00D57B5B">
        <w:rPr>
          <w:rFonts w:ascii="Times" w:eastAsia="Times New Roman" w:hAnsi="Times" w:cs="Menlo Regular"/>
          <w:sz w:val="18"/>
          <w:szCs w:val="18"/>
          <w:lang w:val="el-GR" w:eastAsia="zh-TW"/>
        </w:rPr>
        <w:t>ὸ</w:t>
      </w:r>
      <w:r w:rsidRPr="00D57B5B">
        <w:rPr>
          <w:rFonts w:ascii="Times" w:eastAsia="Times New Roman" w:hAnsi="Times" w:cs="Segoe UI"/>
          <w:sz w:val="18"/>
          <w:szCs w:val="18"/>
          <w:lang w:val="el-GR" w:eastAsia="zh-TW"/>
        </w:rPr>
        <w:t>ν</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ἀ</w:t>
      </w:r>
      <w:r w:rsidRPr="00D57B5B">
        <w:rPr>
          <w:rFonts w:ascii="Times" w:eastAsia="Times New Roman" w:hAnsi="Times" w:cs="Segoe UI"/>
          <w:sz w:val="18"/>
          <w:szCs w:val="18"/>
          <w:lang w:val="el-GR" w:eastAsia="zh-TW"/>
        </w:rPr>
        <w:t>φίκοντο</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ἀ</w:t>
      </w:r>
      <w:r w:rsidRPr="00D57B5B">
        <w:rPr>
          <w:rFonts w:ascii="Times" w:eastAsia="Times New Roman" w:hAnsi="Times" w:cs="Segoe UI"/>
          <w:sz w:val="18"/>
          <w:szCs w:val="18"/>
          <w:lang w:val="el-GR" w:eastAsia="zh-TW"/>
        </w:rPr>
        <w:t>λλ</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ὥ</w:t>
      </w:r>
      <w:r w:rsidRPr="00D57B5B">
        <w:rPr>
          <w:rFonts w:ascii="Times" w:eastAsia="Times New Roman" w:hAnsi="Times" w:cs="Segoe UI"/>
          <w:sz w:val="18"/>
          <w:szCs w:val="18"/>
          <w:lang w:val="el-GR" w:eastAsia="zh-TW"/>
        </w:rPr>
        <w:t>σπερ</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δεδουλωμένοι</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κα</w:t>
      </w:r>
      <w:r w:rsidRPr="00D57B5B">
        <w:rPr>
          <w:rFonts w:ascii="Times" w:eastAsia="Times New Roman" w:hAnsi="Times" w:cs="Menlo Regular"/>
          <w:sz w:val="18"/>
          <w:szCs w:val="18"/>
          <w:lang w:val="el-GR" w:eastAsia="zh-TW"/>
        </w:rPr>
        <w:t>ὶ</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μήτ</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ἀ</w:t>
      </w:r>
      <w:r w:rsidRPr="00D57B5B">
        <w:rPr>
          <w:rFonts w:ascii="Times" w:eastAsia="Times New Roman" w:hAnsi="Times" w:cs="Segoe UI"/>
          <w:sz w:val="18"/>
          <w:szCs w:val="18"/>
          <w:lang w:val="el-GR" w:eastAsia="zh-TW"/>
        </w:rPr>
        <w:t>ρχ</w:t>
      </w:r>
      <w:r w:rsidRPr="00D57B5B">
        <w:rPr>
          <w:rFonts w:ascii="Times" w:eastAsia="Times New Roman" w:hAnsi="Times" w:cs="Menlo Regular"/>
          <w:sz w:val="18"/>
          <w:szCs w:val="18"/>
          <w:lang w:val="el-GR" w:eastAsia="zh-TW"/>
        </w:rPr>
        <w:t>ὰ</w:t>
      </w:r>
      <w:r w:rsidRPr="00D57B5B">
        <w:rPr>
          <w:rFonts w:ascii="Times" w:eastAsia="Times New Roman" w:hAnsi="Times" w:cs="Segoe UI"/>
          <w:sz w:val="18"/>
          <w:szCs w:val="18"/>
          <w:lang w:val="el-GR" w:eastAsia="zh-TW"/>
        </w:rPr>
        <w:t>ς</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ἑ</w:t>
      </w:r>
      <w:r w:rsidRPr="00D57B5B">
        <w:rPr>
          <w:rFonts w:ascii="Times" w:eastAsia="Times New Roman" w:hAnsi="Times" w:cs="Segoe UI"/>
          <w:sz w:val="18"/>
          <w:szCs w:val="18"/>
          <w:lang w:val="el-GR" w:eastAsia="zh-TW"/>
        </w:rPr>
        <w:t>λέσθαι</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μήτ</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Menlo Regular"/>
          <w:sz w:val="18"/>
          <w:szCs w:val="18"/>
          <w:lang w:val="el-GR" w:eastAsia="zh-TW"/>
        </w:rPr>
        <w:t>ἄ</w:t>
      </w:r>
      <w:r w:rsidRPr="00D57B5B">
        <w:rPr>
          <w:rFonts w:ascii="Times" w:eastAsia="Times New Roman" w:hAnsi="Times" w:cs="Segoe UI"/>
          <w:sz w:val="18"/>
          <w:szCs w:val="18"/>
          <w:lang w:val="el-GR" w:eastAsia="zh-TW"/>
        </w:rPr>
        <w:t>λλο</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τι</w:t>
      </w:r>
      <w:r w:rsidR="002A6739" w:rsidRPr="00D57B5B">
        <w:rPr>
          <w:rFonts w:ascii="Times" w:eastAsia="Times New Roman" w:hAnsi="Times" w:cs="Segoe UI"/>
          <w:sz w:val="18"/>
          <w:szCs w:val="18"/>
          <w:lang w:val="de-DE" w:eastAsia="zh-TW"/>
        </w:rPr>
        <w:t xml:space="preserve"> </w:t>
      </w:r>
      <w:r w:rsidRPr="00D57B5B">
        <w:rPr>
          <w:rFonts w:ascii="Times" w:eastAsia="Times New Roman" w:hAnsi="Times" w:cs="Segoe UI"/>
          <w:sz w:val="18"/>
          <w:szCs w:val="18"/>
          <w:lang w:val="el-GR" w:eastAsia="zh-TW"/>
        </w:rPr>
        <w:t>πολιτικ</w:t>
      </w:r>
      <w:r w:rsidRPr="00D57B5B">
        <w:rPr>
          <w:rFonts w:ascii="Times" w:eastAsia="Times New Roman" w:hAnsi="Times" w:cs="Menlo Regular"/>
          <w:sz w:val="18"/>
          <w:szCs w:val="18"/>
          <w:lang w:val="el-GR" w:eastAsia="zh-TW"/>
        </w:rPr>
        <w:t>ὸ</w:t>
      </w:r>
      <w:r w:rsidRPr="00D57B5B">
        <w:rPr>
          <w:rFonts w:ascii="Times" w:eastAsia="Times New Roman" w:hAnsi="Times" w:cs="Segoe UI"/>
          <w:sz w:val="18"/>
          <w:szCs w:val="18"/>
          <w:lang w:val="el-GR" w:eastAsia="zh-TW"/>
        </w:rPr>
        <w:t>ν</w:t>
      </w:r>
      <w:r w:rsidR="002A6739" w:rsidRPr="00D57B5B">
        <w:rPr>
          <w:rFonts w:ascii="Times" w:eastAsia="Times New Roman" w:hAnsi="Times" w:cs="Segoe UI"/>
          <w:sz w:val="18"/>
          <w:szCs w:val="18"/>
          <w:lang w:val="de-DE" w:eastAsia="zh-TW"/>
        </w:rPr>
        <w:t xml:space="preserve"> </w:t>
      </w:r>
      <w:r w:rsidRPr="00D57B5B">
        <w:rPr>
          <w:rStyle w:val="txt"/>
          <w:rFonts w:ascii="Times" w:hAnsi="Times" w:cs="Segoe UI"/>
          <w:sz w:val="18"/>
          <w:szCs w:val="18"/>
          <w:lang w:val="el-GR"/>
        </w:rPr>
        <w:t>πρ</w:t>
      </w:r>
      <w:r w:rsidRPr="00D57B5B">
        <w:rPr>
          <w:rStyle w:val="txt"/>
          <w:rFonts w:ascii="Times" w:hAnsi="Times" w:cs="Menlo Regular"/>
          <w:sz w:val="18"/>
          <w:szCs w:val="18"/>
          <w:lang w:val="el-GR"/>
        </w:rPr>
        <w:t>ᾶ</w:t>
      </w:r>
      <w:r w:rsidRPr="00D57B5B">
        <w:rPr>
          <w:rStyle w:val="txt"/>
          <w:rFonts w:ascii="Times" w:hAnsi="Times" w:cs="Segoe UI"/>
          <w:sz w:val="18"/>
          <w:szCs w:val="18"/>
          <w:lang w:val="el-GR"/>
        </w:rPr>
        <w:t>ξαι</w:t>
      </w:r>
      <w:r w:rsidR="002A6739"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ἐ</w:t>
      </w:r>
      <w:r w:rsidRPr="00D57B5B">
        <w:rPr>
          <w:rStyle w:val="txt"/>
          <w:rFonts w:ascii="Times" w:hAnsi="Times" w:cs="Segoe UI"/>
          <w:sz w:val="18"/>
          <w:szCs w:val="18"/>
          <w:lang w:val="el-GR"/>
        </w:rPr>
        <w:t>ξουσίαν</w:t>
      </w:r>
      <w:r w:rsidR="002A6739"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ἔ</w:t>
      </w:r>
      <w:r w:rsidRPr="00D57B5B">
        <w:rPr>
          <w:rStyle w:val="txt"/>
          <w:rFonts w:ascii="Times" w:hAnsi="Times" w:cs="Segoe UI"/>
          <w:sz w:val="18"/>
          <w:szCs w:val="18"/>
          <w:lang w:val="el-GR"/>
        </w:rPr>
        <w:t>χοντες</w:t>
      </w:r>
      <w:r w:rsidR="002A6739"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w:t>
      </w:r>
      <w:r w:rsidRPr="00D57B5B">
        <w:rPr>
          <w:rStyle w:val="txt"/>
          <w:rFonts w:ascii="Times" w:hAnsi="Times" w:cs="Menlo Regular"/>
          <w:sz w:val="18"/>
          <w:szCs w:val="18"/>
          <w:lang w:val="el-GR"/>
        </w:rPr>
        <w:t>ὸ</w:t>
      </w:r>
      <w:r w:rsidR="002A6739"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λοιπ</w:t>
      </w:r>
      <w:r w:rsidRPr="00D57B5B">
        <w:rPr>
          <w:rStyle w:val="txt"/>
          <w:rFonts w:ascii="Times" w:hAnsi="Times" w:cs="Menlo Regular"/>
          <w:sz w:val="18"/>
          <w:szCs w:val="18"/>
          <w:lang w:val="el-GR"/>
        </w:rPr>
        <w:t>ὸ</w:t>
      </w:r>
      <w:r w:rsidRPr="00D57B5B">
        <w:rPr>
          <w:rStyle w:val="txt"/>
          <w:rFonts w:ascii="Times" w:hAnsi="Times" w:cs="Segoe UI"/>
          <w:sz w:val="18"/>
          <w:szCs w:val="18"/>
          <w:lang w:val="el-GR"/>
        </w:rPr>
        <w:t>ν</w:t>
      </w:r>
      <w:r w:rsidR="002A6739"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το</w:t>
      </w:r>
      <w:r w:rsidRPr="00D57B5B">
        <w:rPr>
          <w:rStyle w:val="txt"/>
          <w:rFonts w:ascii="Times" w:hAnsi="Times" w:cs="Menlo Regular"/>
          <w:sz w:val="18"/>
          <w:szCs w:val="18"/>
          <w:lang w:val="el-GR"/>
        </w:rPr>
        <w:t>ῦ</w:t>
      </w:r>
      <w:r w:rsidR="002A6739" w:rsidRPr="00D57B5B">
        <w:rPr>
          <w:rStyle w:val="txt"/>
          <w:rFonts w:ascii="Times" w:hAnsi="Times" w:cs="Segoe UI"/>
          <w:sz w:val="18"/>
          <w:szCs w:val="18"/>
          <w:lang w:val="de-DE"/>
        </w:rPr>
        <w:t xml:space="preserve"> </w:t>
      </w:r>
      <w:r w:rsidRPr="00D57B5B">
        <w:rPr>
          <w:rStyle w:val="txt"/>
          <w:rFonts w:ascii="Times" w:hAnsi="Times" w:cs="Menlo Regular"/>
          <w:sz w:val="18"/>
          <w:szCs w:val="18"/>
          <w:lang w:val="el-GR"/>
        </w:rPr>
        <w:t>ἔ</w:t>
      </w:r>
      <w:r w:rsidRPr="00D57B5B">
        <w:rPr>
          <w:rStyle w:val="txt"/>
          <w:rFonts w:ascii="Times" w:hAnsi="Times" w:cs="Segoe UI"/>
          <w:sz w:val="18"/>
          <w:szCs w:val="18"/>
          <w:lang w:val="el-GR"/>
        </w:rPr>
        <w:t>τους</w:t>
      </w:r>
      <w:r w:rsidR="002A6739" w:rsidRPr="00D57B5B">
        <w:rPr>
          <w:rStyle w:val="txt"/>
          <w:rFonts w:ascii="Times" w:hAnsi="Times" w:cs="Segoe UI"/>
          <w:sz w:val="18"/>
          <w:szCs w:val="18"/>
          <w:lang w:val="de-DE"/>
        </w:rPr>
        <w:t xml:space="preserve"> </w:t>
      </w:r>
      <w:r w:rsidRPr="00D57B5B">
        <w:rPr>
          <w:rStyle w:val="txt"/>
          <w:rFonts w:ascii="Times" w:hAnsi="Times" w:cs="Segoe UI"/>
          <w:sz w:val="18"/>
          <w:szCs w:val="18"/>
          <w:lang w:val="el-GR"/>
        </w:rPr>
        <w:t>διήγαγον</w:t>
      </w:r>
      <w:r w:rsidRPr="00D57B5B">
        <w:rPr>
          <w:rStyle w:val="txt"/>
          <w:rFonts w:ascii="Times" w:hAnsi="Times" w:cs="Segoe UI"/>
          <w:sz w:val="18"/>
          <w:szCs w:val="18"/>
          <w:lang w:val="de-DE"/>
        </w:rPr>
        <w:t>.</w:t>
      </w:r>
      <w:r w:rsidR="00F3525A" w:rsidRPr="00193736">
        <w:rPr>
          <w:rStyle w:val="Funotenzeichen"/>
          <w:rFonts w:ascii="Times New Roman" w:hAnsi="Times New Roman" w:cs="Times New Roman"/>
          <w:sz w:val="20"/>
          <w:szCs w:val="20"/>
          <w:lang w:val="de-DE"/>
        </w:rPr>
        <w:footnoteReference w:id="89"/>
      </w:r>
    </w:p>
    <w:p w:rsidR="00193736" w:rsidRDefault="00193736" w:rsidP="00193736">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Doch es half letztlich nichts: Wie Crassus und Pompeius geplant hatten, wurden sie nach einem Interregnum z</w:t>
      </w:r>
      <w:r w:rsidR="00A82877">
        <w:rPr>
          <w:rFonts w:ascii="Times New Roman" w:hAnsi="Times New Roman" w:cs="Times New Roman"/>
          <w:sz w:val="24"/>
          <w:szCs w:val="24"/>
          <w:lang w:val="de-DE"/>
        </w:rPr>
        <w:t>u Beginn des Jahres 55 v </w:t>
      </w:r>
      <w:r>
        <w:rPr>
          <w:rFonts w:ascii="Times New Roman" w:hAnsi="Times New Roman" w:cs="Times New Roman"/>
          <w:sz w:val="24"/>
          <w:szCs w:val="24"/>
          <w:lang w:val="de-DE"/>
        </w:rPr>
        <w:t>Chr. zu Konsuln bestellt</w:t>
      </w:r>
      <w:r w:rsidR="00E709C2">
        <w:rPr>
          <w:rFonts w:ascii="Times New Roman" w:hAnsi="Times New Roman" w:cs="Times New Roman"/>
          <w:sz w:val="24"/>
          <w:szCs w:val="24"/>
          <w:lang w:val="de-DE"/>
        </w:rPr>
        <w:t>.</w:t>
      </w:r>
      <w:r>
        <w:rPr>
          <w:rFonts w:ascii="Times New Roman" w:hAnsi="Times New Roman" w:cs="Times New Roman"/>
          <w:sz w:val="24"/>
          <w:szCs w:val="24"/>
          <w:lang w:val="de-DE"/>
        </w:rPr>
        <w:t xml:space="preserve"> Gegenkandidaten gab es keine mehr, da alle </w:t>
      </w:r>
      <w:r w:rsidR="004027DC">
        <w:rPr>
          <w:rFonts w:ascii="Times New Roman" w:hAnsi="Times New Roman" w:cs="Times New Roman"/>
          <w:sz w:val="24"/>
          <w:szCs w:val="24"/>
          <w:lang w:val="de-DE"/>
        </w:rPr>
        <w:t>anderen potentiellen Bewerber</w:t>
      </w:r>
      <w:r w:rsidR="00CA21EE">
        <w:rPr>
          <w:rFonts w:ascii="Times New Roman" w:hAnsi="Times New Roman" w:cs="Times New Roman"/>
          <w:sz w:val="24"/>
          <w:szCs w:val="24"/>
          <w:lang w:val="de-DE"/>
        </w:rPr>
        <w:t xml:space="preserve"> – </w:t>
      </w:r>
      <w:r w:rsidR="00DA08A5">
        <w:rPr>
          <w:rFonts w:ascii="Times New Roman" w:hAnsi="Times New Roman" w:cs="Times New Roman"/>
          <w:sz w:val="24"/>
          <w:szCs w:val="24"/>
          <w:lang w:val="de-DE"/>
        </w:rPr>
        <w:t xml:space="preserve">in letzter Minute auch </w:t>
      </w:r>
      <w:r w:rsidR="00133706">
        <w:rPr>
          <w:rFonts w:ascii="Times New Roman" w:hAnsi="Times New Roman" w:cs="Times New Roman"/>
          <w:sz w:val="24"/>
          <w:szCs w:val="24"/>
          <w:lang w:val="de-DE"/>
        </w:rPr>
        <w:t xml:space="preserve">Lucius </w:t>
      </w:r>
      <w:r w:rsidR="00DA08A5">
        <w:rPr>
          <w:rFonts w:ascii="Times New Roman" w:hAnsi="Times New Roman" w:cs="Times New Roman"/>
          <w:sz w:val="24"/>
          <w:szCs w:val="24"/>
          <w:lang w:val="de-DE"/>
        </w:rPr>
        <w:t>Domitius Ahenobarbus,</w:t>
      </w:r>
      <w:r>
        <w:rPr>
          <w:rFonts w:ascii="Times New Roman" w:hAnsi="Times New Roman" w:cs="Times New Roman"/>
          <w:sz w:val="24"/>
          <w:szCs w:val="24"/>
          <w:lang w:val="de-DE"/>
        </w:rPr>
        <w:t xml:space="preserve"> </w:t>
      </w:r>
      <w:r w:rsidR="00CA21EE">
        <w:rPr>
          <w:rFonts w:ascii="Times New Roman" w:hAnsi="Times New Roman" w:cs="Times New Roman"/>
          <w:sz w:val="24"/>
          <w:szCs w:val="24"/>
          <w:lang w:val="de-DE"/>
        </w:rPr>
        <w:t xml:space="preserve">der um sein Leben fürchtete – </w:t>
      </w:r>
      <w:r>
        <w:rPr>
          <w:rFonts w:ascii="Times New Roman" w:hAnsi="Times New Roman" w:cs="Times New Roman"/>
          <w:sz w:val="24"/>
          <w:szCs w:val="24"/>
          <w:lang w:val="de-DE"/>
        </w:rPr>
        <w:t xml:space="preserve">ihre </w:t>
      </w:r>
      <w:r w:rsidR="004027DC">
        <w:rPr>
          <w:rFonts w:ascii="Times New Roman" w:hAnsi="Times New Roman" w:cs="Times New Roman"/>
          <w:sz w:val="24"/>
          <w:szCs w:val="24"/>
          <w:lang w:val="de-DE"/>
        </w:rPr>
        <w:t xml:space="preserve">Kandidatur </w:t>
      </w:r>
      <w:r>
        <w:rPr>
          <w:rFonts w:ascii="Times New Roman" w:hAnsi="Times New Roman" w:cs="Times New Roman"/>
          <w:sz w:val="24"/>
          <w:szCs w:val="24"/>
          <w:lang w:val="de-DE"/>
        </w:rPr>
        <w:t>zurückzogen.</w:t>
      </w:r>
      <w:r w:rsidR="00605F8B">
        <w:rPr>
          <w:rStyle w:val="Funotenzeichen"/>
          <w:rFonts w:ascii="Times New Roman" w:hAnsi="Times New Roman" w:cs="Times New Roman"/>
          <w:sz w:val="24"/>
          <w:szCs w:val="24"/>
          <w:lang w:val="de-DE"/>
        </w:rPr>
        <w:footnoteReference w:id="90"/>
      </w:r>
    </w:p>
    <w:p w:rsidR="00F52A33" w:rsidRDefault="001222F5"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Dass die Verbindung </w:t>
      </w:r>
      <w:r w:rsidR="00C56C2A">
        <w:rPr>
          <w:rFonts w:ascii="Times New Roman" w:hAnsi="Times New Roman" w:cs="Times New Roman"/>
          <w:sz w:val="24"/>
          <w:szCs w:val="24"/>
          <w:lang w:val="de-DE"/>
        </w:rPr>
        <w:t xml:space="preserve">von Akzeptanz und Anwesenheit </w:t>
      </w:r>
      <w:r>
        <w:rPr>
          <w:rFonts w:ascii="Times New Roman" w:hAnsi="Times New Roman" w:cs="Times New Roman"/>
          <w:sz w:val="24"/>
          <w:szCs w:val="24"/>
          <w:lang w:val="de-DE"/>
        </w:rPr>
        <w:t xml:space="preserve">selbst und die aus Absenz bzw. Präsenz resultierenden Strategien von großer Bedeutung waren, wird besonders in den Bürgerkriegen der letzten Jahrzehnte der Republik deutlich. Ob </w:t>
      </w:r>
      <w:r w:rsidRPr="00B527BB">
        <w:rPr>
          <w:rFonts w:ascii="Times New Roman" w:hAnsi="Times New Roman" w:cs="Times New Roman"/>
          <w:sz w:val="24"/>
          <w:szCs w:val="24"/>
          <w:lang w:val="de-DE"/>
        </w:rPr>
        <w:t xml:space="preserve">Pompeius </w:t>
      </w:r>
      <w:r>
        <w:rPr>
          <w:rFonts w:ascii="Times New Roman" w:hAnsi="Times New Roman" w:cs="Times New Roman"/>
          <w:sz w:val="24"/>
          <w:szCs w:val="24"/>
          <w:lang w:val="de-DE"/>
        </w:rPr>
        <w:t xml:space="preserve">oder </w:t>
      </w:r>
      <w:r w:rsidRPr="00B527BB">
        <w:rPr>
          <w:rFonts w:ascii="Times New Roman" w:hAnsi="Times New Roman" w:cs="Times New Roman"/>
          <w:sz w:val="24"/>
          <w:szCs w:val="24"/>
          <w:lang w:val="de-DE"/>
        </w:rPr>
        <w:t xml:space="preserve">Caesar, Octavian </w:t>
      </w:r>
      <w:r>
        <w:rPr>
          <w:rFonts w:ascii="Times New Roman" w:hAnsi="Times New Roman" w:cs="Times New Roman"/>
          <w:sz w:val="24"/>
          <w:szCs w:val="24"/>
          <w:lang w:val="de-DE"/>
        </w:rPr>
        <w:t xml:space="preserve">oder </w:t>
      </w:r>
      <w:r w:rsidRPr="00B527BB">
        <w:rPr>
          <w:rFonts w:ascii="Times New Roman" w:hAnsi="Times New Roman" w:cs="Times New Roman"/>
          <w:sz w:val="24"/>
          <w:szCs w:val="24"/>
          <w:lang w:val="de-DE"/>
        </w:rPr>
        <w:t xml:space="preserve">Marcus Antonius: </w:t>
      </w:r>
      <w:r>
        <w:rPr>
          <w:rFonts w:ascii="Times New Roman" w:hAnsi="Times New Roman" w:cs="Times New Roman"/>
          <w:sz w:val="24"/>
          <w:szCs w:val="24"/>
          <w:lang w:val="de-DE"/>
        </w:rPr>
        <w:t>Sie alle bedienten sich ihrer in kritischen Phasen ihres Kampfes um die Vormachtstel</w:t>
      </w:r>
      <w:r w:rsidR="00017C2A">
        <w:rPr>
          <w:rFonts w:ascii="Times New Roman" w:hAnsi="Times New Roman" w:cs="Times New Roman"/>
          <w:sz w:val="24"/>
          <w:szCs w:val="24"/>
          <w:lang w:val="de-DE"/>
        </w:rPr>
        <w:t>lung i</w:t>
      </w:r>
      <w:r>
        <w:rPr>
          <w:rFonts w:ascii="Times New Roman" w:hAnsi="Times New Roman" w:cs="Times New Roman"/>
          <w:sz w:val="24"/>
          <w:szCs w:val="24"/>
          <w:lang w:val="de-DE"/>
        </w:rPr>
        <w:t xml:space="preserve">m </w:t>
      </w:r>
      <w:r w:rsidRPr="00EC202B">
        <w:rPr>
          <w:rFonts w:ascii="Times New Roman" w:hAnsi="Times New Roman" w:cs="Times New Roman"/>
          <w:i/>
          <w:sz w:val="24"/>
          <w:szCs w:val="24"/>
          <w:lang w:val="la-Latn"/>
        </w:rPr>
        <w:t>Imperium</w:t>
      </w:r>
      <w:r w:rsidRPr="00EC202B">
        <w:rPr>
          <w:rFonts w:ascii="Times New Roman" w:hAnsi="Times New Roman" w:cs="Times New Roman"/>
          <w:sz w:val="24"/>
          <w:szCs w:val="24"/>
          <w:lang w:val="la-Latn"/>
        </w:rPr>
        <w:t xml:space="preserve"> </w:t>
      </w:r>
      <w:r w:rsidRPr="00EC202B">
        <w:rPr>
          <w:rFonts w:ascii="Times New Roman" w:hAnsi="Times New Roman" w:cs="Times New Roman"/>
          <w:i/>
          <w:sz w:val="24"/>
          <w:szCs w:val="24"/>
          <w:lang w:val="la-Latn"/>
        </w:rPr>
        <w:t>Romanum</w:t>
      </w:r>
      <w:r w:rsidR="00CA21EE">
        <w:rPr>
          <w:rFonts w:ascii="Times New Roman" w:hAnsi="Times New Roman" w:cs="Times New Roman"/>
          <w:sz w:val="24"/>
          <w:szCs w:val="24"/>
          <w:lang w:val="de-DE"/>
        </w:rPr>
        <w:t xml:space="preserve">, was </w:t>
      </w:r>
      <w:r>
        <w:rPr>
          <w:rFonts w:ascii="Times New Roman" w:hAnsi="Times New Roman" w:cs="Times New Roman"/>
          <w:sz w:val="24"/>
          <w:szCs w:val="24"/>
          <w:lang w:val="de-DE"/>
        </w:rPr>
        <w:t>seinen Ausdruck in einem Schauspiel von Senaten und Gegensenaten</w:t>
      </w:r>
      <w:r w:rsidR="00CA21EE">
        <w:rPr>
          <w:rFonts w:ascii="Times New Roman" w:hAnsi="Times New Roman" w:cs="Times New Roman"/>
          <w:sz w:val="24"/>
          <w:szCs w:val="24"/>
          <w:lang w:val="de-DE"/>
        </w:rPr>
        <w:t xml:space="preserve"> fand</w:t>
      </w:r>
      <w:r w:rsidR="00913E95" w:rsidRPr="005C5ECF">
        <w:rPr>
          <w:rFonts w:ascii="Times New Roman" w:hAnsi="Times New Roman" w:cs="Times New Roman"/>
          <w:sz w:val="24"/>
          <w:szCs w:val="24"/>
          <w:lang w:val="de-DE"/>
        </w:rPr>
        <w:t xml:space="preserve">. </w:t>
      </w:r>
      <w:r w:rsidR="00913E95" w:rsidRPr="00913E95">
        <w:rPr>
          <w:rFonts w:ascii="Times New Roman" w:hAnsi="Times New Roman" w:cs="Times New Roman"/>
          <w:sz w:val="24"/>
          <w:szCs w:val="24"/>
          <w:lang w:val="de-DE"/>
        </w:rPr>
        <w:t>So berichten</w:t>
      </w:r>
      <w:r w:rsidR="00913E95" w:rsidRPr="005C5ECF">
        <w:rPr>
          <w:rFonts w:ascii="Times New Roman" w:hAnsi="Times New Roman" w:cs="Times New Roman"/>
          <w:sz w:val="24"/>
          <w:szCs w:val="24"/>
          <w:lang w:val="de-DE"/>
        </w:rPr>
        <w:t xml:space="preserve"> </w:t>
      </w:r>
      <w:r w:rsidRPr="00B527BB">
        <w:rPr>
          <w:rFonts w:ascii="Times New Roman" w:hAnsi="Times New Roman" w:cs="Times New Roman"/>
          <w:sz w:val="24"/>
          <w:szCs w:val="24"/>
          <w:lang w:val="de-DE"/>
        </w:rPr>
        <w:t xml:space="preserve">Cassius Dio </w:t>
      </w:r>
      <w:r w:rsidR="00913E95">
        <w:rPr>
          <w:rFonts w:ascii="Times New Roman" w:hAnsi="Times New Roman" w:cs="Times New Roman"/>
          <w:sz w:val="24"/>
          <w:szCs w:val="24"/>
          <w:lang w:val="de-DE"/>
        </w:rPr>
        <w:t xml:space="preserve">und </w:t>
      </w:r>
      <w:r w:rsidRPr="00B527BB">
        <w:rPr>
          <w:rFonts w:ascii="Times New Roman" w:hAnsi="Times New Roman" w:cs="Times New Roman"/>
          <w:sz w:val="24"/>
          <w:szCs w:val="24"/>
          <w:lang w:val="de-DE"/>
        </w:rPr>
        <w:t>Appian</w:t>
      </w:r>
      <w:r w:rsidR="00913E95">
        <w:rPr>
          <w:rFonts w:ascii="Times New Roman" w:hAnsi="Times New Roman" w:cs="Times New Roman"/>
          <w:sz w:val="24"/>
          <w:szCs w:val="24"/>
          <w:lang w:val="de-DE"/>
        </w:rPr>
        <w:t>,</w:t>
      </w:r>
      <w:r>
        <w:rPr>
          <w:rFonts w:ascii="Times New Roman" w:hAnsi="Times New Roman" w:cs="Times New Roman"/>
          <w:sz w:val="24"/>
          <w:szCs w:val="24"/>
          <w:lang w:val="de-DE"/>
        </w:rPr>
        <w:t xml:space="preserve"> </w:t>
      </w:r>
      <w:r w:rsidRPr="00B527BB">
        <w:rPr>
          <w:rFonts w:ascii="Times New Roman" w:hAnsi="Times New Roman" w:cs="Times New Roman"/>
          <w:sz w:val="24"/>
          <w:szCs w:val="24"/>
          <w:lang w:val="de-DE"/>
        </w:rPr>
        <w:t xml:space="preserve">Pompeius </w:t>
      </w:r>
      <w:r>
        <w:rPr>
          <w:rFonts w:ascii="Times New Roman" w:hAnsi="Times New Roman" w:cs="Times New Roman"/>
          <w:sz w:val="24"/>
          <w:szCs w:val="24"/>
          <w:lang w:val="de-DE"/>
        </w:rPr>
        <w:t>habe</w:t>
      </w:r>
      <w:r w:rsidR="00017C2A">
        <w:rPr>
          <w:rFonts w:ascii="Times New Roman" w:hAnsi="Times New Roman" w:cs="Times New Roman"/>
          <w:sz w:val="24"/>
          <w:szCs w:val="24"/>
          <w:lang w:val="de-DE"/>
        </w:rPr>
        <w:t>, nachdem Caesar am 1</w:t>
      </w:r>
      <w:r w:rsidR="00CA669A">
        <w:rPr>
          <w:rFonts w:ascii="Times New Roman" w:hAnsi="Times New Roman" w:cs="Times New Roman"/>
          <w:sz w:val="24"/>
          <w:szCs w:val="24"/>
          <w:lang w:val="de-DE"/>
        </w:rPr>
        <w:t>0</w:t>
      </w:r>
      <w:r w:rsidR="00A82877">
        <w:rPr>
          <w:rFonts w:ascii="Times New Roman" w:hAnsi="Times New Roman" w:cs="Times New Roman"/>
          <w:sz w:val="24"/>
          <w:szCs w:val="24"/>
          <w:lang w:val="de-DE"/>
        </w:rPr>
        <w:t>. Januar 49 </w:t>
      </w:r>
      <w:r w:rsidR="00017C2A">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017C2A">
        <w:rPr>
          <w:rFonts w:ascii="Times New Roman" w:hAnsi="Times New Roman" w:cs="Times New Roman"/>
          <w:sz w:val="24"/>
          <w:szCs w:val="24"/>
          <w:lang w:val="de-DE"/>
        </w:rPr>
        <w:t>Chr. den Rubicon überschritten hatte,</w:t>
      </w:r>
      <w:r>
        <w:rPr>
          <w:rFonts w:ascii="Times New Roman" w:hAnsi="Times New Roman" w:cs="Times New Roman"/>
          <w:sz w:val="24"/>
          <w:szCs w:val="24"/>
          <w:lang w:val="de-DE"/>
        </w:rPr>
        <w:t xml:space="preserve"> den Senat, die Magistrate </w:t>
      </w:r>
      <w:r w:rsidRPr="00B527BB">
        <w:rPr>
          <w:rFonts w:ascii="Times New Roman" w:hAnsi="Times New Roman" w:cs="Times New Roman"/>
          <w:sz w:val="24"/>
          <w:szCs w:val="24"/>
          <w:lang w:val="de-DE"/>
        </w:rPr>
        <w:t>u</w:t>
      </w:r>
      <w:r>
        <w:rPr>
          <w:rFonts w:ascii="Times New Roman" w:hAnsi="Times New Roman" w:cs="Times New Roman"/>
          <w:sz w:val="24"/>
          <w:szCs w:val="24"/>
          <w:lang w:val="de-DE"/>
        </w:rPr>
        <w:t xml:space="preserve">nd alle </w:t>
      </w:r>
      <w:r>
        <w:rPr>
          <w:rFonts w:ascii="Times New Roman" w:hAnsi="Times New Roman" w:cs="Times New Roman"/>
          <w:sz w:val="24"/>
          <w:szCs w:val="24"/>
          <w:lang w:val="de-DE"/>
        </w:rPr>
        <w:lastRenderedPageBreak/>
        <w:t xml:space="preserve">anderen einflussreichen Bürger dazu gedrängt, ihn zu begleiten, als er Rom </w:t>
      </w:r>
      <w:r w:rsidR="00913E95">
        <w:rPr>
          <w:rFonts w:ascii="Times New Roman" w:hAnsi="Times New Roman" w:cs="Times New Roman"/>
          <w:sz w:val="24"/>
          <w:szCs w:val="24"/>
          <w:lang w:val="de-DE"/>
        </w:rPr>
        <w:t xml:space="preserve">in Richtung Kampanien </w:t>
      </w:r>
      <w:r>
        <w:rPr>
          <w:rFonts w:ascii="Times New Roman" w:hAnsi="Times New Roman" w:cs="Times New Roman"/>
          <w:sz w:val="24"/>
          <w:szCs w:val="24"/>
          <w:lang w:val="de-DE"/>
        </w:rPr>
        <w:t xml:space="preserve">verließ, um sich </w:t>
      </w:r>
      <w:r w:rsidR="00913E95">
        <w:rPr>
          <w:rFonts w:ascii="Times New Roman" w:hAnsi="Times New Roman" w:cs="Times New Roman"/>
          <w:sz w:val="24"/>
          <w:szCs w:val="24"/>
          <w:lang w:val="de-DE"/>
        </w:rPr>
        <w:t xml:space="preserve">schließlich </w:t>
      </w:r>
      <w:r>
        <w:rPr>
          <w:rFonts w:ascii="Times New Roman" w:hAnsi="Times New Roman" w:cs="Times New Roman"/>
          <w:sz w:val="24"/>
          <w:szCs w:val="24"/>
          <w:lang w:val="de-DE"/>
        </w:rPr>
        <w:t>nach Thessaloniki zu begeben.</w:t>
      </w:r>
      <w:r w:rsidR="00632C6F">
        <w:rPr>
          <w:rStyle w:val="Funotenzeichen"/>
          <w:rFonts w:ascii="Times New Roman" w:hAnsi="Times New Roman" w:cs="Times New Roman"/>
          <w:sz w:val="24"/>
          <w:szCs w:val="24"/>
          <w:lang w:val="de-DE"/>
        </w:rPr>
        <w:footnoteReference w:id="91"/>
      </w:r>
      <w:r>
        <w:rPr>
          <w:rFonts w:ascii="Times New Roman" w:hAnsi="Times New Roman" w:cs="Times New Roman"/>
          <w:sz w:val="24"/>
          <w:szCs w:val="24"/>
          <w:lang w:val="de-DE"/>
        </w:rPr>
        <w:t xml:space="preserve"> </w:t>
      </w:r>
      <w:r w:rsidR="002E3D57">
        <w:rPr>
          <w:rFonts w:ascii="Times New Roman" w:hAnsi="Times New Roman" w:cs="Times New Roman"/>
          <w:sz w:val="24"/>
          <w:szCs w:val="24"/>
          <w:lang w:val="de-DE"/>
        </w:rPr>
        <w:t xml:space="preserve">Und in der Tat scheint es ihm gelungen zu sein, viele namhafte Bürger – </w:t>
      </w:r>
      <w:r w:rsidR="002E3D57" w:rsidRPr="00ED2ED5">
        <w:rPr>
          <w:rFonts w:ascii="Times New Roman" w:eastAsia="Times New Roman" w:hAnsi="Times New Roman" w:cs="Menlo Regular"/>
          <w:lang w:val="el-GR" w:eastAsia="de-CH"/>
        </w:rPr>
        <w:t>ἦ</w:t>
      </w:r>
      <w:r w:rsidR="002E3D57" w:rsidRPr="00ED2ED5">
        <w:rPr>
          <w:rFonts w:ascii="Times New Roman" w:eastAsia="Times New Roman" w:hAnsi="Times New Roman" w:cs="Segoe UI"/>
          <w:lang w:val="el-GR" w:eastAsia="de-CH"/>
        </w:rPr>
        <w:t>σαν</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δ</w:t>
      </w:r>
      <w:r w:rsidR="002E3D57" w:rsidRPr="00ED2ED5">
        <w:rPr>
          <w:rFonts w:ascii="Times New Roman" w:eastAsia="Times New Roman" w:hAnsi="Times New Roman" w:cs="Menlo Regular"/>
          <w:lang w:val="el-GR" w:eastAsia="de-CH"/>
        </w:rPr>
        <w:t>ὲ</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πάντες</w:t>
      </w:r>
      <w:r w:rsidR="002E3D57" w:rsidRPr="00905594">
        <w:rPr>
          <w:rFonts w:ascii="Times" w:eastAsia="Times New Roman" w:hAnsi="Times" w:cs="Segoe UI"/>
          <w:i/>
          <w:lang w:val="de-DE" w:eastAsia="de-CH"/>
        </w:rPr>
        <w:t xml:space="preserve"> </w:t>
      </w:r>
      <w:proofErr w:type="spellStart"/>
      <w:r w:rsidR="00B974AE" w:rsidRPr="00B24E02">
        <w:rPr>
          <w:rFonts w:ascii="Times" w:eastAsia="Times New Roman" w:hAnsi="Times" w:cs="Segoe UI"/>
          <w:lang w:val="en-US" w:eastAsia="de-CH"/>
        </w:rPr>
        <w:t>ὡ</w:t>
      </w:r>
      <w:r w:rsidR="00B974AE" w:rsidRPr="00B24E02">
        <w:rPr>
          <w:rFonts w:ascii="Times" w:eastAsia="Times New Roman" w:hAnsi="Times" w:cs="Segoe UI" w:hint="eastAsia"/>
          <w:lang w:val="en-US" w:eastAsia="de-CH"/>
        </w:rPr>
        <w:t>ς</w:t>
      </w:r>
      <w:proofErr w:type="spellEnd"/>
      <w:r w:rsidR="00B974AE" w:rsidRPr="00B24E02">
        <w:rPr>
          <w:rFonts w:ascii="Times" w:eastAsia="Times New Roman" w:hAnsi="Times" w:cs="Segoe UI"/>
          <w:lang w:val="de-DE" w:eastAsia="de-CH"/>
        </w:rPr>
        <w:t xml:space="preserve"> </w:t>
      </w:r>
      <w:proofErr w:type="spellStart"/>
      <w:r w:rsidR="00B974AE" w:rsidRPr="00B24E02">
        <w:rPr>
          <w:rFonts w:ascii="Times" w:eastAsia="Times New Roman" w:hAnsi="Times" w:cs="Segoe UI" w:hint="eastAsia"/>
          <w:lang w:val="en-US" w:eastAsia="de-CH"/>
        </w:rPr>
        <w:t>ε</w:t>
      </w:r>
      <w:r w:rsidR="00206D14" w:rsidRPr="00B24E02">
        <w:rPr>
          <w:rFonts w:ascii="Times" w:eastAsia="Times New Roman" w:hAnsi="Times" w:cs="Segoe UI"/>
          <w:lang w:val="en-US" w:eastAsia="de-CH"/>
        </w:rPr>
        <w:t>ἰ</w:t>
      </w:r>
      <w:proofErr w:type="spellEnd"/>
      <w:r w:rsidR="00B974AE" w:rsidRPr="00B24E02">
        <w:rPr>
          <w:rFonts w:ascii="Times" w:eastAsia="Times New Roman" w:hAnsi="Times" w:cs="Segoe UI" w:hint="eastAsia"/>
          <w:lang w:val="en-US" w:eastAsia="de-CH"/>
        </w:rPr>
        <w:t>πε</w:t>
      </w:r>
      <w:r w:rsidR="00B974AE" w:rsidRPr="00B24E02">
        <w:rPr>
          <w:rFonts w:ascii="Times" w:eastAsia="Times New Roman" w:hAnsi="Times" w:cs="Segoe UI"/>
          <w:lang w:val="en-US" w:eastAsia="de-CH"/>
        </w:rPr>
        <w:t>ῖ</w:t>
      </w:r>
      <w:r w:rsidR="00B974AE" w:rsidRPr="00B24E02">
        <w:rPr>
          <w:rFonts w:ascii="Times" w:eastAsia="Times New Roman" w:hAnsi="Times" w:cs="Segoe UI" w:hint="eastAsia"/>
          <w:lang w:val="en-US" w:eastAsia="de-CH"/>
        </w:rPr>
        <w:t>ν</w:t>
      </w:r>
      <w:r w:rsidR="00B974AE" w:rsidRPr="00000B99">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ο</w:t>
      </w:r>
      <w:r w:rsidR="002E3D57" w:rsidRPr="00ED2ED5">
        <w:rPr>
          <w:rFonts w:ascii="Times New Roman" w:eastAsia="Times New Roman" w:hAnsi="Times New Roman" w:cs="Menlo Regular"/>
          <w:lang w:val="el-GR" w:eastAsia="de-CH"/>
        </w:rPr>
        <w:t>ἱ</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πρ</w:t>
      </w:r>
      <w:r w:rsidR="002E3D57" w:rsidRPr="00ED2ED5">
        <w:rPr>
          <w:rFonts w:ascii="Times New Roman" w:eastAsia="Times New Roman" w:hAnsi="Times New Roman" w:cs="Menlo Regular"/>
          <w:lang w:val="el-GR" w:eastAsia="de-CH"/>
        </w:rPr>
        <w:t>ῶ</w:t>
      </w:r>
      <w:r w:rsidR="002E3D57" w:rsidRPr="00ED2ED5">
        <w:rPr>
          <w:rFonts w:ascii="Times New Roman" w:eastAsia="Times New Roman" w:hAnsi="Times New Roman" w:cs="Segoe UI"/>
          <w:lang w:val="el-GR" w:eastAsia="de-CH"/>
        </w:rPr>
        <w:t>τοι</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κα</w:t>
      </w:r>
      <w:r w:rsidR="002E3D57" w:rsidRPr="00ED2ED5">
        <w:rPr>
          <w:rFonts w:ascii="Times New Roman" w:eastAsia="Times New Roman" w:hAnsi="Times New Roman" w:cs="Menlo Regular"/>
          <w:lang w:val="el-GR" w:eastAsia="de-CH"/>
        </w:rPr>
        <w:t>ὶ</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τ</w:t>
      </w:r>
      <w:r w:rsidR="002E3D57" w:rsidRPr="00ED2ED5">
        <w:rPr>
          <w:rFonts w:ascii="Times New Roman" w:eastAsia="Times New Roman" w:hAnsi="Times New Roman" w:cs="Menlo Regular"/>
          <w:lang w:val="el-GR" w:eastAsia="de-CH"/>
        </w:rPr>
        <w:t>ῆ</w:t>
      </w:r>
      <w:r w:rsidR="002E3D57" w:rsidRPr="00ED2ED5">
        <w:rPr>
          <w:rFonts w:ascii="Times New Roman" w:eastAsia="Times New Roman" w:hAnsi="Times New Roman" w:cs="Segoe UI"/>
          <w:lang w:val="el-GR" w:eastAsia="de-CH"/>
        </w:rPr>
        <w:t>ς</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βουλ</w:t>
      </w:r>
      <w:r w:rsidR="002E3D57" w:rsidRPr="00ED2ED5">
        <w:rPr>
          <w:rFonts w:ascii="Times New Roman" w:eastAsia="Times New Roman" w:hAnsi="Times New Roman" w:cs="Menlo Regular"/>
          <w:lang w:val="el-GR" w:eastAsia="de-CH"/>
        </w:rPr>
        <w:t>ῆ</w:t>
      </w:r>
      <w:r w:rsidR="002E3D57" w:rsidRPr="00ED2ED5">
        <w:rPr>
          <w:rFonts w:ascii="Times New Roman" w:eastAsia="Times New Roman" w:hAnsi="Times New Roman" w:cs="Segoe UI"/>
          <w:lang w:val="el-GR" w:eastAsia="de-CH"/>
        </w:rPr>
        <w:t>ς</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κα</w:t>
      </w:r>
      <w:r w:rsidR="002E3D57" w:rsidRPr="00ED2ED5">
        <w:rPr>
          <w:rFonts w:ascii="Times New Roman" w:eastAsia="Times New Roman" w:hAnsi="Times New Roman" w:cs="Menlo Regular"/>
          <w:lang w:val="el-GR" w:eastAsia="de-CH"/>
        </w:rPr>
        <w:t>ὶ</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τ</w:t>
      </w:r>
      <w:r w:rsidR="002E3D57" w:rsidRPr="00ED2ED5">
        <w:rPr>
          <w:rFonts w:ascii="Times New Roman" w:eastAsia="Times New Roman" w:hAnsi="Times New Roman" w:cs="Menlo Regular"/>
          <w:lang w:val="el-GR" w:eastAsia="de-CH"/>
        </w:rPr>
        <w:t>ῆ</w:t>
      </w:r>
      <w:r w:rsidR="002E3D57" w:rsidRPr="00ED2ED5">
        <w:rPr>
          <w:rFonts w:ascii="Times New Roman" w:eastAsia="Times New Roman" w:hAnsi="Times New Roman" w:cs="Segoe UI"/>
          <w:lang w:val="el-GR" w:eastAsia="de-CH"/>
        </w:rPr>
        <w:t>ς</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Menlo Regular"/>
          <w:lang w:val="el-GR" w:eastAsia="de-CH"/>
        </w:rPr>
        <w:t>ἱ</w:t>
      </w:r>
      <w:r w:rsidR="002E3D57" w:rsidRPr="00ED2ED5">
        <w:rPr>
          <w:rFonts w:ascii="Times New Roman" w:eastAsia="Times New Roman" w:hAnsi="Times New Roman" w:cs="Segoe UI"/>
          <w:lang w:val="el-GR" w:eastAsia="de-CH"/>
        </w:rPr>
        <w:t>ππάδος</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κα</w:t>
      </w:r>
      <w:r w:rsidR="002E3D57" w:rsidRPr="00ED2ED5">
        <w:rPr>
          <w:rFonts w:ascii="Times New Roman" w:eastAsia="Times New Roman" w:hAnsi="Times New Roman" w:cs="Menlo Regular"/>
          <w:lang w:val="el-GR" w:eastAsia="de-CH"/>
        </w:rPr>
        <w:t>ὶ</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προσέτι</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κα</w:t>
      </w:r>
      <w:r w:rsidR="002E3D57" w:rsidRPr="00ED2ED5">
        <w:rPr>
          <w:rFonts w:ascii="Times New Roman" w:eastAsia="Times New Roman" w:hAnsi="Times New Roman" w:cs="Menlo Regular"/>
          <w:lang w:val="el-GR" w:eastAsia="de-CH"/>
        </w:rPr>
        <w:t>ὶ</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τ</w:t>
      </w:r>
      <w:r w:rsidR="002E3D57" w:rsidRPr="00ED2ED5">
        <w:rPr>
          <w:rFonts w:ascii="Times New Roman" w:eastAsia="Times New Roman" w:hAnsi="Times New Roman" w:cs="Menlo Regular"/>
          <w:lang w:val="el-GR" w:eastAsia="de-CH"/>
        </w:rPr>
        <w:t>ὸ</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Segoe UI"/>
          <w:lang w:val="el-GR" w:eastAsia="de-CH"/>
        </w:rPr>
        <w:t>το</w:t>
      </w:r>
      <w:r w:rsidR="002E3D57" w:rsidRPr="00ED2ED5">
        <w:rPr>
          <w:rFonts w:ascii="Times New Roman" w:eastAsia="Times New Roman" w:hAnsi="Times New Roman" w:cs="Menlo Regular"/>
          <w:lang w:val="el-GR" w:eastAsia="de-CH"/>
        </w:rPr>
        <w:t>ῦ</w:t>
      </w:r>
      <w:r w:rsidR="002E3D57" w:rsidRPr="00905594">
        <w:rPr>
          <w:rFonts w:ascii="Times" w:eastAsia="Times New Roman" w:hAnsi="Times" w:cs="Segoe UI"/>
          <w:i/>
          <w:lang w:val="de-DE" w:eastAsia="de-CH"/>
        </w:rPr>
        <w:t xml:space="preserve"> </w:t>
      </w:r>
      <w:r w:rsidR="002E3D57" w:rsidRPr="00ED2ED5">
        <w:rPr>
          <w:rFonts w:ascii="Times New Roman" w:eastAsia="Times New Roman" w:hAnsi="Times New Roman" w:cs="Menlo Regular"/>
          <w:lang w:val="el-GR" w:eastAsia="de-CH"/>
        </w:rPr>
        <w:t>ὁ</w:t>
      </w:r>
      <w:r w:rsidR="002E3D57" w:rsidRPr="00ED2ED5">
        <w:rPr>
          <w:rFonts w:ascii="Times New Roman" w:eastAsia="Times New Roman" w:hAnsi="Times New Roman" w:cs="Segoe UI"/>
          <w:lang w:val="el-GR" w:eastAsia="de-CH"/>
        </w:rPr>
        <w:t>μίλου</w:t>
      </w:r>
      <w:r w:rsidR="002E3D57" w:rsidRPr="002E3D57">
        <w:rPr>
          <w:rFonts w:ascii="Times New Roman" w:eastAsia="Times New Roman" w:hAnsi="Times New Roman" w:cs="Times New Roman"/>
          <w:i/>
          <w:sz w:val="24"/>
          <w:szCs w:val="24"/>
          <w:lang w:eastAsia="de-CH"/>
        </w:rPr>
        <w:t xml:space="preserve"> –</w:t>
      </w:r>
      <w:r w:rsidR="002E3D57" w:rsidRPr="002E3D57">
        <w:rPr>
          <w:rStyle w:val="Funotenzeichen"/>
          <w:rFonts w:ascii="Times New Roman" w:eastAsia="Times New Roman" w:hAnsi="Times New Roman" w:cs="Times New Roman"/>
          <w:sz w:val="24"/>
          <w:szCs w:val="24"/>
          <w:lang w:eastAsia="de-CH"/>
        </w:rPr>
        <w:footnoteReference w:id="92"/>
      </w:r>
      <w:r w:rsidR="002E3D57" w:rsidRPr="002E3D57">
        <w:rPr>
          <w:rFonts w:ascii="Times New Roman" w:eastAsia="Times New Roman" w:hAnsi="Times New Roman" w:cs="Times New Roman"/>
          <w:i/>
          <w:sz w:val="24"/>
          <w:szCs w:val="24"/>
          <w:lang w:eastAsia="de-CH"/>
        </w:rPr>
        <w:t xml:space="preserve"> </w:t>
      </w:r>
      <w:r w:rsidR="00244AAA">
        <w:rPr>
          <w:rFonts w:ascii="Times New Roman" w:eastAsia="Times New Roman" w:hAnsi="Times New Roman" w:cs="Times New Roman"/>
          <w:sz w:val="24"/>
          <w:szCs w:val="24"/>
          <w:lang w:eastAsia="de-CH"/>
        </w:rPr>
        <w:t xml:space="preserve">davon zu überzeugen, </w:t>
      </w:r>
      <w:r w:rsidR="006F358C">
        <w:rPr>
          <w:rFonts w:ascii="Times New Roman" w:eastAsia="Times New Roman" w:hAnsi="Times New Roman" w:cs="Times New Roman"/>
          <w:sz w:val="24"/>
          <w:szCs w:val="24"/>
          <w:lang w:eastAsia="de-CH"/>
        </w:rPr>
        <w:t>mit ihm zu kommen</w:t>
      </w:r>
      <w:r w:rsidR="00CA669A">
        <w:rPr>
          <w:rFonts w:ascii="Times New Roman" w:eastAsia="Times New Roman" w:hAnsi="Times New Roman" w:cs="Times New Roman"/>
          <w:sz w:val="24"/>
          <w:szCs w:val="24"/>
          <w:lang w:eastAsia="de-CH"/>
        </w:rPr>
        <w:t>, als er Rom am 17. Januar räumte</w:t>
      </w:r>
      <w:r w:rsidR="006E1872">
        <w:rPr>
          <w:rFonts w:ascii="Times New Roman" w:eastAsia="Times New Roman" w:hAnsi="Times New Roman" w:cs="Times New Roman"/>
          <w:sz w:val="24"/>
          <w:szCs w:val="24"/>
          <w:lang w:eastAsia="de-CH"/>
        </w:rPr>
        <w:t>.</w:t>
      </w:r>
      <w:r w:rsidR="006F358C">
        <w:rPr>
          <w:rStyle w:val="Funotenzeichen"/>
          <w:rFonts w:ascii="Times New Roman" w:eastAsia="Times New Roman" w:hAnsi="Times New Roman" w:cs="Times New Roman"/>
          <w:sz w:val="24"/>
          <w:szCs w:val="24"/>
          <w:lang w:eastAsia="de-CH"/>
        </w:rPr>
        <w:footnoteReference w:id="93"/>
      </w:r>
      <w:r w:rsidR="006F358C">
        <w:rPr>
          <w:rFonts w:ascii="Times New Roman" w:eastAsia="Times New Roman" w:hAnsi="Times New Roman" w:cs="Times New Roman"/>
          <w:sz w:val="24"/>
          <w:szCs w:val="24"/>
          <w:lang w:eastAsia="de-CH"/>
        </w:rPr>
        <w:t xml:space="preserve"> </w:t>
      </w:r>
      <w:r w:rsidR="00133706">
        <w:rPr>
          <w:rFonts w:ascii="Times New Roman" w:eastAsia="Times New Roman" w:hAnsi="Times New Roman" w:cs="Times New Roman"/>
          <w:sz w:val="24"/>
          <w:szCs w:val="24"/>
          <w:lang w:eastAsia="de-CH"/>
        </w:rPr>
        <w:t xml:space="preserve">Marcus </w:t>
      </w:r>
      <w:r>
        <w:rPr>
          <w:rFonts w:ascii="Times New Roman" w:hAnsi="Times New Roman" w:cs="Times New Roman"/>
          <w:sz w:val="24"/>
          <w:szCs w:val="24"/>
          <w:lang w:val="de-DE"/>
        </w:rPr>
        <w:t xml:space="preserve">Antonius und </w:t>
      </w:r>
      <w:r w:rsidR="00133706">
        <w:rPr>
          <w:rFonts w:ascii="Times New Roman" w:hAnsi="Times New Roman" w:cs="Times New Roman"/>
          <w:sz w:val="24"/>
          <w:szCs w:val="24"/>
          <w:lang w:val="de-DE"/>
        </w:rPr>
        <w:t xml:space="preserve">Quintus </w:t>
      </w:r>
      <w:r w:rsidR="00D467D1">
        <w:rPr>
          <w:rFonts w:ascii="Times New Roman" w:hAnsi="Times New Roman" w:cs="Times New Roman"/>
          <w:sz w:val="24"/>
          <w:szCs w:val="24"/>
          <w:lang w:val="de-DE"/>
        </w:rPr>
        <w:t xml:space="preserve">Cassius </w:t>
      </w:r>
      <w:r>
        <w:rPr>
          <w:rFonts w:ascii="Times New Roman" w:hAnsi="Times New Roman" w:cs="Times New Roman"/>
          <w:sz w:val="24"/>
          <w:szCs w:val="24"/>
          <w:lang w:val="de-DE"/>
        </w:rPr>
        <w:t>Longinus</w:t>
      </w:r>
      <w:r w:rsidR="006E1872">
        <w:rPr>
          <w:rFonts w:ascii="Times New Roman" w:hAnsi="Times New Roman" w:cs="Times New Roman"/>
          <w:sz w:val="24"/>
          <w:szCs w:val="24"/>
          <w:lang w:val="de-DE"/>
        </w:rPr>
        <w:t xml:space="preserve"> wiederum</w:t>
      </w:r>
      <w:r>
        <w:rPr>
          <w:rFonts w:ascii="Times New Roman" w:hAnsi="Times New Roman" w:cs="Times New Roman"/>
          <w:sz w:val="24"/>
          <w:szCs w:val="24"/>
          <w:lang w:val="de-DE"/>
        </w:rPr>
        <w:t>, die als S</w:t>
      </w:r>
      <w:r w:rsidR="00944B3F">
        <w:rPr>
          <w:rFonts w:ascii="Times New Roman" w:hAnsi="Times New Roman" w:cs="Times New Roman"/>
          <w:sz w:val="24"/>
          <w:szCs w:val="24"/>
          <w:lang w:val="de-DE"/>
        </w:rPr>
        <w:t xml:space="preserve">achwalter </w:t>
      </w:r>
      <w:r w:rsidR="009F1201">
        <w:rPr>
          <w:rFonts w:ascii="Times New Roman" w:hAnsi="Times New Roman" w:cs="Times New Roman"/>
          <w:sz w:val="24"/>
          <w:szCs w:val="24"/>
          <w:lang w:val="de-DE"/>
        </w:rPr>
        <w:t xml:space="preserve">der Interessen </w:t>
      </w:r>
      <w:r w:rsidR="0001344B">
        <w:rPr>
          <w:rFonts w:ascii="Times New Roman" w:hAnsi="Times New Roman" w:cs="Times New Roman"/>
          <w:sz w:val="24"/>
          <w:szCs w:val="24"/>
          <w:lang w:val="de-DE"/>
        </w:rPr>
        <w:t xml:space="preserve">Caesars </w:t>
      </w:r>
      <w:r w:rsidR="00944B3F">
        <w:rPr>
          <w:rFonts w:ascii="Times New Roman" w:hAnsi="Times New Roman" w:cs="Times New Roman"/>
          <w:sz w:val="24"/>
          <w:szCs w:val="24"/>
          <w:lang w:val="de-DE"/>
        </w:rPr>
        <w:t xml:space="preserve">zunächst </w:t>
      </w:r>
      <w:r>
        <w:rPr>
          <w:rFonts w:ascii="Times New Roman" w:hAnsi="Times New Roman" w:cs="Times New Roman"/>
          <w:sz w:val="24"/>
          <w:szCs w:val="24"/>
          <w:lang w:val="de-DE"/>
        </w:rPr>
        <w:t xml:space="preserve">in Rom verblieben waren, </w:t>
      </w:r>
      <w:r w:rsidR="00944B3F">
        <w:rPr>
          <w:rFonts w:ascii="Times New Roman" w:hAnsi="Times New Roman" w:cs="Times New Roman"/>
          <w:sz w:val="24"/>
          <w:szCs w:val="24"/>
          <w:lang w:val="de-DE"/>
        </w:rPr>
        <w:t xml:space="preserve">dann jedoch des Senates und der Stadt verwiesen worden waren, um schließlich, nachdem Pompeius </w:t>
      </w:r>
      <w:r w:rsidR="00B17949">
        <w:rPr>
          <w:rFonts w:ascii="Times New Roman" w:hAnsi="Times New Roman" w:cs="Times New Roman"/>
          <w:sz w:val="24"/>
          <w:szCs w:val="24"/>
          <w:lang w:val="de-DE"/>
        </w:rPr>
        <w:t xml:space="preserve">Rom verlassen hatte, </w:t>
      </w:r>
      <w:r w:rsidR="00944B3F">
        <w:rPr>
          <w:rFonts w:ascii="Times New Roman" w:hAnsi="Times New Roman" w:cs="Times New Roman"/>
          <w:sz w:val="24"/>
          <w:szCs w:val="24"/>
          <w:lang w:val="de-DE"/>
        </w:rPr>
        <w:t xml:space="preserve">zurückzukehren, </w:t>
      </w:r>
      <w:r>
        <w:rPr>
          <w:rFonts w:ascii="Times New Roman" w:hAnsi="Times New Roman" w:cs="Times New Roman"/>
          <w:sz w:val="24"/>
          <w:szCs w:val="24"/>
          <w:lang w:val="de-DE"/>
        </w:rPr>
        <w:t>riefen bei</w:t>
      </w:r>
      <w:r w:rsidR="0001344B">
        <w:rPr>
          <w:rFonts w:ascii="Times New Roman" w:hAnsi="Times New Roman" w:cs="Times New Roman"/>
          <w:sz w:val="24"/>
          <w:szCs w:val="24"/>
          <w:lang w:val="de-DE"/>
        </w:rPr>
        <w:t xml:space="preserve"> </w:t>
      </w:r>
      <w:r w:rsidR="00944B3F">
        <w:rPr>
          <w:rFonts w:ascii="Times New Roman" w:hAnsi="Times New Roman" w:cs="Times New Roman"/>
          <w:sz w:val="24"/>
          <w:szCs w:val="24"/>
          <w:lang w:val="de-DE"/>
        </w:rPr>
        <w:t xml:space="preserve">Caesars </w:t>
      </w:r>
      <w:r w:rsidR="00D467D1">
        <w:rPr>
          <w:rFonts w:ascii="Times New Roman" w:hAnsi="Times New Roman" w:cs="Times New Roman"/>
          <w:sz w:val="24"/>
          <w:szCs w:val="24"/>
          <w:lang w:val="de-DE"/>
        </w:rPr>
        <w:t xml:space="preserve">Ankunft </w:t>
      </w:r>
      <w:r w:rsidR="0001344B">
        <w:rPr>
          <w:rFonts w:ascii="Times New Roman" w:hAnsi="Times New Roman" w:cs="Times New Roman"/>
          <w:sz w:val="24"/>
          <w:szCs w:val="24"/>
          <w:lang w:val="de-DE"/>
        </w:rPr>
        <w:t xml:space="preserve">– wie es Sitte war für heimkehrende Feldherren – </w:t>
      </w:r>
      <w:r>
        <w:rPr>
          <w:rFonts w:ascii="Times New Roman" w:hAnsi="Times New Roman" w:cs="Times New Roman"/>
          <w:sz w:val="24"/>
          <w:szCs w:val="24"/>
          <w:lang w:val="de-DE"/>
        </w:rPr>
        <w:t xml:space="preserve">den Senat außerhalb des </w:t>
      </w:r>
      <w:r w:rsidRPr="00EC202B">
        <w:rPr>
          <w:rFonts w:ascii="Times New Roman" w:hAnsi="Times New Roman" w:cs="Times New Roman"/>
          <w:i/>
          <w:sz w:val="24"/>
          <w:szCs w:val="24"/>
          <w:lang w:val="la-Latn"/>
        </w:rPr>
        <w:t>pomerium</w:t>
      </w:r>
      <w:r w:rsidRPr="00B527BB">
        <w:rPr>
          <w:rFonts w:ascii="Times New Roman" w:hAnsi="Times New Roman" w:cs="Times New Roman"/>
          <w:sz w:val="24"/>
          <w:szCs w:val="24"/>
          <w:lang w:val="de-DE"/>
        </w:rPr>
        <w:t xml:space="preserve"> </w:t>
      </w:r>
      <w:r>
        <w:rPr>
          <w:rFonts w:ascii="Times New Roman" w:hAnsi="Times New Roman" w:cs="Times New Roman"/>
          <w:sz w:val="24"/>
          <w:szCs w:val="24"/>
          <w:lang w:val="de-DE"/>
        </w:rPr>
        <w:t>zusam</w:t>
      </w:r>
      <w:r w:rsidR="00244AAA">
        <w:rPr>
          <w:rFonts w:ascii="Times New Roman" w:hAnsi="Times New Roman" w:cs="Times New Roman"/>
          <w:sz w:val="24"/>
          <w:szCs w:val="24"/>
          <w:lang w:val="de-DE"/>
        </w:rPr>
        <w:t>men</w:t>
      </w:r>
      <w:r w:rsidR="006E1872">
        <w:rPr>
          <w:rFonts w:ascii="Times New Roman" w:hAnsi="Times New Roman" w:cs="Times New Roman"/>
          <w:sz w:val="24"/>
          <w:szCs w:val="24"/>
          <w:lang w:val="de-DE"/>
        </w:rPr>
        <w:t>. Caesar soll bei dieser Gelegenheit zunächst eine lange maßvolle Ansprache an die verbliebenen Senatoren und dann an das Volk</w:t>
      </w:r>
      <w:r w:rsidR="00367A83">
        <w:rPr>
          <w:rFonts w:ascii="Times New Roman" w:hAnsi="Times New Roman" w:cs="Times New Roman"/>
          <w:sz w:val="24"/>
          <w:szCs w:val="24"/>
          <w:lang w:val="de-DE"/>
        </w:rPr>
        <w:t xml:space="preserve"> gehalten haben</w:t>
      </w:r>
      <w:r w:rsidR="006E1872">
        <w:rPr>
          <w:rFonts w:ascii="Times New Roman" w:hAnsi="Times New Roman" w:cs="Times New Roman"/>
          <w:sz w:val="24"/>
          <w:szCs w:val="24"/>
          <w:lang w:val="de-DE"/>
        </w:rPr>
        <w:t xml:space="preserve">, das </w:t>
      </w:r>
      <w:r w:rsidR="0001344B">
        <w:rPr>
          <w:rFonts w:ascii="Times New Roman" w:hAnsi="Times New Roman" w:cs="Times New Roman"/>
          <w:sz w:val="24"/>
          <w:szCs w:val="24"/>
          <w:lang w:val="de-DE"/>
        </w:rPr>
        <w:t xml:space="preserve">sich </w:t>
      </w:r>
      <w:r w:rsidR="006E1872">
        <w:rPr>
          <w:rFonts w:ascii="Times New Roman" w:hAnsi="Times New Roman" w:cs="Times New Roman"/>
          <w:sz w:val="24"/>
          <w:szCs w:val="24"/>
          <w:lang w:val="de-DE"/>
        </w:rPr>
        <w:t xml:space="preserve">ebenfalls </w:t>
      </w:r>
      <w:r w:rsidR="0001344B">
        <w:rPr>
          <w:rFonts w:ascii="Times New Roman" w:hAnsi="Times New Roman" w:cs="Times New Roman"/>
          <w:sz w:val="24"/>
          <w:szCs w:val="24"/>
          <w:lang w:val="de-DE"/>
        </w:rPr>
        <w:t>außer</w:t>
      </w:r>
      <w:r w:rsidR="00367A83">
        <w:rPr>
          <w:rFonts w:ascii="Times New Roman" w:hAnsi="Times New Roman" w:cs="Times New Roman"/>
          <w:sz w:val="24"/>
          <w:szCs w:val="24"/>
          <w:lang w:val="de-DE"/>
        </w:rPr>
        <w:t xml:space="preserve">halb des </w:t>
      </w:r>
      <w:r w:rsidR="00367A83" w:rsidRPr="00EC202B">
        <w:rPr>
          <w:rFonts w:ascii="Times New Roman" w:hAnsi="Times New Roman" w:cs="Times New Roman"/>
          <w:i/>
          <w:sz w:val="24"/>
          <w:szCs w:val="24"/>
          <w:lang w:val="la-Latn"/>
        </w:rPr>
        <w:t>p</w:t>
      </w:r>
      <w:r w:rsidR="0001344B" w:rsidRPr="00EC202B">
        <w:rPr>
          <w:rFonts w:ascii="Times New Roman" w:hAnsi="Times New Roman" w:cs="Times New Roman"/>
          <w:i/>
          <w:sz w:val="24"/>
          <w:szCs w:val="24"/>
          <w:lang w:val="la-Latn"/>
        </w:rPr>
        <w:t>omerium</w:t>
      </w:r>
      <w:r w:rsidR="0001344B">
        <w:rPr>
          <w:rFonts w:ascii="Times New Roman" w:hAnsi="Times New Roman" w:cs="Times New Roman"/>
          <w:sz w:val="24"/>
          <w:szCs w:val="24"/>
          <w:lang w:val="de-DE"/>
        </w:rPr>
        <w:t xml:space="preserve"> ver</w:t>
      </w:r>
      <w:r w:rsidR="00367A83">
        <w:rPr>
          <w:rFonts w:ascii="Times New Roman" w:hAnsi="Times New Roman" w:cs="Times New Roman"/>
          <w:sz w:val="24"/>
          <w:szCs w:val="24"/>
          <w:lang w:val="de-DE"/>
        </w:rPr>
        <w:t>sammelt hatte</w:t>
      </w:r>
      <w:r>
        <w:rPr>
          <w:rFonts w:ascii="Times New Roman" w:hAnsi="Times New Roman" w:cs="Times New Roman"/>
          <w:sz w:val="24"/>
          <w:szCs w:val="24"/>
          <w:lang w:val="de-DE"/>
        </w:rPr>
        <w:t>.</w:t>
      </w:r>
      <w:r w:rsidR="00632C6F">
        <w:rPr>
          <w:rStyle w:val="Funotenzeichen"/>
          <w:rFonts w:ascii="Times New Roman" w:hAnsi="Times New Roman" w:cs="Times New Roman"/>
          <w:sz w:val="24"/>
          <w:szCs w:val="24"/>
          <w:lang w:val="de-DE"/>
        </w:rPr>
        <w:footnoteReference w:id="94"/>
      </w:r>
      <w:r>
        <w:rPr>
          <w:rFonts w:ascii="Times New Roman" w:hAnsi="Times New Roman" w:cs="Times New Roman"/>
          <w:sz w:val="24"/>
          <w:szCs w:val="24"/>
          <w:lang w:val="de-DE"/>
        </w:rPr>
        <w:t xml:space="preserve"> </w:t>
      </w:r>
      <w:r w:rsidR="00503A1C">
        <w:rPr>
          <w:rFonts w:ascii="Times New Roman" w:hAnsi="Times New Roman" w:cs="Times New Roman"/>
          <w:sz w:val="24"/>
          <w:szCs w:val="24"/>
          <w:lang w:val="de-DE"/>
        </w:rPr>
        <w:t xml:space="preserve">Anlässlich der Überfahrt der Pompeianer nach Griechenland </w:t>
      </w:r>
      <w:r w:rsidR="00CA669A">
        <w:rPr>
          <w:rFonts w:ascii="Times New Roman" w:hAnsi="Times New Roman" w:cs="Times New Roman"/>
          <w:sz w:val="24"/>
          <w:szCs w:val="24"/>
          <w:lang w:val="de-DE"/>
        </w:rPr>
        <w:t xml:space="preserve">Mitte </w:t>
      </w:r>
      <w:r w:rsidR="00017C2A">
        <w:rPr>
          <w:rFonts w:ascii="Times New Roman" w:hAnsi="Times New Roman" w:cs="Times New Roman"/>
          <w:sz w:val="24"/>
          <w:szCs w:val="24"/>
          <w:lang w:val="de-DE"/>
        </w:rPr>
        <w:t xml:space="preserve">März </w:t>
      </w:r>
      <w:r w:rsidR="00503A1C">
        <w:rPr>
          <w:rFonts w:ascii="Times New Roman" w:hAnsi="Times New Roman" w:cs="Times New Roman"/>
          <w:sz w:val="24"/>
          <w:szCs w:val="24"/>
          <w:lang w:val="de-DE"/>
        </w:rPr>
        <w:t>scheinen Pompeius und die ihn begleitenden Konsuln demgegenüber noch einmal dazu aufgeru</w:t>
      </w:r>
      <w:r w:rsidR="00B17949">
        <w:rPr>
          <w:rFonts w:ascii="Times New Roman" w:hAnsi="Times New Roman" w:cs="Times New Roman"/>
          <w:sz w:val="24"/>
          <w:szCs w:val="24"/>
          <w:lang w:val="de-DE"/>
        </w:rPr>
        <w:t xml:space="preserve">fen zu haben, sie </w:t>
      </w:r>
      <w:r w:rsidR="00503A1C">
        <w:rPr>
          <w:rFonts w:ascii="Times New Roman" w:hAnsi="Times New Roman" w:cs="Times New Roman"/>
          <w:sz w:val="24"/>
          <w:szCs w:val="24"/>
          <w:lang w:val="de-DE"/>
        </w:rPr>
        <w:t xml:space="preserve">zu begleiten: </w:t>
      </w:r>
      <w:r w:rsidR="00367A83">
        <w:rPr>
          <w:rFonts w:ascii="Times New Roman" w:hAnsi="Times New Roman" w:cs="Times New Roman"/>
          <w:sz w:val="24"/>
          <w:szCs w:val="24"/>
          <w:lang w:val="de-DE"/>
        </w:rPr>
        <w:t>Rom</w:t>
      </w:r>
      <w:r w:rsidR="00503A1C">
        <w:rPr>
          <w:rFonts w:ascii="Times New Roman" w:hAnsi="Times New Roman" w:cs="Times New Roman"/>
          <w:sz w:val="24"/>
          <w:szCs w:val="24"/>
          <w:lang w:val="de-DE"/>
        </w:rPr>
        <w:t xml:space="preserve">, so das Argument, sei </w:t>
      </w:r>
      <w:r w:rsidR="00367A83">
        <w:rPr>
          <w:rFonts w:ascii="Times New Roman" w:hAnsi="Times New Roman" w:cs="Times New Roman"/>
          <w:sz w:val="24"/>
          <w:szCs w:val="24"/>
          <w:lang w:val="de-DE"/>
        </w:rPr>
        <w:t xml:space="preserve">von Landesfeinden besetzt, </w:t>
      </w:r>
      <w:r w:rsidR="00503A1C">
        <w:rPr>
          <w:rFonts w:ascii="Times New Roman" w:hAnsi="Times New Roman" w:cs="Times New Roman"/>
          <w:sz w:val="24"/>
          <w:szCs w:val="24"/>
          <w:lang w:val="de-DE"/>
        </w:rPr>
        <w:t>der</w:t>
      </w:r>
      <w:r>
        <w:rPr>
          <w:rFonts w:ascii="Times New Roman" w:hAnsi="Times New Roman" w:cs="Times New Roman"/>
          <w:sz w:val="24"/>
          <w:szCs w:val="24"/>
          <w:lang w:val="de-DE"/>
        </w:rPr>
        <w:t xml:space="preserve"> ‚wahre‘ Senat </w:t>
      </w:r>
      <w:r w:rsidR="00503A1C">
        <w:rPr>
          <w:rFonts w:ascii="Times New Roman" w:hAnsi="Times New Roman" w:cs="Times New Roman"/>
          <w:sz w:val="24"/>
          <w:szCs w:val="24"/>
          <w:lang w:val="de-DE"/>
        </w:rPr>
        <w:t>sammele sich um Pompeius</w:t>
      </w:r>
      <w:r w:rsidR="00244AAA">
        <w:rPr>
          <w:rFonts w:ascii="Times New Roman" w:hAnsi="Times New Roman" w:cs="Times New Roman"/>
          <w:sz w:val="24"/>
          <w:szCs w:val="24"/>
          <w:lang w:val="de-DE"/>
        </w:rPr>
        <w:t>,</w:t>
      </w:r>
      <w:r w:rsidR="00503A1C">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und die </w:t>
      </w:r>
      <w:r w:rsidRPr="00EC202B">
        <w:rPr>
          <w:rFonts w:ascii="Times New Roman" w:hAnsi="Times New Roman" w:cs="Times New Roman"/>
          <w:i/>
          <w:sz w:val="24"/>
          <w:szCs w:val="24"/>
          <w:lang w:val="la-Latn"/>
        </w:rPr>
        <w:t>res publica</w:t>
      </w:r>
      <w:r w:rsidRPr="00B527BB">
        <w:rPr>
          <w:rFonts w:ascii="Times New Roman" w:hAnsi="Times New Roman" w:cs="Times New Roman"/>
          <w:sz w:val="24"/>
          <w:szCs w:val="24"/>
          <w:lang w:val="de-DE"/>
        </w:rPr>
        <w:t xml:space="preserve"> </w:t>
      </w:r>
      <w:r w:rsidR="00B36F0B">
        <w:rPr>
          <w:rFonts w:ascii="Times New Roman" w:hAnsi="Times New Roman" w:cs="Times New Roman"/>
          <w:sz w:val="24"/>
          <w:szCs w:val="24"/>
          <w:lang w:val="de-DE"/>
        </w:rPr>
        <w:t xml:space="preserve">sei </w:t>
      </w:r>
      <w:r>
        <w:rPr>
          <w:rFonts w:ascii="Times New Roman" w:hAnsi="Times New Roman" w:cs="Times New Roman"/>
          <w:sz w:val="24"/>
          <w:szCs w:val="24"/>
          <w:lang w:val="de-DE"/>
        </w:rPr>
        <w:t>dort, wo der Se</w:t>
      </w:r>
      <w:r w:rsidR="00367A83">
        <w:rPr>
          <w:rFonts w:ascii="Times New Roman" w:hAnsi="Times New Roman" w:cs="Times New Roman"/>
          <w:sz w:val="24"/>
          <w:szCs w:val="24"/>
          <w:lang w:val="de-DE"/>
        </w:rPr>
        <w:t xml:space="preserve">nat </w:t>
      </w:r>
      <w:r w:rsidR="005D7F2E">
        <w:rPr>
          <w:rFonts w:ascii="Times New Roman" w:hAnsi="Times New Roman" w:cs="Times New Roman"/>
          <w:sz w:val="24"/>
          <w:szCs w:val="24"/>
          <w:lang w:val="de-DE"/>
        </w:rPr>
        <w:t>sei</w:t>
      </w:r>
      <w:r>
        <w:rPr>
          <w:rFonts w:ascii="Times New Roman" w:hAnsi="Times New Roman" w:cs="Times New Roman"/>
          <w:sz w:val="24"/>
          <w:szCs w:val="24"/>
          <w:lang w:val="de-DE"/>
        </w:rPr>
        <w:t xml:space="preserve">; </w:t>
      </w:r>
      <w:r w:rsidR="00367A83">
        <w:rPr>
          <w:rFonts w:ascii="Times New Roman" w:hAnsi="Times New Roman" w:cs="Times New Roman"/>
          <w:sz w:val="24"/>
          <w:szCs w:val="24"/>
          <w:lang w:val="de-DE"/>
        </w:rPr>
        <w:t>dies, so Cassius Dio</w:t>
      </w:r>
      <w:r w:rsidR="00B17949">
        <w:rPr>
          <w:rFonts w:ascii="Times New Roman" w:hAnsi="Times New Roman" w:cs="Times New Roman"/>
          <w:sz w:val="24"/>
          <w:szCs w:val="24"/>
          <w:lang w:val="de-DE"/>
        </w:rPr>
        <w:t>,</w:t>
      </w:r>
      <w:r w:rsidR="00367A83">
        <w:rPr>
          <w:rFonts w:ascii="Times New Roman" w:hAnsi="Times New Roman" w:cs="Times New Roman"/>
          <w:sz w:val="24"/>
          <w:szCs w:val="24"/>
          <w:lang w:val="de-DE"/>
        </w:rPr>
        <w:t xml:space="preserve"> habe nicht nur die meisten Senatoren und Ritter, sondern auch die überwiegende Mehrzahl der Städte da</w:t>
      </w:r>
      <w:r w:rsidR="00F52A33">
        <w:rPr>
          <w:rFonts w:ascii="Times New Roman" w:hAnsi="Times New Roman" w:cs="Times New Roman"/>
          <w:sz w:val="24"/>
          <w:szCs w:val="24"/>
          <w:lang w:val="de-DE"/>
        </w:rPr>
        <w:t>von überzeugt</w:t>
      </w:r>
      <w:r w:rsidR="00367A83">
        <w:rPr>
          <w:rFonts w:ascii="Times New Roman" w:hAnsi="Times New Roman" w:cs="Times New Roman"/>
          <w:sz w:val="24"/>
          <w:szCs w:val="24"/>
          <w:lang w:val="de-DE"/>
        </w:rPr>
        <w:t>, sich Pompeius anzuschließen.</w:t>
      </w:r>
      <w:r w:rsidR="00367A83">
        <w:rPr>
          <w:rStyle w:val="Funotenzeichen"/>
          <w:rFonts w:ascii="Times New Roman" w:hAnsi="Times New Roman" w:cs="Times New Roman"/>
          <w:sz w:val="24"/>
          <w:szCs w:val="24"/>
          <w:lang w:val="de-DE"/>
        </w:rPr>
        <w:footnoteReference w:id="95"/>
      </w:r>
    </w:p>
    <w:p w:rsidR="00F52A33" w:rsidRPr="009F1201" w:rsidRDefault="00503A1C" w:rsidP="00E316A5">
      <w:pPr>
        <w:spacing w:after="12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de-DE"/>
        </w:rPr>
        <w:t xml:space="preserve">Caesar in Rom </w:t>
      </w:r>
      <w:r w:rsidR="00F52A33">
        <w:rPr>
          <w:rFonts w:ascii="Times New Roman" w:hAnsi="Times New Roman" w:cs="Times New Roman"/>
          <w:sz w:val="24"/>
          <w:szCs w:val="24"/>
          <w:lang w:val="de-DE"/>
        </w:rPr>
        <w:t xml:space="preserve">ließ sich dadurch allerdings nicht </w:t>
      </w:r>
      <w:r w:rsidR="00D467D1">
        <w:rPr>
          <w:rFonts w:ascii="Times New Roman" w:hAnsi="Times New Roman" w:cs="Times New Roman"/>
          <w:sz w:val="24"/>
          <w:szCs w:val="24"/>
          <w:lang w:val="de-DE"/>
        </w:rPr>
        <w:t xml:space="preserve">beeindrucken und führte </w:t>
      </w:r>
      <w:r w:rsidR="009F1201">
        <w:rPr>
          <w:rFonts w:ascii="Times New Roman" w:hAnsi="Times New Roman" w:cs="Times New Roman"/>
          <w:sz w:val="24"/>
          <w:szCs w:val="24"/>
          <w:lang w:val="de-DE"/>
        </w:rPr>
        <w:t xml:space="preserve">auf die herkömmliche Weise </w:t>
      </w:r>
      <w:r w:rsidR="00E555C3">
        <w:rPr>
          <w:rFonts w:ascii="Times New Roman" w:hAnsi="Times New Roman" w:cs="Times New Roman"/>
          <w:sz w:val="24"/>
          <w:szCs w:val="24"/>
          <w:lang w:val="de-DE"/>
        </w:rPr>
        <w:t xml:space="preserve">Wahlen für den Konsulat, die </w:t>
      </w:r>
      <w:proofErr w:type="spellStart"/>
      <w:r w:rsidR="00E555C3">
        <w:rPr>
          <w:rFonts w:ascii="Times New Roman" w:hAnsi="Times New Roman" w:cs="Times New Roman"/>
          <w:sz w:val="24"/>
          <w:szCs w:val="24"/>
          <w:lang w:val="de-DE"/>
        </w:rPr>
        <w:t>Praeturen</w:t>
      </w:r>
      <w:proofErr w:type="spellEnd"/>
      <w:r w:rsidR="00E555C3">
        <w:rPr>
          <w:rFonts w:ascii="Times New Roman" w:hAnsi="Times New Roman" w:cs="Times New Roman"/>
          <w:sz w:val="24"/>
          <w:szCs w:val="24"/>
          <w:lang w:val="de-DE"/>
        </w:rPr>
        <w:t xml:space="preserve"> und alle anderen Ämter durch.</w:t>
      </w:r>
      <w:r w:rsidR="00466AD2">
        <w:rPr>
          <w:rStyle w:val="Funotenzeichen"/>
          <w:rFonts w:ascii="Times New Roman" w:hAnsi="Times New Roman" w:cs="Times New Roman"/>
          <w:sz w:val="24"/>
          <w:szCs w:val="24"/>
          <w:lang w:val="de-DE"/>
        </w:rPr>
        <w:footnoteReference w:id="96"/>
      </w:r>
      <w:r w:rsidR="00E555C3">
        <w:rPr>
          <w:rFonts w:ascii="Times New Roman" w:hAnsi="Times New Roman" w:cs="Times New Roman"/>
          <w:sz w:val="24"/>
          <w:szCs w:val="24"/>
          <w:lang w:val="de-DE"/>
        </w:rPr>
        <w:t xml:space="preserve"> </w:t>
      </w:r>
      <w:r w:rsidR="009F1201">
        <w:rPr>
          <w:rFonts w:ascii="Times New Roman" w:hAnsi="Times New Roman" w:cs="Times New Roman"/>
          <w:sz w:val="24"/>
          <w:szCs w:val="24"/>
          <w:lang w:val="de-DE"/>
        </w:rPr>
        <w:t>A</w:t>
      </w:r>
      <w:r w:rsidR="00E555C3">
        <w:rPr>
          <w:rFonts w:ascii="Times New Roman" w:hAnsi="Times New Roman" w:cs="Times New Roman"/>
          <w:sz w:val="24"/>
          <w:szCs w:val="24"/>
          <w:lang w:val="de-DE"/>
        </w:rPr>
        <w:t xml:space="preserve">uch die Gruppe in Thessaloniki versuchte sich den Anschein zu </w:t>
      </w:r>
      <w:r w:rsidR="00E555C3">
        <w:rPr>
          <w:rFonts w:ascii="Times New Roman" w:hAnsi="Times New Roman" w:cs="Times New Roman"/>
          <w:sz w:val="24"/>
          <w:szCs w:val="24"/>
          <w:lang w:val="de-DE"/>
        </w:rPr>
        <w:lastRenderedPageBreak/>
        <w:t xml:space="preserve">geben, </w:t>
      </w:r>
      <w:r w:rsidR="001222F5">
        <w:rPr>
          <w:rFonts w:ascii="Times New Roman" w:hAnsi="Times New Roman" w:cs="Times New Roman"/>
          <w:sz w:val="24"/>
          <w:szCs w:val="24"/>
          <w:lang w:val="de-DE"/>
        </w:rPr>
        <w:t>a</w:t>
      </w:r>
      <w:r w:rsidR="00494A67">
        <w:rPr>
          <w:rFonts w:ascii="Times New Roman" w:hAnsi="Times New Roman" w:cs="Times New Roman"/>
          <w:sz w:val="24"/>
          <w:szCs w:val="24"/>
          <w:lang w:val="de-DE"/>
        </w:rPr>
        <w:t>n de</w:t>
      </w:r>
      <w:r w:rsidR="00244AAA">
        <w:rPr>
          <w:rFonts w:ascii="Times New Roman" w:hAnsi="Times New Roman" w:cs="Times New Roman"/>
          <w:sz w:val="24"/>
          <w:szCs w:val="24"/>
          <w:lang w:val="de-DE"/>
        </w:rPr>
        <w:t>n politischen T</w:t>
      </w:r>
      <w:r w:rsidR="00494A67">
        <w:rPr>
          <w:rFonts w:ascii="Times New Roman" w:hAnsi="Times New Roman" w:cs="Times New Roman"/>
          <w:sz w:val="24"/>
          <w:szCs w:val="24"/>
          <w:lang w:val="de-DE"/>
        </w:rPr>
        <w:t>radition</w:t>
      </w:r>
      <w:r w:rsidR="00244AAA">
        <w:rPr>
          <w:rFonts w:ascii="Times New Roman" w:hAnsi="Times New Roman" w:cs="Times New Roman"/>
          <w:sz w:val="24"/>
          <w:szCs w:val="24"/>
          <w:lang w:val="de-DE"/>
        </w:rPr>
        <w:t>en der Republik</w:t>
      </w:r>
      <w:r w:rsidR="00494A67">
        <w:rPr>
          <w:rFonts w:ascii="Times New Roman" w:hAnsi="Times New Roman" w:cs="Times New Roman"/>
          <w:sz w:val="24"/>
          <w:szCs w:val="24"/>
          <w:lang w:val="de-DE"/>
        </w:rPr>
        <w:t xml:space="preserve"> </w:t>
      </w:r>
      <w:r w:rsidR="00E555C3">
        <w:rPr>
          <w:rFonts w:ascii="Times New Roman" w:hAnsi="Times New Roman" w:cs="Times New Roman"/>
          <w:sz w:val="24"/>
          <w:szCs w:val="24"/>
          <w:lang w:val="de-DE"/>
        </w:rPr>
        <w:t>festzuhalten</w:t>
      </w:r>
      <w:r w:rsidR="00244AAA">
        <w:rPr>
          <w:rFonts w:ascii="Times New Roman" w:hAnsi="Times New Roman" w:cs="Times New Roman"/>
          <w:sz w:val="24"/>
          <w:szCs w:val="24"/>
          <w:lang w:val="de-DE"/>
        </w:rPr>
        <w:t>, um ihre</w:t>
      </w:r>
      <w:r w:rsidR="00BB2878">
        <w:rPr>
          <w:rFonts w:ascii="Times New Roman" w:hAnsi="Times New Roman" w:cs="Times New Roman"/>
          <w:sz w:val="24"/>
          <w:szCs w:val="24"/>
          <w:lang w:val="de-DE"/>
        </w:rPr>
        <w:t>n</w:t>
      </w:r>
      <w:r w:rsidR="00244AAA">
        <w:rPr>
          <w:rFonts w:ascii="Times New Roman" w:hAnsi="Times New Roman" w:cs="Times New Roman"/>
          <w:sz w:val="24"/>
          <w:szCs w:val="24"/>
          <w:lang w:val="de-DE"/>
        </w:rPr>
        <w:t xml:space="preserve"> Ans</w:t>
      </w:r>
      <w:r w:rsidR="00B17949">
        <w:rPr>
          <w:rFonts w:ascii="Times New Roman" w:hAnsi="Times New Roman" w:cs="Times New Roman"/>
          <w:sz w:val="24"/>
          <w:szCs w:val="24"/>
          <w:lang w:val="de-DE"/>
        </w:rPr>
        <w:t xml:space="preserve">pruch </w:t>
      </w:r>
      <w:r w:rsidR="00244AAA">
        <w:rPr>
          <w:rFonts w:ascii="Times New Roman" w:hAnsi="Times New Roman" w:cs="Times New Roman"/>
          <w:sz w:val="24"/>
          <w:szCs w:val="24"/>
          <w:lang w:val="de-DE"/>
        </w:rPr>
        <w:t>zu untermauern</w:t>
      </w:r>
      <w:r w:rsidR="00494A67">
        <w:rPr>
          <w:rFonts w:ascii="Times New Roman" w:hAnsi="Times New Roman" w:cs="Times New Roman"/>
          <w:sz w:val="24"/>
          <w:szCs w:val="24"/>
          <w:lang w:val="de-DE"/>
        </w:rPr>
        <w:t>: Ein</w:t>
      </w:r>
      <w:r w:rsidR="00E555C3">
        <w:rPr>
          <w:rFonts w:ascii="Times New Roman" w:hAnsi="Times New Roman" w:cs="Times New Roman"/>
          <w:sz w:val="24"/>
          <w:szCs w:val="24"/>
          <w:lang w:val="de-DE"/>
        </w:rPr>
        <w:t xml:space="preserve"> </w:t>
      </w:r>
      <w:r w:rsidR="00494A67">
        <w:rPr>
          <w:rFonts w:ascii="Times New Roman" w:hAnsi="Times New Roman" w:cs="Times New Roman"/>
          <w:sz w:val="24"/>
          <w:szCs w:val="24"/>
          <w:lang w:val="de-DE"/>
        </w:rPr>
        <w:t>kleines Stück</w:t>
      </w:r>
      <w:r w:rsidR="00C222CD">
        <w:rPr>
          <w:rFonts w:ascii="Times New Roman" w:hAnsi="Times New Roman" w:cs="Times New Roman"/>
          <w:sz w:val="24"/>
          <w:szCs w:val="24"/>
          <w:lang w:val="de-DE"/>
        </w:rPr>
        <w:t xml:space="preserve"> Land</w:t>
      </w:r>
      <w:r w:rsidR="00E02576">
        <w:rPr>
          <w:rFonts w:ascii="Times New Roman" w:hAnsi="Times New Roman" w:cs="Times New Roman"/>
          <w:sz w:val="24"/>
          <w:szCs w:val="24"/>
          <w:lang w:val="de-DE"/>
        </w:rPr>
        <w:t>, so Cassius Dio,</w:t>
      </w:r>
      <w:r w:rsidR="00494A67">
        <w:rPr>
          <w:rFonts w:ascii="Times New Roman" w:hAnsi="Times New Roman" w:cs="Times New Roman"/>
          <w:sz w:val="24"/>
          <w:szCs w:val="24"/>
          <w:lang w:val="de-DE"/>
        </w:rPr>
        <w:t xml:space="preserve"> sei zum Staatsbesitz erklärt worden, um di</w:t>
      </w:r>
      <w:r w:rsidR="000217DF">
        <w:rPr>
          <w:rFonts w:ascii="Times New Roman" w:hAnsi="Times New Roman" w:cs="Times New Roman"/>
          <w:sz w:val="24"/>
          <w:szCs w:val="24"/>
          <w:lang w:val="de-DE"/>
        </w:rPr>
        <w:t>e Augurien einholen zu können</w:t>
      </w:r>
      <w:r w:rsidR="00494A67">
        <w:rPr>
          <w:rFonts w:ascii="Times New Roman" w:hAnsi="Times New Roman" w:cs="Times New Roman"/>
          <w:sz w:val="24"/>
          <w:szCs w:val="24"/>
          <w:lang w:val="de-DE"/>
        </w:rPr>
        <w:t xml:space="preserve">; </w:t>
      </w:r>
      <w:r w:rsidR="00244AAA">
        <w:rPr>
          <w:rFonts w:ascii="Times New Roman" w:hAnsi="Times New Roman" w:cs="Times New Roman"/>
          <w:sz w:val="24"/>
          <w:szCs w:val="24"/>
          <w:lang w:val="de-DE"/>
        </w:rPr>
        <w:t xml:space="preserve">auch </w:t>
      </w:r>
      <w:r w:rsidR="00494A67">
        <w:rPr>
          <w:rFonts w:ascii="Times New Roman" w:hAnsi="Times New Roman" w:cs="Times New Roman"/>
          <w:sz w:val="24"/>
          <w:szCs w:val="24"/>
          <w:lang w:val="de-DE"/>
        </w:rPr>
        <w:t xml:space="preserve">habe man </w:t>
      </w:r>
      <w:r w:rsidR="00E555C3">
        <w:rPr>
          <w:rFonts w:ascii="Times New Roman" w:hAnsi="Times New Roman" w:cs="Times New Roman"/>
          <w:sz w:val="24"/>
          <w:szCs w:val="24"/>
          <w:lang w:val="de-DE"/>
        </w:rPr>
        <w:t xml:space="preserve">am </w:t>
      </w:r>
      <w:r w:rsidR="001222F5">
        <w:rPr>
          <w:rFonts w:ascii="Times New Roman" w:hAnsi="Times New Roman" w:cs="Times New Roman"/>
          <w:sz w:val="24"/>
          <w:szCs w:val="24"/>
          <w:lang w:val="de-DE"/>
        </w:rPr>
        <w:t>Ende des Amtsjahres neue Magistra</w:t>
      </w:r>
      <w:r w:rsidR="00E555C3">
        <w:rPr>
          <w:rFonts w:ascii="Times New Roman" w:hAnsi="Times New Roman" w:cs="Times New Roman"/>
          <w:sz w:val="24"/>
          <w:szCs w:val="24"/>
          <w:lang w:val="de-DE"/>
        </w:rPr>
        <w:t>te</w:t>
      </w:r>
      <w:r w:rsidR="00494A67">
        <w:rPr>
          <w:rFonts w:ascii="Times New Roman" w:hAnsi="Times New Roman" w:cs="Times New Roman"/>
          <w:sz w:val="24"/>
          <w:szCs w:val="24"/>
          <w:lang w:val="de-DE"/>
        </w:rPr>
        <w:t xml:space="preserve"> ernannt</w:t>
      </w:r>
      <w:r w:rsidR="001222F5">
        <w:rPr>
          <w:rFonts w:ascii="Times New Roman" w:hAnsi="Times New Roman" w:cs="Times New Roman"/>
          <w:sz w:val="24"/>
          <w:szCs w:val="24"/>
          <w:lang w:val="de-DE"/>
        </w:rPr>
        <w:t>.</w:t>
      </w:r>
      <w:r w:rsidR="007E2E3B">
        <w:rPr>
          <w:rFonts w:ascii="Times New Roman" w:hAnsi="Times New Roman" w:cs="Times New Roman"/>
          <w:sz w:val="24"/>
          <w:szCs w:val="24"/>
          <w:lang w:val="de-DE"/>
        </w:rPr>
        <w:t xml:space="preserve"> </w:t>
      </w:r>
      <w:r w:rsidR="009F1201" w:rsidRPr="00ED2ED5">
        <w:rPr>
          <w:rFonts w:ascii="Times New Roman" w:eastAsia="Arial Unicode MS" w:hAnsi="Times New Roman" w:cs="Segoe UI"/>
          <w:lang w:val="el-GR"/>
        </w:rPr>
        <w:t>Τ</w:t>
      </w:r>
      <w:r w:rsidR="009F1201" w:rsidRPr="00ED2ED5">
        <w:rPr>
          <w:rFonts w:ascii="Times New Roman" w:eastAsia="Arial Unicode MS" w:hAnsi="Times New Roman" w:cs="Menlo Regular"/>
          <w:lang w:val="el-GR"/>
        </w:rPr>
        <w:t>ῷ</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δ</w:t>
      </w:r>
      <w:r w:rsidR="009F1201" w:rsidRPr="00ED2ED5">
        <w:rPr>
          <w:rFonts w:ascii="Times New Roman" w:eastAsia="Arial Unicode MS" w:hAnsi="Times New Roman" w:cs="Menlo Regular"/>
          <w:lang w:val="el-GR"/>
        </w:rPr>
        <w:t>ὲ</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Menlo Regular"/>
          <w:lang w:val="el-GR"/>
        </w:rPr>
        <w:t>ἐ</w:t>
      </w:r>
      <w:r w:rsidR="009F1201" w:rsidRPr="00ED2ED5">
        <w:rPr>
          <w:rFonts w:ascii="Times New Roman" w:eastAsia="Arial Unicode MS" w:hAnsi="Times New Roman" w:cs="Segoe UI"/>
          <w:lang w:val="el-GR"/>
        </w:rPr>
        <w:t>χομ</w:t>
      </w:r>
      <w:r w:rsidR="009F1201" w:rsidRPr="00ED2ED5">
        <w:rPr>
          <w:rFonts w:ascii="Times New Roman" w:eastAsia="Arial Unicode MS" w:hAnsi="Times New Roman" w:cs="Menlo Regular"/>
          <w:lang w:val="el-GR"/>
        </w:rPr>
        <w:t>έ</w:t>
      </w:r>
      <w:r w:rsidR="009F1201" w:rsidRPr="00ED2ED5">
        <w:rPr>
          <w:rFonts w:ascii="Times New Roman" w:eastAsia="Arial Unicode MS" w:hAnsi="Times New Roman" w:cs="Segoe UI"/>
          <w:lang w:val="el-GR"/>
        </w:rPr>
        <w:t>ν</w:t>
      </w:r>
      <w:r w:rsidR="009F1201" w:rsidRPr="00ED2ED5">
        <w:rPr>
          <w:rFonts w:ascii="Times New Roman" w:eastAsia="Arial Unicode MS" w:hAnsi="Times New Roman" w:cs="Menlo Regular"/>
          <w:lang w:val="el-GR"/>
        </w:rPr>
        <w:t>ῳ</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Menlo Regular"/>
          <w:lang w:val="el-GR"/>
        </w:rPr>
        <w:t>ἔ</w:t>
      </w:r>
      <w:r w:rsidR="009F1201" w:rsidRPr="00ED2ED5">
        <w:rPr>
          <w:rFonts w:ascii="Times New Roman" w:eastAsia="Arial Unicode MS" w:hAnsi="Times New Roman" w:cs="Segoe UI"/>
          <w:lang w:val="el-GR"/>
        </w:rPr>
        <w:t>τει</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διττο</w:t>
      </w:r>
      <w:r w:rsidR="009F1201" w:rsidRPr="00ED2ED5">
        <w:rPr>
          <w:rFonts w:ascii="Times New Roman" w:eastAsia="Arial Unicode MS" w:hAnsi="Times New Roman" w:cs="Menlo Regular"/>
          <w:lang w:val="el-GR"/>
        </w:rPr>
        <w:t>ί</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τε</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το</w:t>
      </w:r>
      <w:r w:rsidR="009F1201" w:rsidRPr="00ED2ED5">
        <w:rPr>
          <w:rFonts w:ascii="Times New Roman" w:eastAsia="Arial Unicode MS" w:hAnsi="Times New Roman" w:cs="Menlo Regular"/>
          <w:lang w:val="el-GR"/>
        </w:rPr>
        <w:t>ῖ</w:t>
      </w:r>
      <w:r w:rsidR="009F1201" w:rsidRPr="00ED2ED5">
        <w:rPr>
          <w:rFonts w:ascii="Times New Roman" w:eastAsia="Arial Unicode MS" w:hAnsi="Times New Roman" w:cs="Segoe UI"/>
          <w:lang w:val="el-GR"/>
        </w:rPr>
        <w:t>ς</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Menlo Regular"/>
          <w:lang w:val="el-GR"/>
        </w:rPr>
        <w:t>Ῥ</w:t>
      </w:r>
      <w:r w:rsidR="009F1201" w:rsidRPr="00ED2ED5">
        <w:rPr>
          <w:rFonts w:ascii="Times New Roman" w:eastAsia="Arial Unicode MS" w:hAnsi="Times New Roman" w:cs="Segoe UI"/>
          <w:lang w:val="el-GR"/>
        </w:rPr>
        <w:t>ωμα</w:t>
      </w:r>
      <w:r w:rsidR="009F1201" w:rsidRPr="00ED2ED5">
        <w:rPr>
          <w:rFonts w:ascii="Times New Roman" w:eastAsia="Arial Unicode MS" w:hAnsi="Times New Roman" w:cs="Menlo Regular"/>
          <w:lang w:val="el-GR"/>
        </w:rPr>
        <w:t>ί</w:t>
      </w:r>
      <w:r w:rsidR="009F1201" w:rsidRPr="00ED2ED5">
        <w:rPr>
          <w:rFonts w:ascii="Times New Roman" w:eastAsia="Arial Unicode MS" w:hAnsi="Times New Roman" w:cs="Segoe UI"/>
          <w:lang w:val="el-GR"/>
        </w:rPr>
        <w:t>οις</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Menlo Regular"/>
          <w:lang w:val="el-GR"/>
        </w:rPr>
        <w:t>ἄ</w:t>
      </w:r>
      <w:r w:rsidR="009F1201" w:rsidRPr="00ED2ED5">
        <w:rPr>
          <w:rFonts w:ascii="Times New Roman" w:eastAsia="Arial Unicode MS" w:hAnsi="Times New Roman" w:cs="Segoe UI"/>
          <w:lang w:val="el-GR"/>
        </w:rPr>
        <w:t>ρχοντες</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παρ</w:t>
      </w:r>
      <w:r w:rsidR="009F1201" w:rsidRPr="00ED2ED5">
        <w:rPr>
          <w:rFonts w:ascii="Times New Roman" w:eastAsia="Arial Unicode MS" w:hAnsi="Times New Roman" w:cs="Menlo Regular"/>
          <w:lang w:val="el-GR"/>
        </w:rPr>
        <w:t>ὰ</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τ</w:t>
      </w:r>
      <w:r w:rsidR="009F1201" w:rsidRPr="00ED2ED5">
        <w:rPr>
          <w:rFonts w:ascii="Times New Roman" w:eastAsia="Arial Unicode MS" w:hAnsi="Times New Roman" w:cs="Menlo Regular"/>
          <w:lang w:val="el-GR"/>
        </w:rPr>
        <w:t>ὸ</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Segoe UI"/>
          <w:lang w:val="el-GR"/>
        </w:rPr>
        <w:t>καθεστηκ</w:t>
      </w:r>
      <w:r w:rsidR="009F1201" w:rsidRPr="00ED2ED5">
        <w:rPr>
          <w:rFonts w:ascii="Times New Roman" w:eastAsia="Arial Unicode MS" w:hAnsi="Times New Roman" w:cs="Menlo Regular"/>
          <w:lang w:val="el-GR"/>
        </w:rPr>
        <w:t>ὸ</w:t>
      </w:r>
      <w:r w:rsidR="009F1201" w:rsidRPr="00ED2ED5">
        <w:rPr>
          <w:rFonts w:ascii="Times New Roman" w:eastAsia="Arial Unicode MS" w:hAnsi="Times New Roman" w:cs="Segoe UI"/>
          <w:lang w:val="el-GR"/>
        </w:rPr>
        <w:t>ς</w:t>
      </w:r>
      <w:r w:rsidR="009F1201" w:rsidRPr="00905594">
        <w:rPr>
          <w:rFonts w:ascii="Times" w:eastAsia="Arial Unicode MS" w:hAnsi="Times" w:cs="Segoe UI"/>
          <w:i/>
          <w:lang w:val="de-DE"/>
        </w:rPr>
        <w:t xml:space="preserve"> </w:t>
      </w:r>
      <w:r w:rsidR="009F1201" w:rsidRPr="00ED2ED5">
        <w:rPr>
          <w:rFonts w:ascii="Times New Roman" w:eastAsia="Arial Unicode MS" w:hAnsi="Times New Roman" w:cs="Menlo Regular"/>
          <w:lang w:val="el-GR"/>
        </w:rPr>
        <w:t>ἐ</w:t>
      </w:r>
      <w:r w:rsidR="009F1201" w:rsidRPr="00ED2ED5">
        <w:rPr>
          <w:rFonts w:ascii="Times New Roman" w:eastAsia="Arial Unicode MS" w:hAnsi="Times New Roman" w:cs="Segoe UI"/>
          <w:lang w:val="el-GR"/>
        </w:rPr>
        <w:t>γ</w:t>
      </w:r>
      <w:r w:rsidR="009F1201" w:rsidRPr="00ED2ED5">
        <w:rPr>
          <w:rFonts w:ascii="Times New Roman" w:eastAsia="Arial Unicode MS" w:hAnsi="Times New Roman" w:cs="Menlo Regular"/>
          <w:lang w:val="el-GR"/>
        </w:rPr>
        <w:t>έ</w:t>
      </w:r>
      <w:r w:rsidR="009F1201" w:rsidRPr="00ED2ED5">
        <w:rPr>
          <w:rFonts w:ascii="Times New Roman" w:eastAsia="Arial Unicode MS" w:hAnsi="Times New Roman" w:cs="Segoe UI"/>
          <w:lang w:val="el-GR"/>
        </w:rPr>
        <w:t>νοντο</w:t>
      </w:r>
      <w:r w:rsidR="009F1201">
        <w:rPr>
          <w:rFonts w:ascii="Times New Roman" w:hAnsi="Times New Roman" w:cs="Times New Roman"/>
          <w:sz w:val="24"/>
          <w:szCs w:val="24"/>
          <w:lang w:val="de-DE"/>
        </w:rPr>
        <w:t xml:space="preserve"> – so fasst jedenfalls </w:t>
      </w:r>
      <w:r w:rsidR="00E02576">
        <w:rPr>
          <w:rFonts w:ascii="Times New Roman" w:hAnsi="Times New Roman" w:cs="Times New Roman"/>
          <w:sz w:val="24"/>
          <w:szCs w:val="24"/>
          <w:lang w:val="de-DE"/>
        </w:rPr>
        <w:t xml:space="preserve">der Historiker </w:t>
      </w:r>
      <w:r w:rsidR="009F1201">
        <w:rPr>
          <w:rFonts w:ascii="Times New Roman" w:hAnsi="Times New Roman" w:cs="Times New Roman"/>
          <w:sz w:val="24"/>
          <w:szCs w:val="24"/>
          <w:lang w:val="de-DE"/>
        </w:rPr>
        <w:t>die Situation des Jahres 48</w:t>
      </w:r>
      <w:r w:rsidR="00A82877">
        <w:rPr>
          <w:rFonts w:ascii="Times New Roman" w:hAnsi="Times New Roman" w:cs="Times New Roman"/>
          <w:sz w:val="24"/>
          <w:szCs w:val="24"/>
          <w:lang w:val="de-DE"/>
        </w:rPr>
        <w:t> </w:t>
      </w:r>
      <w:r w:rsidR="009F1201">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9F1201">
        <w:rPr>
          <w:rFonts w:ascii="Times New Roman" w:hAnsi="Times New Roman" w:cs="Times New Roman"/>
          <w:sz w:val="24"/>
          <w:szCs w:val="24"/>
          <w:lang w:val="de-DE"/>
        </w:rPr>
        <w:t>Chr. missbilligend zusammen.</w:t>
      </w:r>
      <w:r w:rsidR="009F1201">
        <w:rPr>
          <w:rStyle w:val="Funotenzeichen"/>
          <w:rFonts w:ascii="Times New Roman" w:hAnsi="Times New Roman" w:cs="Times New Roman"/>
          <w:sz w:val="24"/>
          <w:szCs w:val="24"/>
          <w:lang w:val="de-DE"/>
        </w:rPr>
        <w:footnoteReference w:id="97"/>
      </w:r>
      <w:r w:rsidR="009F1201">
        <w:rPr>
          <w:rFonts w:ascii="Times New Roman" w:hAnsi="Times New Roman" w:cs="Times New Roman"/>
          <w:sz w:val="24"/>
          <w:szCs w:val="24"/>
          <w:lang w:val="de-DE"/>
        </w:rPr>
        <w:t xml:space="preserve"> </w:t>
      </w:r>
      <w:r w:rsidR="007E2E3B">
        <w:rPr>
          <w:rFonts w:ascii="Times New Roman" w:hAnsi="Times New Roman" w:cs="Times New Roman"/>
          <w:sz w:val="24"/>
          <w:szCs w:val="24"/>
          <w:lang w:val="de-DE"/>
        </w:rPr>
        <w:t>Ohnehin ha</w:t>
      </w:r>
      <w:r w:rsidR="009F1201">
        <w:rPr>
          <w:rFonts w:ascii="Times New Roman" w:hAnsi="Times New Roman" w:cs="Times New Roman"/>
          <w:sz w:val="24"/>
          <w:szCs w:val="24"/>
          <w:lang w:val="de-DE"/>
        </w:rPr>
        <w:t xml:space="preserve">be </w:t>
      </w:r>
      <w:r w:rsidR="007E2E3B">
        <w:rPr>
          <w:rFonts w:ascii="Times New Roman" w:hAnsi="Times New Roman" w:cs="Times New Roman"/>
          <w:sz w:val="24"/>
          <w:szCs w:val="24"/>
          <w:lang w:val="de-DE"/>
        </w:rPr>
        <w:t xml:space="preserve">das </w:t>
      </w:r>
      <w:r w:rsidR="009F1201">
        <w:rPr>
          <w:rFonts w:ascii="Times New Roman" w:hAnsi="Times New Roman" w:cs="Times New Roman"/>
          <w:sz w:val="24"/>
          <w:szCs w:val="24"/>
          <w:lang w:val="de-DE"/>
        </w:rPr>
        <w:t xml:space="preserve">Ganze </w:t>
      </w:r>
      <w:r w:rsidR="007E2E3B">
        <w:rPr>
          <w:rFonts w:ascii="Times New Roman" w:hAnsi="Times New Roman" w:cs="Times New Roman"/>
          <w:sz w:val="24"/>
          <w:szCs w:val="24"/>
          <w:lang w:val="de-DE"/>
        </w:rPr>
        <w:t xml:space="preserve">nichts an den </w:t>
      </w:r>
      <w:r w:rsidR="00CE6CE2">
        <w:rPr>
          <w:rFonts w:ascii="Times New Roman" w:hAnsi="Times New Roman" w:cs="Times New Roman"/>
          <w:sz w:val="24"/>
          <w:szCs w:val="24"/>
          <w:lang w:val="de-DE"/>
        </w:rPr>
        <w:t xml:space="preserve">eigentlichen </w:t>
      </w:r>
      <w:r w:rsidR="007E2E3B">
        <w:rPr>
          <w:rFonts w:ascii="Times New Roman" w:hAnsi="Times New Roman" w:cs="Times New Roman"/>
          <w:sz w:val="24"/>
          <w:szCs w:val="24"/>
          <w:lang w:val="de-DE"/>
        </w:rPr>
        <w:t>Macht</w:t>
      </w:r>
      <w:r w:rsidR="00525FF6">
        <w:rPr>
          <w:rFonts w:ascii="Times New Roman" w:hAnsi="Times New Roman" w:cs="Times New Roman"/>
          <w:sz w:val="24"/>
          <w:szCs w:val="24"/>
          <w:lang w:val="de-DE"/>
        </w:rPr>
        <w:t>-</w:t>
      </w:r>
      <w:r w:rsidR="007E2E3B">
        <w:rPr>
          <w:rFonts w:ascii="Times New Roman" w:hAnsi="Times New Roman" w:cs="Times New Roman"/>
          <w:sz w:val="24"/>
          <w:szCs w:val="24"/>
          <w:lang w:val="de-DE"/>
        </w:rPr>
        <w:t xml:space="preserve"> und </w:t>
      </w:r>
      <w:r w:rsidR="00525FF6">
        <w:rPr>
          <w:rFonts w:ascii="Times New Roman" w:hAnsi="Times New Roman" w:cs="Times New Roman"/>
          <w:sz w:val="24"/>
          <w:szCs w:val="24"/>
          <w:lang w:val="de-DE"/>
        </w:rPr>
        <w:t>Befehls</w:t>
      </w:r>
      <w:r w:rsidR="007E2E3B">
        <w:rPr>
          <w:rFonts w:ascii="Times New Roman" w:hAnsi="Times New Roman" w:cs="Times New Roman"/>
          <w:sz w:val="24"/>
          <w:szCs w:val="24"/>
          <w:lang w:val="de-DE"/>
        </w:rPr>
        <w:t>struktu</w:t>
      </w:r>
      <w:r w:rsidR="00525FF6">
        <w:rPr>
          <w:rFonts w:ascii="Times New Roman" w:hAnsi="Times New Roman" w:cs="Times New Roman"/>
          <w:sz w:val="24"/>
          <w:szCs w:val="24"/>
          <w:lang w:val="de-DE"/>
        </w:rPr>
        <w:t xml:space="preserve">ren </w:t>
      </w:r>
      <w:r w:rsidR="007E2E3B">
        <w:rPr>
          <w:rFonts w:ascii="Times New Roman" w:hAnsi="Times New Roman" w:cs="Times New Roman"/>
          <w:sz w:val="24"/>
          <w:szCs w:val="24"/>
          <w:lang w:val="de-DE"/>
        </w:rPr>
        <w:t>geändert</w:t>
      </w:r>
      <w:r w:rsidR="00E709C2">
        <w:rPr>
          <w:rFonts w:ascii="Times New Roman" w:hAnsi="Times New Roman" w:cs="Times New Roman"/>
          <w:sz w:val="24"/>
          <w:szCs w:val="24"/>
          <w:lang w:val="de-DE"/>
        </w:rPr>
        <w:t xml:space="preserve">, wie Cassius Dio </w:t>
      </w:r>
      <w:r w:rsidR="005B7865">
        <w:rPr>
          <w:rFonts w:ascii="Times New Roman" w:hAnsi="Times New Roman" w:cs="Times New Roman"/>
          <w:sz w:val="24"/>
          <w:szCs w:val="24"/>
          <w:lang w:val="de-DE"/>
        </w:rPr>
        <w:t>weiter erklärt, der auch den Sinn dieser Maßnahmen pointiert entlarvt</w:t>
      </w:r>
      <w:r w:rsidR="009F1201">
        <w:rPr>
          <w:rFonts w:ascii="Times New Roman" w:hAnsi="Times New Roman" w:cs="Times New Roman"/>
          <w:sz w:val="24"/>
          <w:szCs w:val="24"/>
          <w:lang w:val="de-DE"/>
        </w:rPr>
        <w:t>:</w:t>
      </w:r>
      <w:r w:rsidR="005B7865">
        <w:rPr>
          <w:rFonts w:ascii="Times New Roman" w:hAnsi="Times New Roman" w:cs="Times New Roman"/>
          <w:sz w:val="24"/>
          <w:szCs w:val="24"/>
          <w:lang w:val="de-DE"/>
        </w:rPr>
        <w:t xml:space="preserve"> Bei Caesar und Pompeius habe die eigentliche Macht gelegen, denen es bei der Verwendung </w:t>
      </w:r>
      <w:r w:rsidR="00E316A5">
        <w:rPr>
          <w:rFonts w:ascii="Times New Roman" w:hAnsi="Times New Roman" w:cs="Times New Roman"/>
          <w:sz w:val="24"/>
          <w:szCs w:val="24"/>
          <w:lang w:val="de-DE"/>
        </w:rPr>
        <w:t xml:space="preserve">der gesetzlichen </w:t>
      </w:r>
      <w:r w:rsidR="005B7865">
        <w:rPr>
          <w:rFonts w:ascii="Times New Roman" w:hAnsi="Times New Roman" w:cs="Times New Roman"/>
          <w:sz w:val="24"/>
          <w:szCs w:val="24"/>
          <w:lang w:val="de-DE"/>
        </w:rPr>
        <w:t xml:space="preserve">Amtsbezeichnungen – offiziell war </w:t>
      </w:r>
      <w:r w:rsidR="00E316A5">
        <w:rPr>
          <w:rFonts w:ascii="Times New Roman" w:hAnsi="Times New Roman" w:cs="Times New Roman"/>
          <w:sz w:val="24"/>
          <w:szCs w:val="24"/>
          <w:lang w:val="de-DE"/>
        </w:rPr>
        <w:t xml:space="preserve">Caesar in der Stadt </w:t>
      </w:r>
      <w:r w:rsidR="005B7865">
        <w:rPr>
          <w:rFonts w:ascii="Times New Roman" w:hAnsi="Times New Roman" w:cs="Times New Roman"/>
          <w:sz w:val="24"/>
          <w:szCs w:val="24"/>
          <w:lang w:val="de-DE"/>
        </w:rPr>
        <w:t xml:space="preserve">Konsul, </w:t>
      </w:r>
      <w:r w:rsidR="00E316A5">
        <w:rPr>
          <w:rFonts w:ascii="Times New Roman" w:hAnsi="Times New Roman" w:cs="Times New Roman"/>
          <w:sz w:val="24"/>
          <w:szCs w:val="24"/>
          <w:lang w:val="de-DE"/>
        </w:rPr>
        <w:t>Pompeius</w:t>
      </w:r>
      <w:r w:rsidR="00E316A5" w:rsidRPr="00E316A5">
        <w:rPr>
          <w:rFonts w:ascii="Times New Roman" w:hAnsi="Times New Roman" w:cs="Times New Roman"/>
          <w:sz w:val="24"/>
          <w:szCs w:val="24"/>
          <w:lang w:val="de-DE"/>
        </w:rPr>
        <w:t xml:space="preserve"> </w:t>
      </w:r>
      <w:r w:rsidR="00E316A5">
        <w:rPr>
          <w:rFonts w:ascii="Times New Roman" w:hAnsi="Times New Roman" w:cs="Times New Roman"/>
          <w:sz w:val="24"/>
          <w:szCs w:val="24"/>
          <w:lang w:val="de-DE"/>
        </w:rPr>
        <w:t xml:space="preserve">bei Thessaloniki </w:t>
      </w:r>
      <w:r w:rsidR="005B7865">
        <w:rPr>
          <w:rFonts w:ascii="Times New Roman" w:hAnsi="Times New Roman" w:cs="Times New Roman"/>
          <w:sz w:val="24"/>
          <w:szCs w:val="24"/>
          <w:lang w:val="de-DE"/>
        </w:rPr>
        <w:t>Prokonsul –</w:t>
      </w:r>
      <w:r w:rsidR="00E316A5">
        <w:rPr>
          <w:rFonts w:ascii="Times New Roman" w:hAnsi="Times New Roman" w:cs="Times New Roman"/>
          <w:sz w:val="24"/>
          <w:szCs w:val="24"/>
          <w:lang w:val="de-DE"/>
        </w:rPr>
        <w:t xml:space="preserve"> lediglich </w:t>
      </w:r>
      <w:r w:rsidR="005B7865">
        <w:rPr>
          <w:rFonts w:ascii="Times New Roman" w:hAnsi="Times New Roman" w:cs="Times New Roman"/>
          <w:sz w:val="24"/>
          <w:szCs w:val="24"/>
          <w:lang w:val="de-DE"/>
        </w:rPr>
        <w:t>um ihren Ruf gegangen</w:t>
      </w:r>
      <w:r w:rsidR="00E316A5">
        <w:rPr>
          <w:rFonts w:ascii="Times New Roman" w:hAnsi="Times New Roman" w:cs="Times New Roman"/>
          <w:sz w:val="24"/>
          <w:szCs w:val="24"/>
          <w:lang w:val="de-DE"/>
        </w:rPr>
        <w:t xml:space="preserve"> sei, </w:t>
      </w:r>
      <w:r w:rsidR="005B7865">
        <w:rPr>
          <w:rFonts w:ascii="Times New Roman" w:hAnsi="Times New Roman" w:cs="Times New Roman"/>
          <w:sz w:val="24"/>
          <w:szCs w:val="24"/>
          <w:lang w:val="de-DE"/>
        </w:rPr>
        <w:t xml:space="preserve">nicht </w:t>
      </w:r>
      <w:r w:rsidR="00E316A5">
        <w:rPr>
          <w:rFonts w:ascii="Times New Roman" w:hAnsi="Times New Roman" w:cs="Times New Roman"/>
          <w:sz w:val="24"/>
          <w:szCs w:val="24"/>
          <w:lang w:val="de-DE"/>
        </w:rPr>
        <w:t>um die mit den Ämtern verbundenen Aufgaben, die sie nach Belieben ignorierten.</w:t>
      </w:r>
      <w:r w:rsidR="00F52A33" w:rsidRPr="00E316A5">
        <w:rPr>
          <w:rStyle w:val="Funotenzeichen"/>
          <w:rFonts w:ascii="Times New Roman" w:hAnsi="Times New Roman" w:cs="Times New Roman"/>
          <w:sz w:val="24"/>
          <w:szCs w:val="24"/>
          <w:lang w:val="de-DE"/>
        </w:rPr>
        <w:footnoteReference w:id="98"/>
      </w:r>
    </w:p>
    <w:p w:rsidR="009860D2" w:rsidRDefault="00E02576" w:rsidP="00E316A5">
      <w:pPr>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sz w:val="24"/>
          <w:szCs w:val="24"/>
          <w:lang w:val="de-DE"/>
        </w:rPr>
        <w:t xml:space="preserve">Ähnliche Szenen </w:t>
      </w:r>
      <w:r w:rsidR="00E316A5" w:rsidRPr="003366B6">
        <w:rPr>
          <w:rFonts w:ascii="Times New Roman" w:hAnsi="Times New Roman" w:cs="Times New Roman"/>
          <w:sz w:val="24"/>
          <w:szCs w:val="24"/>
          <w:lang w:val="de-DE"/>
        </w:rPr>
        <w:t>er</w:t>
      </w:r>
      <w:r w:rsidR="0010363B">
        <w:rPr>
          <w:rFonts w:ascii="Times New Roman" w:hAnsi="Times New Roman" w:cs="Times New Roman"/>
          <w:sz w:val="24"/>
          <w:szCs w:val="24"/>
          <w:lang w:val="de-DE"/>
        </w:rPr>
        <w:t>eignet</w:t>
      </w:r>
      <w:r>
        <w:rPr>
          <w:rFonts w:ascii="Times New Roman" w:hAnsi="Times New Roman" w:cs="Times New Roman"/>
          <w:sz w:val="24"/>
          <w:szCs w:val="24"/>
          <w:lang w:val="de-DE"/>
        </w:rPr>
        <w:t>en</w:t>
      </w:r>
      <w:r w:rsidR="00E316A5" w:rsidRPr="003366B6">
        <w:rPr>
          <w:rFonts w:ascii="Times New Roman" w:hAnsi="Times New Roman" w:cs="Times New Roman"/>
          <w:sz w:val="24"/>
          <w:szCs w:val="24"/>
          <w:lang w:val="de-DE"/>
        </w:rPr>
        <w:t xml:space="preserve"> sich 16 Jahre später, als </w:t>
      </w:r>
      <w:r w:rsidR="00A82877">
        <w:rPr>
          <w:rFonts w:ascii="Times New Roman" w:hAnsi="Times New Roman" w:cs="Times New Roman"/>
          <w:sz w:val="24"/>
          <w:szCs w:val="24"/>
          <w:lang w:val="de-DE"/>
        </w:rPr>
        <w:t>32 </w:t>
      </w:r>
      <w:r w:rsidR="005B7865" w:rsidRPr="003366B6">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5B7865" w:rsidRPr="003366B6">
        <w:rPr>
          <w:rFonts w:ascii="Times New Roman" w:hAnsi="Times New Roman" w:cs="Times New Roman"/>
          <w:sz w:val="24"/>
          <w:szCs w:val="24"/>
          <w:lang w:val="de-DE"/>
        </w:rPr>
        <w:t>Chr.</w:t>
      </w:r>
      <w:r w:rsidR="00E316A5" w:rsidRPr="003366B6">
        <w:rPr>
          <w:rFonts w:ascii="Times New Roman" w:hAnsi="Times New Roman" w:cs="Times New Roman"/>
          <w:sz w:val="24"/>
          <w:szCs w:val="24"/>
          <w:lang w:val="de-DE"/>
        </w:rPr>
        <w:t xml:space="preserve"> der seit Caesars Ermordung schwelende</w:t>
      </w:r>
      <w:r w:rsidR="00584C4F">
        <w:rPr>
          <w:rFonts w:ascii="Times New Roman" w:hAnsi="Times New Roman" w:cs="Times New Roman"/>
          <w:sz w:val="24"/>
          <w:szCs w:val="24"/>
          <w:lang w:val="de-DE"/>
        </w:rPr>
        <w:t>, immer wieder aufflackernde</w:t>
      </w:r>
      <w:r w:rsidR="00E316A5" w:rsidRPr="003366B6">
        <w:rPr>
          <w:rFonts w:ascii="Times New Roman" w:hAnsi="Times New Roman" w:cs="Times New Roman"/>
          <w:sz w:val="24"/>
          <w:szCs w:val="24"/>
          <w:lang w:val="de-DE"/>
        </w:rPr>
        <w:t xml:space="preserve"> Konflikt </w:t>
      </w:r>
      <w:r w:rsidR="005B7865" w:rsidRPr="003366B6">
        <w:rPr>
          <w:rFonts w:ascii="Times New Roman" w:hAnsi="Times New Roman" w:cs="Times New Roman"/>
          <w:sz w:val="24"/>
          <w:szCs w:val="24"/>
          <w:lang w:val="de-DE"/>
        </w:rPr>
        <w:t xml:space="preserve">zwischen </w:t>
      </w:r>
      <w:r w:rsidR="00E316A5" w:rsidRPr="003366B6">
        <w:rPr>
          <w:rFonts w:ascii="Times New Roman" w:hAnsi="Times New Roman" w:cs="Times New Roman"/>
          <w:sz w:val="24"/>
          <w:szCs w:val="24"/>
          <w:lang w:val="de-DE"/>
        </w:rPr>
        <w:t xml:space="preserve">seinem </w:t>
      </w:r>
      <w:r w:rsidR="00176E48">
        <w:rPr>
          <w:rFonts w:ascii="Times New Roman" w:hAnsi="Times New Roman" w:cs="Times New Roman"/>
          <w:sz w:val="24"/>
          <w:szCs w:val="24"/>
          <w:lang w:val="de-DE"/>
        </w:rPr>
        <w:t xml:space="preserve">Großneffen und </w:t>
      </w:r>
      <w:r w:rsidR="00E316A5" w:rsidRPr="003366B6">
        <w:rPr>
          <w:rFonts w:ascii="Times New Roman" w:hAnsi="Times New Roman" w:cs="Times New Roman"/>
          <w:sz w:val="24"/>
          <w:szCs w:val="24"/>
          <w:lang w:val="de-DE"/>
        </w:rPr>
        <w:t xml:space="preserve">Adoptivsohn </w:t>
      </w:r>
      <w:r w:rsidR="005B7865" w:rsidRPr="003366B6">
        <w:rPr>
          <w:rFonts w:ascii="Times New Roman" w:hAnsi="Times New Roman" w:cs="Times New Roman"/>
          <w:sz w:val="24"/>
          <w:szCs w:val="24"/>
          <w:lang w:val="de-DE"/>
        </w:rPr>
        <w:t xml:space="preserve">Octavian </w:t>
      </w:r>
      <w:r w:rsidR="00176E48">
        <w:rPr>
          <w:rFonts w:ascii="Times New Roman" w:hAnsi="Times New Roman" w:cs="Times New Roman"/>
          <w:sz w:val="24"/>
          <w:szCs w:val="24"/>
          <w:lang w:val="de-DE"/>
        </w:rPr>
        <w:t>sowie</w:t>
      </w:r>
      <w:r w:rsidR="005B7865" w:rsidRPr="003366B6">
        <w:rPr>
          <w:rFonts w:ascii="Times New Roman" w:hAnsi="Times New Roman" w:cs="Times New Roman"/>
          <w:sz w:val="24"/>
          <w:szCs w:val="24"/>
          <w:lang w:val="de-DE"/>
        </w:rPr>
        <w:t xml:space="preserve"> </w:t>
      </w:r>
      <w:r w:rsidR="003366B6">
        <w:rPr>
          <w:rFonts w:ascii="Times New Roman" w:hAnsi="Times New Roman" w:cs="Times New Roman"/>
          <w:sz w:val="24"/>
          <w:szCs w:val="24"/>
          <w:lang w:val="de-DE"/>
        </w:rPr>
        <w:t>Caesars</w:t>
      </w:r>
      <w:r w:rsidR="00E316A5" w:rsidRPr="003366B6">
        <w:rPr>
          <w:rFonts w:ascii="Times New Roman" w:hAnsi="Times New Roman" w:cs="Times New Roman"/>
          <w:sz w:val="24"/>
          <w:szCs w:val="24"/>
          <w:lang w:val="de-DE"/>
        </w:rPr>
        <w:t xml:space="preserve"> langjährigem Weggefährten </w:t>
      </w:r>
      <w:r w:rsidR="005B7865" w:rsidRPr="003366B6">
        <w:rPr>
          <w:rFonts w:ascii="Times New Roman" w:hAnsi="Times New Roman" w:cs="Times New Roman"/>
          <w:sz w:val="24"/>
          <w:szCs w:val="24"/>
          <w:lang w:val="de-DE"/>
        </w:rPr>
        <w:t>Marc</w:t>
      </w:r>
      <w:r w:rsidR="00E316A5" w:rsidRPr="003366B6">
        <w:rPr>
          <w:rFonts w:ascii="Times New Roman" w:hAnsi="Times New Roman" w:cs="Times New Roman"/>
          <w:sz w:val="24"/>
          <w:szCs w:val="24"/>
          <w:lang w:val="de-DE"/>
        </w:rPr>
        <w:t>us</w:t>
      </w:r>
      <w:r w:rsidR="005B7865" w:rsidRPr="003366B6">
        <w:rPr>
          <w:rFonts w:ascii="Times New Roman" w:hAnsi="Times New Roman" w:cs="Times New Roman"/>
          <w:sz w:val="24"/>
          <w:szCs w:val="24"/>
          <w:lang w:val="de-DE"/>
        </w:rPr>
        <w:t xml:space="preserve"> Anton</w:t>
      </w:r>
      <w:r w:rsidR="00E316A5" w:rsidRPr="003366B6">
        <w:rPr>
          <w:rFonts w:ascii="Times New Roman" w:hAnsi="Times New Roman" w:cs="Times New Roman"/>
          <w:sz w:val="24"/>
          <w:szCs w:val="24"/>
          <w:lang w:val="de-DE"/>
        </w:rPr>
        <w:t xml:space="preserve">ius endgültig </w:t>
      </w:r>
      <w:r w:rsidR="005B7865" w:rsidRPr="003366B6">
        <w:rPr>
          <w:rFonts w:ascii="Times New Roman" w:hAnsi="Times New Roman" w:cs="Times New Roman"/>
          <w:sz w:val="24"/>
          <w:szCs w:val="24"/>
          <w:lang w:val="de-DE"/>
        </w:rPr>
        <w:t>eskaliert</w:t>
      </w:r>
      <w:r w:rsidR="00E316A5" w:rsidRPr="003366B6">
        <w:rPr>
          <w:rFonts w:ascii="Times New Roman" w:hAnsi="Times New Roman" w:cs="Times New Roman"/>
          <w:sz w:val="24"/>
          <w:szCs w:val="24"/>
          <w:lang w:val="de-DE"/>
        </w:rPr>
        <w:t>e.</w:t>
      </w:r>
      <w:r w:rsidR="00E316A5" w:rsidRPr="003366B6">
        <w:rPr>
          <w:rStyle w:val="Funotenzeichen"/>
          <w:rFonts w:ascii="Times New Roman" w:hAnsi="Times New Roman" w:cs="Times New Roman"/>
          <w:sz w:val="24"/>
          <w:szCs w:val="24"/>
          <w:lang w:val="de-DE"/>
        </w:rPr>
        <w:footnoteReference w:id="99"/>
      </w:r>
      <w:r w:rsidR="005B7865" w:rsidRPr="003366B6">
        <w:rPr>
          <w:rFonts w:ascii="Times New Roman" w:hAnsi="Times New Roman" w:cs="Times New Roman"/>
          <w:sz w:val="24"/>
          <w:szCs w:val="24"/>
          <w:lang w:val="de-DE"/>
        </w:rPr>
        <w:t xml:space="preserve"> </w:t>
      </w:r>
      <w:r w:rsidR="003366B6">
        <w:rPr>
          <w:rFonts w:ascii="Times New Roman" w:hAnsi="Times New Roman" w:cs="Times New Roman"/>
          <w:sz w:val="24"/>
          <w:szCs w:val="24"/>
          <w:lang w:val="de-DE"/>
        </w:rPr>
        <w:t>Z</w:t>
      </w:r>
      <w:r w:rsidR="003366B6">
        <w:rPr>
          <w:rFonts w:ascii="Times New Roman" w:hAnsi="Times New Roman" w:cs="Times New Roman"/>
          <w:color w:val="000000"/>
          <w:sz w:val="24"/>
          <w:szCs w:val="24"/>
          <w:lang w:val="de-DE"/>
        </w:rPr>
        <w:t xml:space="preserve">u diesem Zeitpunkt waren Caesars Erben </w:t>
      </w:r>
      <w:r w:rsidR="003366B6" w:rsidRPr="003366B6">
        <w:rPr>
          <w:rFonts w:ascii="Times New Roman" w:hAnsi="Times New Roman" w:cs="Times New Roman"/>
          <w:color w:val="000000"/>
          <w:sz w:val="24"/>
          <w:szCs w:val="24"/>
          <w:lang w:val="de-DE"/>
        </w:rPr>
        <w:t>faktisch die Alleinherrscher i</w:t>
      </w:r>
      <w:r w:rsidR="00584C4F">
        <w:rPr>
          <w:rFonts w:ascii="Times New Roman" w:hAnsi="Times New Roman" w:cs="Times New Roman"/>
          <w:color w:val="000000"/>
          <w:sz w:val="24"/>
          <w:szCs w:val="24"/>
          <w:lang w:val="de-DE"/>
        </w:rPr>
        <w:t xml:space="preserve">m </w:t>
      </w:r>
      <w:r w:rsidR="00584C4F" w:rsidRPr="00584C4F">
        <w:rPr>
          <w:rFonts w:ascii="Times New Roman" w:hAnsi="Times New Roman" w:cs="Times New Roman"/>
          <w:i/>
          <w:color w:val="000000"/>
          <w:sz w:val="24"/>
          <w:szCs w:val="24"/>
          <w:lang w:val="la-Latn"/>
        </w:rPr>
        <w:t>Imperium Romanum</w:t>
      </w:r>
      <w:r w:rsidR="003366B6">
        <w:rPr>
          <w:rFonts w:ascii="Times New Roman" w:hAnsi="Times New Roman" w:cs="Times New Roman"/>
          <w:color w:val="000000"/>
          <w:sz w:val="24"/>
          <w:szCs w:val="24"/>
          <w:lang w:val="de-DE"/>
        </w:rPr>
        <w:t xml:space="preserve">, doch kam es immer häufiger zu </w:t>
      </w:r>
      <w:r w:rsidR="00012A5F">
        <w:rPr>
          <w:rFonts w:ascii="Times New Roman" w:hAnsi="Times New Roman" w:cs="Times New Roman"/>
          <w:color w:val="000000"/>
          <w:sz w:val="24"/>
          <w:szCs w:val="24"/>
          <w:lang w:val="de-DE"/>
        </w:rPr>
        <w:lastRenderedPageBreak/>
        <w:t xml:space="preserve">heftigen, zum Teil in aller Öffentlichkeit </w:t>
      </w:r>
      <w:r w:rsidR="00584C4F">
        <w:rPr>
          <w:rFonts w:ascii="Times New Roman" w:hAnsi="Times New Roman" w:cs="Times New Roman"/>
          <w:color w:val="000000"/>
          <w:sz w:val="24"/>
          <w:szCs w:val="24"/>
          <w:lang w:val="de-DE"/>
        </w:rPr>
        <w:t xml:space="preserve">der Stadt Rom </w:t>
      </w:r>
      <w:r w:rsidR="00012A5F">
        <w:rPr>
          <w:rFonts w:ascii="Times New Roman" w:hAnsi="Times New Roman" w:cs="Times New Roman"/>
          <w:color w:val="000000"/>
          <w:sz w:val="24"/>
          <w:szCs w:val="24"/>
          <w:lang w:val="de-DE"/>
        </w:rPr>
        <w:t xml:space="preserve">ausgetragenen Auseinandersetzungen </w:t>
      </w:r>
      <w:r w:rsidR="003366B6">
        <w:rPr>
          <w:rFonts w:ascii="Times New Roman" w:hAnsi="Times New Roman" w:cs="Times New Roman"/>
          <w:color w:val="000000"/>
          <w:sz w:val="24"/>
          <w:szCs w:val="24"/>
          <w:lang w:val="de-DE"/>
        </w:rPr>
        <w:t>zwischen den beiden Männern und ihren Verbündeten.</w:t>
      </w:r>
      <w:r w:rsidR="00C60C6B">
        <w:rPr>
          <w:rStyle w:val="Funotenzeichen"/>
          <w:rFonts w:ascii="Times New Roman" w:hAnsi="Times New Roman" w:cs="Times New Roman"/>
          <w:color w:val="000000"/>
          <w:sz w:val="24"/>
          <w:szCs w:val="24"/>
          <w:lang w:val="de-DE"/>
        </w:rPr>
        <w:footnoteReference w:id="100"/>
      </w:r>
      <w:r w:rsidR="003366B6" w:rsidRPr="003366B6">
        <w:rPr>
          <w:rFonts w:ascii="Times New Roman" w:hAnsi="Times New Roman" w:cs="Times New Roman"/>
          <w:color w:val="000000"/>
          <w:sz w:val="24"/>
          <w:szCs w:val="24"/>
          <w:lang w:val="de-DE"/>
        </w:rPr>
        <w:t xml:space="preserve"> Als </w:t>
      </w:r>
      <w:r w:rsidR="00012A5F">
        <w:rPr>
          <w:rFonts w:ascii="Times New Roman" w:hAnsi="Times New Roman" w:cs="Times New Roman"/>
          <w:color w:val="000000"/>
          <w:sz w:val="24"/>
          <w:szCs w:val="24"/>
          <w:lang w:val="de-DE"/>
        </w:rPr>
        <w:t xml:space="preserve">schließlich mit </w:t>
      </w:r>
      <w:r w:rsidR="00133706">
        <w:rPr>
          <w:rFonts w:ascii="Times New Roman" w:hAnsi="Times New Roman" w:cs="Times New Roman"/>
          <w:color w:val="000000"/>
          <w:sz w:val="24"/>
          <w:szCs w:val="24"/>
          <w:lang w:val="de-DE"/>
        </w:rPr>
        <w:t xml:space="preserve">Gnaeus </w:t>
      </w:r>
      <w:r w:rsidR="00012A5F">
        <w:rPr>
          <w:rFonts w:ascii="Times New Roman" w:hAnsi="Times New Roman" w:cs="Times New Roman"/>
          <w:color w:val="000000"/>
          <w:sz w:val="24"/>
          <w:szCs w:val="24"/>
          <w:lang w:val="de-DE"/>
        </w:rPr>
        <w:t xml:space="preserve">Domitius </w:t>
      </w:r>
      <w:r w:rsidR="00584C4F">
        <w:rPr>
          <w:rFonts w:ascii="Times New Roman" w:hAnsi="Times New Roman" w:cs="Times New Roman"/>
          <w:color w:val="000000"/>
          <w:sz w:val="24"/>
          <w:szCs w:val="24"/>
          <w:lang w:val="de-DE"/>
        </w:rPr>
        <w:t xml:space="preserve">Ahenobarbus </w:t>
      </w:r>
      <w:r w:rsidR="00012A5F">
        <w:rPr>
          <w:rFonts w:ascii="Times New Roman" w:hAnsi="Times New Roman" w:cs="Times New Roman"/>
          <w:color w:val="000000"/>
          <w:sz w:val="24"/>
          <w:szCs w:val="24"/>
          <w:lang w:val="de-DE"/>
        </w:rPr>
        <w:t xml:space="preserve">und </w:t>
      </w:r>
      <w:r w:rsidR="00133706">
        <w:rPr>
          <w:rFonts w:ascii="Times New Roman" w:hAnsi="Times New Roman" w:cs="Times New Roman"/>
          <w:color w:val="000000"/>
          <w:sz w:val="24"/>
          <w:szCs w:val="24"/>
          <w:lang w:val="de-DE"/>
        </w:rPr>
        <w:t xml:space="preserve">Gaius </w:t>
      </w:r>
      <w:r w:rsidR="00012A5F">
        <w:rPr>
          <w:rFonts w:ascii="Times New Roman" w:hAnsi="Times New Roman" w:cs="Times New Roman"/>
          <w:color w:val="000000"/>
          <w:sz w:val="24"/>
          <w:szCs w:val="24"/>
          <w:lang w:val="de-DE"/>
        </w:rPr>
        <w:t xml:space="preserve">Sosius gleich zwei Gefolgsleute </w:t>
      </w:r>
      <w:r w:rsidR="003366B6" w:rsidRPr="003366B6">
        <w:rPr>
          <w:rFonts w:ascii="Times New Roman" w:hAnsi="Times New Roman" w:cs="Times New Roman"/>
          <w:color w:val="000000"/>
          <w:sz w:val="24"/>
          <w:szCs w:val="24"/>
          <w:lang w:val="de-DE"/>
        </w:rPr>
        <w:t xml:space="preserve">des Antonius Konsuln wurden, </w:t>
      </w:r>
      <w:r w:rsidR="00012A5F">
        <w:rPr>
          <w:rFonts w:ascii="Times New Roman" w:hAnsi="Times New Roman" w:cs="Times New Roman"/>
          <w:color w:val="000000"/>
          <w:sz w:val="24"/>
          <w:szCs w:val="24"/>
          <w:lang w:val="de-DE"/>
        </w:rPr>
        <w:t xml:space="preserve">nahmen </w:t>
      </w:r>
      <w:r w:rsidR="003366B6" w:rsidRPr="003366B6">
        <w:rPr>
          <w:rFonts w:ascii="Times New Roman" w:hAnsi="Times New Roman" w:cs="Times New Roman"/>
          <w:color w:val="000000"/>
          <w:sz w:val="24"/>
          <w:szCs w:val="24"/>
          <w:lang w:val="de-DE"/>
        </w:rPr>
        <w:t>die Fein</w:t>
      </w:r>
      <w:r w:rsidR="00D83674">
        <w:rPr>
          <w:rFonts w:ascii="Times New Roman" w:hAnsi="Times New Roman" w:cs="Times New Roman"/>
          <w:color w:val="000000"/>
          <w:sz w:val="24"/>
          <w:szCs w:val="24"/>
          <w:lang w:val="de-DE"/>
        </w:rPr>
        <w:t>d</w:t>
      </w:r>
      <w:r w:rsidR="003366B6" w:rsidRPr="003366B6">
        <w:rPr>
          <w:rFonts w:ascii="Times New Roman" w:hAnsi="Times New Roman" w:cs="Times New Roman"/>
          <w:color w:val="000000"/>
          <w:sz w:val="24"/>
          <w:szCs w:val="24"/>
          <w:lang w:val="de-DE"/>
        </w:rPr>
        <w:t xml:space="preserve">seligkeiten endgültig </w:t>
      </w:r>
      <w:r w:rsidR="00012A5F">
        <w:rPr>
          <w:rFonts w:ascii="Times New Roman" w:hAnsi="Times New Roman" w:cs="Times New Roman"/>
          <w:color w:val="000000"/>
          <w:sz w:val="24"/>
          <w:szCs w:val="24"/>
          <w:lang w:val="de-DE"/>
        </w:rPr>
        <w:t xml:space="preserve">ihren in den Bürgerkrieg mündenden Lauf. Insbesondere </w:t>
      </w:r>
      <w:r w:rsidR="003366B6" w:rsidRPr="003366B6">
        <w:rPr>
          <w:rFonts w:ascii="Times New Roman" w:hAnsi="Times New Roman" w:cs="Times New Roman"/>
          <w:color w:val="000000"/>
          <w:sz w:val="24"/>
          <w:szCs w:val="24"/>
          <w:lang w:val="de-DE"/>
        </w:rPr>
        <w:t>Sosius</w:t>
      </w:r>
      <w:r w:rsidR="00012A5F">
        <w:rPr>
          <w:rFonts w:ascii="Times New Roman" w:hAnsi="Times New Roman" w:cs="Times New Roman"/>
          <w:color w:val="000000"/>
          <w:sz w:val="24"/>
          <w:szCs w:val="24"/>
          <w:lang w:val="de-DE"/>
        </w:rPr>
        <w:t xml:space="preserve">, so Cassius Dio, habe </w:t>
      </w:r>
      <w:r w:rsidR="003366B6" w:rsidRPr="003366B6">
        <w:rPr>
          <w:rFonts w:ascii="Times New Roman" w:hAnsi="Times New Roman" w:cs="Times New Roman"/>
          <w:color w:val="000000"/>
          <w:sz w:val="24"/>
          <w:szCs w:val="24"/>
          <w:lang w:val="de-DE"/>
        </w:rPr>
        <w:t xml:space="preserve">gleich zu Beginn </w:t>
      </w:r>
      <w:r w:rsidR="00012A5F">
        <w:rPr>
          <w:rFonts w:ascii="Times New Roman" w:hAnsi="Times New Roman" w:cs="Times New Roman"/>
          <w:color w:val="000000"/>
          <w:sz w:val="24"/>
          <w:szCs w:val="24"/>
          <w:lang w:val="de-DE"/>
        </w:rPr>
        <w:t xml:space="preserve">damit </w:t>
      </w:r>
      <w:r w:rsidR="0010363B">
        <w:rPr>
          <w:rFonts w:ascii="Times New Roman" w:hAnsi="Times New Roman" w:cs="Times New Roman"/>
          <w:color w:val="000000"/>
          <w:sz w:val="24"/>
          <w:szCs w:val="24"/>
          <w:lang w:val="de-DE"/>
        </w:rPr>
        <w:t>angefang</w:t>
      </w:r>
      <w:r w:rsidR="00012A5F">
        <w:rPr>
          <w:rFonts w:ascii="Times New Roman" w:hAnsi="Times New Roman" w:cs="Times New Roman"/>
          <w:color w:val="000000"/>
          <w:sz w:val="24"/>
          <w:szCs w:val="24"/>
          <w:lang w:val="de-DE"/>
        </w:rPr>
        <w:t>en,</w:t>
      </w:r>
      <w:r w:rsidR="003366B6" w:rsidRPr="003366B6">
        <w:rPr>
          <w:rFonts w:ascii="Times New Roman" w:hAnsi="Times New Roman" w:cs="Times New Roman"/>
          <w:color w:val="000000"/>
          <w:sz w:val="24"/>
          <w:szCs w:val="24"/>
          <w:lang w:val="de-DE"/>
        </w:rPr>
        <w:t xml:space="preserve"> gegen Octavian zu </w:t>
      </w:r>
      <w:r w:rsidR="00012A5F">
        <w:rPr>
          <w:rFonts w:ascii="Times New Roman" w:hAnsi="Times New Roman" w:cs="Times New Roman"/>
          <w:color w:val="000000"/>
          <w:sz w:val="24"/>
          <w:szCs w:val="24"/>
          <w:lang w:val="de-DE"/>
        </w:rPr>
        <w:t xml:space="preserve">agitieren, während er </w:t>
      </w:r>
      <w:r w:rsidR="003366B6" w:rsidRPr="003366B6">
        <w:rPr>
          <w:rFonts w:ascii="Times New Roman" w:hAnsi="Times New Roman" w:cs="Times New Roman"/>
          <w:color w:val="000000"/>
          <w:sz w:val="24"/>
          <w:szCs w:val="24"/>
          <w:lang w:val="de-DE"/>
        </w:rPr>
        <w:t xml:space="preserve">Antonius </w:t>
      </w:r>
      <w:r w:rsidR="00012A5F">
        <w:rPr>
          <w:rFonts w:ascii="Times New Roman" w:hAnsi="Times New Roman" w:cs="Times New Roman"/>
          <w:color w:val="000000"/>
          <w:sz w:val="24"/>
          <w:szCs w:val="24"/>
          <w:lang w:val="de-DE"/>
        </w:rPr>
        <w:t xml:space="preserve">unausgesetzt </w:t>
      </w:r>
      <w:r w:rsidR="009364E4">
        <w:rPr>
          <w:rFonts w:ascii="Times New Roman" w:hAnsi="Times New Roman" w:cs="Times New Roman"/>
          <w:color w:val="000000"/>
          <w:sz w:val="24"/>
          <w:szCs w:val="24"/>
          <w:lang w:val="de-DE"/>
        </w:rPr>
        <w:t>ge</w:t>
      </w:r>
      <w:r w:rsidR="003366B6" w:rsidRPr="003366B6">
        <w:rPr>
          <w:rFonts w:ascii="Times New Roman" w:hAnsi="Times New Roman" w:cs="Times New Roman"/>
          <w:color w:val="000000"/>
          <w:sz w:val="24"/>
          <w:szCs w:val="24"/>
          <w:lang w:val="de-DE"/>
        </w:rPr>
        <w:t>lob</w:t>
      </w:r>
      <w:r w:rsidR="00012A5F">
        <w:rPr>
          <w:rFonts w:ascii="Times New Roman" w:hAnsi="Times New Roman" w:cs="Times New Roman"/>
          <w:color w:val="000000"/>
          <w:sz w:val="24"/>
          <w:szCs w:val="24"/>
          <w:lang w:val="de-DE"/>
        </w:rPr>
        <w:t>t</w:t>
      </w:r>
      <w:r w:rsidR="009364E4">
        <w:rPr>
          <w:rFonts w:ascii="Times New Roman" w:hAnsi="Times New Roman" w:cs="Times New Roman"/>
          <w:color w:val="000000"/>
          <w:sz w:val="24"/>
          <w:szCs w:val="24"/>
          <w:lang w:val="de-DE"/>
        </w:rPr>
        <w:t xml:space="preserve"> hab</w:t>
      </w:r>
      <w:r w:rsidR="003366B6" w:rsidRPr="003366B6">
        <w:rPr>
          <w:rFonts w:ascii="Times New Roman" w:hAnsi="Times New Roman" w:cs="Times New Roman"/>
          <w:color w:val="000000"/>
          <w:sz w:val="24"/>
          <w:szCs w:val="24"/>
          <w:lang w:val="de-DE"/>
        </w:rPr>
        <w:t>e</w:t>
      </w:r>
      <w:r w:rsidR="00012A5F">
        <w:rPr>
          <w:rFonts w:ascii="Times New Roman" w:hAnsi="Times New Roman" w:cs="Times New Roman"/>
          <w:color w:val="000000"/>
          <w:sz w:val="24"/>
          <w:szCs w:val="24"/>
          <w:lang w:val="de-DE"/>
        </w:rPr>
        <w:t xml:space="preserve">. Octavian </w:t>
      </w:r>
      <w:r w:rsidR="00C60C6B">
        <w:rPr>
          <w:rFonts w:ascii="Times New Roman" w:hAnsi="Times New Roman" w:cs="Times New Roman"/>
          <w:color w:val="000000"/>
          <w:sz w:val="24"/>
          <w:szCs w:val="24"/>
          <w:lang w:val="de-DE"/>
        </w:rPr>
        <w:t xml:space="preserve">sei </w:t>
      </w:r>
      <w:r w:rsidR="00012A5F">
        <w:rPr>
          <w:rFonts w:ascii="Times New Roman" w:hAnsi="Times New Roman" w:cs="Times New Roman"/>
          <w:color w:val="000000"/>
          <w:sz w:val="24"/>
          <w:szCs w:val="24"/>
          <w:lang w:val="de-DE"/>
        </w:rPr>
        <w:t xml:space="preserve">daraufhin gar nicht mehr im Senat erschienen, </w:t>
      </w:r>
      <w:r w:rsidR="00C60C6B">
        <w:rPr>
          <w:rFonts w:ascii="Times New Roman" w:hAnsi="Times New Roman" w:cs="Times New Roman"/>
          <w:color w:val="000000"/>
          <w:sz w:val="24"/>
          <w:szCs w:val="24"/>
          <w:lang w:val="de-DE"/>
        </w:rPr>
        <w:t xml:space="preserve">sondern habe die Stadt verlassen, </w:t>
      </w:r>
      <w:r w:rsidR="00C60C6B" w:rsidRPr="00C60C6B">
        <w:rPr>
          <w:rFonts w:ascii="Times New Roman" w:hAnsi="Times New Roman" w:cs="Times New Roman"/>
          <w:color w:val="000000"/>
          <w:sz w:val="24"/>
          <w:szCs w:val="24"/>
          <w:lang w:val="de-DE"/>
        </w:rPr>
        <w:t xml:space="preserve">da er </w:t>
      </w:r>
      <w:r w:rsidR="00C60C6B">
        <w:rPr>
          <w:rFonts w:ascii="Times New Roman" w:hAnsi="Times New Roman" w:cs="Times New Roman"/>
          <w:color w:val="000000"/>
          <w:sz w:val="24"/>
          <w:szCs w:val="24"/>
          <w:lang w:val="de-DE"/>
        </w:rPr>
        <w:t xml:space="preserve">Sosius’ Vorgehen </w:t>
      </w:r>
      <w:r w:rsidR="00C60C6B" w:rsidRPr="00C60C6B">
        <w:rPr>
          <w:rFonts w:ascii="Times New Roman" w:hAnsi="Times New Roman" w:cs="Times New Roman"/>
          <w:color w:val="000000"/>
          <w:sz w:val="24"/>
          <w:szCs w:val="24"/>
          <w:lang w:val="de-DE"/>
        </w:rPr>
        <w:t>weder mit Stillschweigen überge</w:t>
      </w:r>
      <w:r w:rsidR="001D4B18">
        <w:rPr>
          <w:rFonts w:ascii="Times New Roman" w:hAnsi="Times New Roman" w:cs="Times New Roman"/>
          <w:color w:val="000000"/>
          <w:sz w:val="24"/>
          <w:szCs w:val="24"/>
          <w:lang w:val="de-DE"/>
        </w:rPr>
        <w:t>hen</w:t>
      </w:r>
      <w:r w:rsidR="00C60C6B">
        <w:rPr>
          <w:rFonts w:ascii="Times New Roman" w:hAnsi="Times New Roman" w:cs="Times New Roman"/>
          <w:color w:val="000000"/>
          <w:sz w:val="24"/>
          <w:szCs w:val="24"/>
          <w:lang w:val="de-DE"/>
        </w:rPr>
        <w:t xml:space="preserve"> </w:t>
      </w:r>
      <w:r w:rsidR="0010363B">
        <w:rPr>
          <w:rFonts w:ascii="Times New Roman" w:hAnsi="Times New Roman" w:cs="Times New Roman"/>
          <w:color w:val="000000"/>
          <w:sz w:val="24"/>
          <w:szCs w:val="24"/>
          <w:lang w:val="de-DE"/>
        </w:rPr>
        <w:t xml:space="preserve">wollte </w:t>
      </w:r>
      <w:r w:rsidR="00C60C6B">
        <w:rPr>
          <w:rFonts w:ascii="Times New Roman" w:hAnsi="Times New Roman" w:cs="Times New Roman"/>
          <w:color w:val="000000"/>
          <w:sz w:val="24"/>
          <w:szCs w:val="24"/>
          <w:lang w:val="de-DE"/>
        </w:rPr>
        <w:t xml:space="preserve">noch </w:t>
      </w:r>
      <w:r w:rsidR="00C60C6B" w:rsidRPr="00C60C6B">
        <w:rPr>
          <w:rFonts w:ascii="Times New Roman" w:hAnsi="Times New Roman" w:cs="Times New Roman"/>
          <w:color w:val="000000"/>
          <w:sz w:val="24"/>
          <w:szCs w:val="24"/>
          <w:lang w:val="de-DE"/>
        </w:rPr>
        <w:t xml:space="preserve">durch Widerstand den Eindruck </w:t>
      </w:r>
      <w:r w:rsidR="00C60C6B">
        <w:rPr>
          <w:rFonts w:ascii="Times New Roman" w:hAnsi="Times New Roman" w:cs="Times New Roman"/>
          <w:color w:val="000000"/>
          <w:sz w:val="24"/>
          <w:szCs w:val="24"/>
          <w:lang w:val="de-DE"/>
        </w:rPr>
        <w:t xml:space="preserve">habe </w:t>
      </w:r>
      <w:r w:rsidR="00C60C6B" w:rsidRPr="00C60C6B">
        <w:rPr>
          <w:rFonts w:ascii="Times New Roman" w:hAnsi="Times New Roman" w:cs="Times New Roman"/>
          <w:color w:val="000000"/>
          <w:sz w:val="24"/>
          <w:szCs w:val="24"/>
          <w:lang w:val="de-DE"/>
        </w:rPr>
        <w:t>erweck</w:t>
      </w:r>
      <w:r w:rsidR="00C222CD">
        <w:rPr>
          <w:rFonts w:ascii="Times New Roman" w:hAnsi="Times New Roman" w:cs="Times New Roman"/>
          <w:color w:val="000000"/>
          <w:sz w:val="24"/>
          <w:szCs w:val="24"/>
          <w:lang w:val="de-DE"/>
        </w:rPr>
        <w:t>en wollen</w:t>
      </w:r>
      <w:r w:rsidR="00C60C6B" w:rsidRPr="00C60C6B">
        <w:rPr>
          <w:rFonts w:ascii="Times New Roman" w:hAnsi="Times New Roman" w:cs="Times New Roman"/>
          <w:color w:val="000000"/>
          <w:sz w:val="24"/>
          <w:szCs w:val="24"/>
          <w:lang w:val="de-DE"/>
        </w:rPr>
        <w:t xml:space="preserve">, der Krieg </w:t>
      </w:r>
      <w:r w:rsidR="00C60C6B">
        <w:rPr>
          <w:rFonts w:ascii="Times New Roman" w:hAnsi="Times New Roman" w:cs="Times New Roman"/>
          <w:color w:val="000000"/>
          <w:sz w:val="24"/>
          <w:szCs w:val="24"/>
          <w:lang w:val="de-DE"/>
        </w:rPr>
        <w:t>gehe von ihm aus.</w:t>
      </w:r>
      <w:r w:rsidR="00C60C6B">
        <w:rPr>
          <w:rStyle w:val="Funotenzeichen"/>
          <w:rFonts w:ascii="Times New Roman" w:hAnsi="Times New Roman" w:cs="Times New Roman"/>
          <w:color w:val="000000"/>
          <w:sz w:val="24"/>
          <w:szCs w:val="24"/>
          <w:lang w:val="de-DE"/>
        </w:rPr>
        <w:footnoteReference w:id="101"/>
      </w:r>
      <w:r w:rsidR="004F5FDD">
        <w:rPr>
          <w:rFonts w:ascii="Times New Roman" w:hAnsi="Times New Roman" w:cs="Times New Roman"/>
          <w:color w:val="000000"/>
          <w:sz w:val="24"/>
          <w:szCs w:val="24"/>
          <w:lang w:val="de-DE"/>
        </w:rPr>
        <w:t xml:space="preserve"> Schließ</w:t>
      </w:r>
      <w:r w:rsidR="00C222CD">
        <w:rPr>
          <w:rFonts w:ascii="Times New Roman" w:hAnsi="Times New Roman" w:cs="Times New Roman"/>
          <w:color w:val="000000"/>
          <w:sz w:val="24"/>
          <w:szCs w:val="24"/>
          <w:lang w:val="de-DE"/>
        </w:rPr>
        <w:t>lich sei er in die Stadt zurück</w:t>
      </w:r>
      <w:r w:rsidR="004F5FDD">
        <w:rPr>
          <w:rFonts w:ascii="Times New Roman" w:hAnsi="Times New Roman" w:cs="Times New Roman"/>
          <w:color w:val="000000"/>
          <w:sz w:val="24"/>
          <w:szCs w:val="24"/>
          <w:lang w:val="de-DE"/>
        </w:rPr>
        <w:t xml:space="preserve">gekehrt, habe sich zu seinem Schutz mit Soldaten und Gefolgsleuten umgeben und den Senat zusammengerufen, wo er sich in Gegenwart der Konsuln zu verteidigen suchte. </w:t>
      </w:r>
      <w:r w:rsidR="00EA5A60">
        <w:rPr>
          <w:rFonts w:ascii="Times New Roman" w:hAnsi="Times New Roman" w:cs="Times New Roman"/>
          <w:color w:val="000000"/>
          <w:sz w:val="24"/>
          <w:szCs w:val="24"/>
          <w:lang w:val="de-DE"/>
        </w:rPr>
        <w:t>Doch n</w:t>
      </w:r>
      <w:r w:rsidR="004F5FDD" w:rsidRPr="004F5FDD">
        <w:rPr>
          <w:rFonts w:ascii="Times New Roman" w:hAnsi="Times New Roman" w:cs="Times New Roman"/>
          <w:color w:val="000000"/>
          <w:sz w:val="24"/>
          <w:szCs w:val="24"/>
          <w:lang w:val="de-DE"/>
        </w:rPr>
        <w:t xml:space="preserve">iemand, nicht einmal </w:t>
      </w:r>
      <w:r w:rsidR="00EA5A60">
        <w:rPr>
          <w:rFonts w:ascii="Times New Roman" w:hAnsi="Times New Roman" w:cs="Times New Roman"/>
          <w:color w:val="000000"/>
          <w:sz w:val="24"/>
          <w:szCs w:val="24"/>
          <w:lang w:val="de-DE"/>
        </w:rPr>
        <w:t xml:space="preserve">Sosius und Domitius, habe </w:t>
      </w:r>
      <w:r w:rsidR="004F5FDD" w:rsidRPr="004F5FDD">
        <w:rPr>
          <w:rFonts w:ascii="Times New Roman" w:hAnsi="Times New Roman" w:cs="Times New Roman"/>
          <w:color w:val="000000"/>
          <w:sz w:val="24"/>
          <w:szCs w:val="24"/>
          <w:lang w:val="de-DE"/>
        </w:rPr>
        <w:t xml:space="preserve">den Mut zu einer Erwiderung </w:t>
      </w:r>
      <w:r w:rsidR="00D23820">
        <w:rPr>
          <w:rFonts w:ascii="Times New Roman" w:hAnsi="Times New Roman" w:cs="Times New Roman"/>
          <w:color w:val="000000"/>
          <w:sz w:val="24"/>
          <w:szCs w:val="24"/>
          <w:lang w:val="de-DE"/>
        </w:rPr>
        <w:t>gefunden</w:t>
      </w:r>
      <w:r w:rsidR="00EA5A60">
        <w:rPr>
          <w:rFonts w:ascii="Times New Roman" w:hAnsi="Times New Roman" w:cs="Times New Roman"/>
          <w:color w:val="000000"/>
          <w:sz w:val="24"/>
          <w:szCs w:val="24"/>
          <w:lang w:val="de-DE"/>
        </w:rPr>
        <w:t xml:space="preserve">, sodass </w:t>
      </w:r>
      <w:r w:rsidR="004F5FDD" w:rsidRPr="004F5FDD">
        <w:rPr>
          <w:rFonts w:ascii="Times New Roman" w:hAnsi="Times New Roman" w:cs="Times New Roman"/>
          <w:color w:val="000000"/>
          <w:sz w:val="24"/>
          <w:szCs w:val="24"/>
          <w:lang w:val="de-DE"/>
        </w:rPr>
        <w:t>Octavian die Senatoren</w:t>
      </w:r>
      <w:r w:rsidR="004F5FDD">
        <w:rPr>
          <w:rFonts w:ascii="Times New Roman" w:hAnsi="Times New Roman" w:cs="Times New Roman"/>
          <w:color w:val="000000"/>
          <w:sz w:val="24"/>
          <w:szCs w:val="24"/>
          <w:lang w:val="de-DE"/>
        </w:rPr>
        <w:t xml:space="preserve"> gebeten</w:t>
      </w:r>
      <w:r w:rsidR="00EA5A60">
        <w:rPr>
          <w:rFonts w:ascii="Times New Roman" w:hAnsi="Times New Roman" w:cs="Times New Roman"/>
          <w:color w:val="000000"/>
          <w:sz w:val="24"/>
          <w:szCs w:val="24"/>
          <w:lang w:val="de-DE"/>
        </w:rPr>
        <w:t xml:space="preserve"> habe</w:t>
      </w:r>
      <w:r w:rsidR="004F5FDD" w:rsidRPr="004F5FDD">
        <w:rPr>
          <w:rFonts w:ascii="Times New Roman" w:hAnsi="Times New Roman" w:cs="Times New Roman"/>
          <w:color w:val="000000"/>
          <w:sz w:val="24"/>
          <w:szCs w:val="24"/>
          <w:lang w:val="de-DE"/>
        </w:rPr>
        <w:t>, an einem bestimmten Tag wieder zusammenzukommen, an dem er Beweise für Antonius’ Unrecht beibringen wollte.</w:t>
      </w:r>
      <w:r w:rsidR="004F5FDD">
        <w:rPr>
          <w:rFonts w:ascii="Times New Roman" w:hAnsi="Times New Roman" w:cs="Times New Roman"/>
          <w:color w:val="000000"/>
          <w:sz w:val="24"/>
          <w:szCs w:val="24"/>
          <w:lang w:val="de-DE"/>
        </w:rPr>
        <w:t xml:space="preserve"> </w:t>
      </w:r>
      <w:r w:rsidR="00D23820">
        <w:rPr>
          <w:rFonts w:ascii="Times New Roman" w:hAnsi="Times New Roman" w:cs="Times New Roman"/>
          <w:color w:val="000000"/>
          <w:sz w:val="24"/>
          <w:szCs w:val="24"/>
          <w:lang w:val="de-DE"/>
        </w:rPr>
        <w:t xml:space="preserve">Die Reaktion der Konsuln und einiger anderer Senatoren, die auf </w:t>
      </w:r>
      <w:r w:rsidR="00D23820" w:rsidRPr="004F5FDD">
        <w:rPr>
          <w:rFonts w:ascii="Times New Roman" w:hAnsi="Times New Roman" w:cs="Times New Roman"/>
          <w:color w:val="000000"/>
          <w:sz w:val="24"/>
          <w:szCs w:val="24"/>
          <w:lang w:val="de-DE"/>
        </w:rPr>
        <w:t xml:space="preserve">Antonius’ </w:t>
      </w:r>
      <w:r w:rsidR="00D23820">
        <w:rPr>
          <w:rFonts w:ascii="Times New Roman" w:hAnsi="Times New Roman" w:cs="Times New Roman"/>
          <w:color w:val="000000"/>
          <w:sz w:val="24"/>
          <w:szCs w:val="24"/>
          <w:lang w:val="de-DE"/>
        </w:rPr>
        <w:t xml:space="preserve">Seite standen, folgte prompt: Noch vor dem angesetzten Termin verließen sie die Stadt und begaben sich </w:t>
      </w:r>
      <w:r w:rsidR="00D23820" w:rsidRPr="00D23820">
        <w:rPr>
          <w:rFonts w:ascii="Times New Roman" w:hAnsi="Times New Roman" w:cs="Times New Roman"/>
          <w:color w:val="000000"/>
          <w:sz w:val="24"/>
          <w:szCs w:val="24"/>
          <w:lang w:val="de-DE"/>
        </w:rPr>
        <w:t>zu Anto</w:t>
      </w:r>
      <w:r w:rsidR="00D23820">
        <w:rPr>
          <w:rFonts w:ascii="Times New Roman" w:hAnsi="Times New Roman" w:cs="Times New Roman"/>
          <w:color w:val="000000"/>
          <w:sz w:val="24"/>
          <w:szCs w:val="24"/>
          <w:lang w:val="de-DE"/>
        </w:rPr>
        <w:t>nius</w:t>
      </w:r>
      <w:r w:rsidR="00D23820" w:rsidRPr="00D23820">
        <w:rPr>
          <w:rFonts w:ascii="Times New Roman" w:hAnsi="Times New Roman" w:cs="Times New Roman"/>
          <w:color w:val="000000"/>
          <w:sz w:val="24"/>
          <w:szCs w:val="24"/>
          <w:lang w:val="de-DE"/>
        </w:rPr>
        <w:t>. Um den Eindruck zu vermeiden, sie hätten ihn als Rechtsbrecher verlassen, habe Octavi</w:t>
      </w:r>
      <w:r w:rsidR="00EA5A60">
        <w:rPr>
          <w:rFonts w:ascii="Times New Roman" w:hAnsi="Times New Roman" w:cs="Times New Roman"/>
          <w:color w:val="000000"/>
          <w:sz w:val="24"/>
          <w:szCs w:val="24"/>
          <w:lang w:val="de-DE"/>
        </w:rPr>
        <w:t>an erklärt, er habe s</w:t>
      </w:r>
      <w:r w:rsidR="00D23820" w:rsidRPr="00D23820">
        <w:rPr>
          <w:rFonts w:ascii="Times New Roman" w:hAnsi="Times New Roman" w:cs="Times New Roman"/>
          <w:color w:val="000000"/>
          <w:sz w:val="24"/>
          <w:szCs w:val="24"/>
          <w:lang w:val="de-DE"/>
        </w:rPr>
        <w:t xml:space="preserve">ie zu Antonius geschickt; ferner habe er auch allen anderen, </w:t>
      </w:r>
      <w:r w:rsidR="00584C4F">
        <w:rPr>
          <w:rFonts w:ascii="Times New Roman" w:hAnsi="Times New Roman" w:cs="Times New Roman"/>
          <w:color w:val="000000"/>
          <w:sz w:val="24"/>
          <w:szCs w:val="24"/>
          <w:lang w:val="de-DE"/>
        </w:rPr>
        <w:t xml:space="preserve">die </w:t>
      </w:r>
      <w:r w:rsidR="00D23820" w:rsidRPr="00D23820">
        <w:rPr>
          <w:rFonts w:ascii="Times New Roman" w:hAnsi="Times New Roman" w:cs="Times New Roman"/>
          <w:color w:val="000000"/>
          <w:sz w:val="24"/>
          <w:szCs w:val="24"/>
          <w:lang w:val="de-DE"/>
        </w:rPr>
        <w:t>dies w</w:t>
      </w:r>
      <w:r w:rsidR="00584C4F">
        <w:rPr>
          <w:rFonts w:ascii="Times New Roman" w:hAnsi="Times New Roman" w:cs="Times New Roman"/>
          <w:color w:val="000000"/>
          <w:sz w:val="24"/>
          <w:szCs w:val="24"/>
          <w:lang w:val="de-DE"/>
        </w:rPr>
        <w:t>ünschten</w:t>
      </w:r>
      <w:r w:rsidR="00D23820" w:rsidRPr="00D23820">
        <w:rPr>
          <w:rFonts w:ascii="Times New Roman" w:hAnsi="Times New Roman" w:cs="Times New Roman"/>
          <w:color w:val="000000"/>
          <w:sz w:val="24"/>
          <w:szCs w:val="24"/>
          <w:lang w:val="de-DE"/>
        </w:rPr>
        <w:t xml:space="preserve">, gestattet, sich unbehelligt zu </w:t>
      </w:r>
      <w:r w:rsidR="00584C4F">
        <w:rPr>
          <w:rFonts w:ascii="Times New Roman" w:hAnsi="Times New Roman" w:cs="Times New Roman"/>
          <w:color w:val="000000"/>
          <w:sz w:val="24"/>
          <w:szCs w:val="24"/>
          <w:lang w:val="de-DE"/>
        </w:rPr>
        <w:t xml:space="preserve">Antonius </w:t>
      </w:r>
      <w:r w:rsidR="00D23820" w:rsidRPr="00D23820">
        <w:rPr>
          <w:rFonts w:ascii="Times New Roman" w:hAnsi="Times New Roman" w:cs="Times New Roman"/>
          <w:color w:val="000000"/>
          <w:sz w:val="24"/>
          <w:szCs w:val="24"/>
          <w:lang w:val="de-DE"/>
        </w:rPr>
        <w:t>zu begeben.</w:t>
      </w:r>
      <w:r w:rsidR="00D23820">
        <w:rPr>
          <w:rStyle w:val="Funotenzeichen"/>
          <w:rFonts w:ascii="Times New Roman" w:hAnsi="Times New Roman" w:cs="Times New Roman"/>
          <w:color w:val="000000"/>
          <w:sz w:val="24"/>
          <w:szCs w:val="24"/>
          <w:lang w:val="de-DE"/>
        </w:rPr>
        <w:footnoteReference w:id="102"/>
      </w:r>
      <w:r w:rsidR="007B4FAA">
        <w:rPr>
          <w:rFonts w:ascii="Times New Roman" w:hAnsi="Times New Roman" w:cs="Times New Roman"/>
          <w:color w:val="000000"/>
          <w:sz w:val="24"/>
          <w:szCs w:val="24"/>
          <w:lang w:val="de-DE"/>
        </w:rPr>
        <w:t xml:space="preserve"> </w:t>
      </w:r>
    </w:p>
    <w:p w:rsidR="003366B6" w:rsidRPr="00AB2428" w:rsidRDefault="00AB2428" w:rsidP="00E316A5">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lastRenderedPageBreak/>
        <w:t>Antonius hingegen</w:t>
      </w:r>
      <w:r w:rsidR="009860D2">
        <w:rPr>
          <w:rFonts w:ascii="Times New Roman" w:hAnsi="Times New Roman" w:cs="Times New Roman"/>
          <w:color w:val="000000"/>
          <w:sz w:val="24"/>
          <w:szCs w:val="24"/>
          <w:lang w:val="de-DE"/>
        </w:rPr>
        <w:t>, so berichtet Cassius Dio</w:t>
      </w:r>
      <w:r w:rsidR="00EA5A60">
        <w:rPr>
          <w:rFonts w:ascii="Times New Roman" w:hAnsi="Times New Roman" w:cs="Times New Roman"/>
          <w:color w:val="000000"/>
          <w:sz w:val="24"/>
          <w:szCs w:val="24"/>
          <w:lang w:val="de-DE"/>
        </w:rPr>
        <w:t xml:space="preserve"> weiter</w:t>
      </w:r>
      <w:r w:rsidR="009860D2">
        <w:rPr>
          <w:rFonts w:ascii="Times New Roman" w:hAnsi="Times New Roman" w:cs="Times New Roman"/>
          <w:color w:val="000000"/>
          <w:sz w:val="24"/>
          <w:szCs w:val="24"/>
          <w:lang w:val="de-DE"/>
        </w:rPr>
        <w:t>,</w:t>
      </w:r>
      <w:r>
        <w:rPr>
          <w:rFonts w:ascii="Times New Roman" w:hAnsi="Times New Roman" w:cs="Times New Roman"/>
          <w:color w:val="000000"/>
          <w:sz w:val="24"/>
          <w:szCs w:val="24"/>
          <w:lang w:val="de-DE"/>
        </w:rPr>
        <w:t xml:space="preserve"> habe auf die Nachricht hin, dass </w:t>
      </w:r>
      <w:r w:rsidRPr="00AB2428">
        <w:rPr>
          <w:rFonts w:ascii="Times New Roman" w:hAnsi="Times New Roman" w:cs="Times New Roman"/>
          <w:color w:val="000000"/>
          <w:sz w:val="24"/>
          <w:szCs w:val="24"/>
          <w:lang w:val="de-DE"/>
        </w:rPr>
        <w:t xml:space="preserve">die Konsuln </w:t>
      </w:r>
      <w:r w:rsidR="00C20FC5">
        <w:rPr>
          <w:rFonts w:ascii="Times New Roman" w:hAnsi="Times New Roman" w:cs="Times New Roman"/>
          <w:color w:val="000000"/>
          <w:sz w:val="24"/>
          <w:szCs w:val="24"/>
          <w:lang w:val="de-DE"/>
        </w:rPr>
        <w:t xml:space="preserve">die Stadt verlassen hatten </w:t>
      </w:r>
      <w:r w:rsidRPr="00AB2428">
        <w:rPr>
          <w:rFonts w:ascii="Times New Roman" w:hAnsi="Times New Roman" w:cs="Times New Roman"/>
          <w:color w:val="000000"/>
          <w:sz w:val="24"/>
          <w:szCs w:val="24"/>
          <w:lang w:val="de-DE"/>
        </w:rPr>
        <w:t xml:space="preserve">und </w:t>
      </w:r>
      <w:r w:rsidR="00C20FC5">
        <w:rPr>
          <w:rFonts w:ascii="Times New Roman" w:hAnsi="Times New Roman" w:cs="Times New Roman"/>
          <w:color w:val="000000"/>
          <w:sz w:val="24"/>
          <w:szCs w:val="24"/>
          <w:lang w:val="de-DE"/>
        </w:rPr>
        <w:t xml:space="preserve">Octavian außerdem in </w:t>
      </w:r>
      <w:r w:rsidRPr="00AB2428">
        <w:rPr>
          <w:rFonts w:ascii="Times New Roman" w:hAnsi="Times New Roman" w:cs="Times New Roman"/>
          <w:color w:val="000000"/>
          <w:sz w:val="24"/>
          <w:szCs w:val="24"/>
          <w:lang w:val="de-DE"/>
        </w:rPr>
        <w:t xml:space="preserve">ihrer Abwesenheit den Senat versammelt </w:t>
      </w:r>
      <w:r w:rsidR="00C20FC5">
        <w:rPr>
          <w:rFonts w:ascii="Times New Roman" w:hAnsi="Times New Roman" w:cs="Times New Roman"/>
          <w:color w:val="000000"/>
          <w:sz w:val="24"/>
          <w:szCs w:val="24"/>
          <w:lang w:val="de-DE"/>
        </w:rPr>
        <w:t xml:space="preserve">hatte, nun </w:t>
      </w:r>
      <w:r w:rsidRPr="00AB2428">
        <w:rPr>
          <w:rFonts w:ascii="Times New Roman" w:hAnsi="Times New Roman" w:cs="Times New Roman"/>
          <w:color w:val="000000"/>
          <w:sz w:val="24"/>
          <w:szCs w:val="24"/>
          <w:lang w:val="de-DE"/>
        </w:rPr>
        <w:t xml:space="preserve">seinerseits eine Art Senat aus den bei ihm </w:t>
      </w:r>
      <w:r w:rsidR="00EA5A60">
        <w:rPr>
          <w:rFonts w:ascii="Times New Roman" w:hAnsi="Times New Roman" w:cs="Times New Roman"/>
          <w:color w:val="000000"/>
          <w:sz w:val="24"/>
          <w:szCs w:val="24"/>
          <w:lang w:val="de-DE"/>
        </w:rPr>
        <w:t>A</w:t>
      </w:r>
      <w:r w:rsidRPr="00AB2428">
        <w:rPr>
          <w:rFonts w:ascii="Times New Roman" w:hAnsi="Times New Roman" w:cs="Times New Roman"/>
          <w:color w:val="000000"/>
          <w:sz w:val="24"/>
          <w:szCs w:val="24"/>
          <w:lang w:val="de-DE"/>
        </w:rPr>
        <w:t>nwesenden gebildet und nach ausführlicher Erörte</w:t>
      </w:r>
      <w:r>
        <w:rPr>
          <w:rFonts w:ascii="Times New Roman" w:hAnsi="Times New Roman" w:cs="Times New Roman"/>
          <w:color w:val="000000"/>
          <w:sz w:val="24"/>
          <w:szCs w:val="24"/>
          <w:lang w:val="de-DE"/>
        </w:rPr>
        <w:t>rung den Krieg erklärt.</w:t>
      </w:r>
      <w:r>
        <w:rPr>
          <w:rStyle w:val="Funotenzeichen"/>
          <w:rFonts w:ascii="Times New Roman" w:hAnsi="Times New Roman" w:cs="Times New Roman"/>
          <w:color w:val="000000"/>
          <w:sz w:val="24"/>
          <w:szCs w:val="24"/>
          <w:lang w:val="de-DE"/>
        </w:rPr>
        <w:footnoteReference w:id="103"/>
      </w:r>
      <w:r>
        <w:rPr>
          <w:rFonts w:ascii="Times New Roman" w:hAnsi="Times New Roman" w:cs="Times New Roman"/>
          <w:color w:val="000000"/>
          <w:sz w:val="24"/>
          <w:szCs w:val="24"/>
          <w:lang w:val="de-DE"/>
        </w:rPr>
        <w:t xml:space="preserve"> </w:t>
      </w:r>
      <w:r w:rsidR="00EA5A60">
        <w:rPr>
          <w:rFonts w:ascii="Times New Roman" w:hAnsi="Times New Roman" w:cs="Times New Roman"/>
          <w:color w:val="000000"/>
          <w:sz w:val="24"/>
          <w:szCs w:val="24"/>
          <w:lang w:val="de-DE"/>
        </w:rPr>
        <w:t xml:space="preserve">Der Historiker </w:t>
      </w:r>
      <w:r w:rsidR="0064306A">
        <w:rPr>
          <w:rFonts w:ascii="Times New Roman" w:hAnsi="Times New Roman" w:cs="Times New Roman"/>
          <w:color w:val="000000"/>
          <w:sz w:val="24"/>
          <w:szCs w:val="24"/>
          <w:lang w:val="de-DE"/>
        </w:rPr>
        <w:t xml:space="preserve">macht in diesem Zusammenhang sehr deutlich, wie der Rückzug der Konsuln und der übrigen Senatoren aus Rom verstanden werden konnte und im Sinne </w:t>
      </w:r>
      <w:r w:rsidR="001D4B18">
        <w:rPr>
          <w:rFonts w:ascii="Times New Roman" w:hAnsi="Times New Roman" w:cs="Times New Roman"/>
          <w:color w:val="000000"/>
          <w:sz w:val="24"/>
          <w:szCs w:val="24"/>
          <w:lang w:val="de-DE"/>
        </w:rPr>
        <w:t xml:space="preserve">des </w:t>
      </w:r>
      <w:r w:rsidR="0064306A">
        <w:rPr>
          <w:rFonts w:ascii="Times New Roman" w:hAnsi="Times New Roman" w:cs="Times New Roman"/>
          <w:color w:val="000000"/>
          <w:sz w:val="24"/>
          <w:szCs w:val="24"/>
          <w:lang w:val="de-DE"/>
        </w:rPr>
        <w:t xml:space="preserve">Antonius verstanden werden sollte: nämlich als Geste, die darauf abzielte, Octavians Mangel an Akzeptanz in der zentralen Institution und seitens der ranghöchsten Vertreter der </w:t>
      </w:r>
      <w:r w:rsidR="0064306A" w:rsidRPr="0064306A">
        <w:rPr>
          <w:rFonts w:ascii="Times New Roman" w:hAnsi="Times New Roman" w:cs="Times New Roman"/>
          <w:i/>
          <w:color w:val="000000"/>
          <w:sz w:val="24"/>
          <w:szCs w:val="24"/>
          <w:lang w:val="la-Latn"/>
        </w:rPr>
        <w:t>res publica</w:t>
      </w:r>
      <w:r w:rsidR="0064306A">
        <w:rPr>
          <w:rFonts w:ascii="Times New Roman" w:hAnsi="Times New Roman" w:cs="Times New Roman"/>
          <w:color w:val="000000"/>
          <w:sz w:val="24"/>
          <w:szCs w:val="24"/>
          <w:lang w:val="de-DE"/>
        </w:rPr>
        <w:t xml:space="preserve"> zum Ausdruck zu bringen.</w:t>
      </w:r>
      <w:r w:rsidR="0064306A">
        <w:rPr>
          <w:rStyle w:val="Funotenzeichen"/>
          <w:rFonts w:ascii="Times New Roman" w:hAnsi="Times New Roman" w:cs="Times New Roman"/>
          <w:sz w:val="24"/>
          <w:szCs w:val="24"/>
          <w:lang w:val="de-DE"/>
        </w:rPr>
        <w:footnoteReference w:id="104"/>
      </w:r>
      <w:r w:rsidR="00094927">
        <w:rPr>
          <w:rFonts w:ascii="Times New Roman" w:hAnsi="Times New Roman" w:cs="Times New Roman"/>
          <w:color w:val="000000"/>
          <w:sz w:val="24"/>
          <w:szCs w:val="24"/>
          <w:lang w:val="de-DE"/>
        </w:rPr>
        <w:t xml:space="preserve"> </w:t>
      </w:r>
      <w:r w:rsidR="007B4FAA">
        <w:rPr>
          <w:rFonts w:ascii="Times New Roman" w:hAnsi="Times New Roman" w:cs="Times New Roman"/>
          <w:color w:val="000000"/>
          <w:sz w:val="24"/>
          <w:szCs w:val="24"/>
          <w:lang w:val="de-DE"/>
        </w:rPr>
        <w:t>Doch auch Antonius musste perso</w:t>
      </w:r>
      <w:r w:rsidR="007B4FAA" w:rsidRPr="00AB2428">
        <w:rPr>
          <w:rFonts w:ascii="Times New Roman" w:hAnsi="Times New Roman" w:cs="Times New Roman"/>
          <w:color w:val="000000"/>
          <w:sz w:val="24"/>
          <w:szCs w:val="24"/>
          <w:lang w:val="de-DE"/>
        </w:rPr>
        <w:t xml:space="preserve">nelle Verluste hinnehmen, darunter </w:t>
      </w:r>
      <w:r w:rsidRPr="00AB2428">
        <w:rPr>
          <w:rFonts w:ascii="Times New Roman" w:hAnsi="Times New Roman" w:cs="Times New Roman"/>
          <w:color w:val="000000"/>
          <w:sz w:val="24"/>
          <w:szCs w:val="24"/>
          <w:lang w:val="de-DE"/>
        </w:rPr>
        <w:t xml:space="preserve">langjährige und </w:t>
      </w:r>
      <w:r w:rsidR="007B4FAA" w:rsidRPr="00AB2428">
        <w:rPr>
          <w:rFonts w:ascii="Times New Roman" w:hAnsi="Times New Roman" w:cs="Times New Roman"/>
          <w:color w:val="000000"/>
          <w:sz w:val="24"/>
          <w:szCs w:val="24"/>
          <w:lang w:val="de-DE"/>
        </w:rPr>
        <w:t xml:space="preserve">enge Vertrauten wie </w:t>
      </w:r>
      <w:r w:rsidR="00133706">
        <w:rPr>
          <w:rFonts w:ascii="Times New Roman" w:hAnsi="Times New Roman" w:cs="Times New Roman"/>
          <w:color w:val="000000"/>
          <w:sz w:val="24"/>
          <w:szCs w:val="24"/>
          <w:lang w:val="de-DE"/>
        </w:rPr>
        <w:t xml:space="preserve">Marcus </w:t>
      </w:r>
      <w:r w:rsidRPr="00AB2428">
        <w:rPr>
          <w:rFonts w:ascii="Times New Roman" w:hAnsi="Times New Roman" w:cs="Times New Roman"/>
          <w:color w:val="000000"/>
          <w:sz w:val="24"/>
          <w:szCs w:val="24"/>
          <w:lang w:val="de-DE"/>
        </w:rPr>
        <w:t xml:space="preserve">Titius und </w:t>
      </w:r>
      <w:r w:rsidR="00133706">
        <w:rPr>
          <w:rFonts w:ascii="Times New Roman" w:hAnsi="Times New Roman" w:cs="Times New Roman"/>
          <w:color w:val="000000"/>
          <w:sz w:val="24"/>
          <w:szCs w:val="24"/>
          <w:lang w:val="de-DE"/>
        </w:rPr>
        <w:t xml:space="preserve">Lucius </w:t>
      </w:r>
      <w:r w:rsidRPr="00AB2428">
        <w:rPr>
          <w:rFonts w:ascii="Times New Roman" w:hAnsi="Times New Roman" w:cs="Times New Roman"/>
          <w:color w:val="000000"/>
          <w:sz w:val="24"/>
          <w:szCs w:val="24"/>
          <w:lang w:val="de-DE"/>
        </w:rPr>
        <w:t xml:space="preserve">Munatius Plancus, </w:t>
      </w:r>
      <w:r w:rsidR="00094927">
        <w:rPr>
          <w:rFonts w:ascii="Times New Roman" w:hAnsi="Times New Roman" w:cs="Times New Roman"/>
          <w:color w:val="000000"/>
          <w:sz w:val="24"/>
          <w:szCs w:val="24"/>
          <w:lang w:val="de-DE"/>
        </w:rPr>
        <w:t>die, passend zur ‚Propaganda‘ Octavians, den Einfluss Kleopatras auf Marcus Antonius’ Entscheidungen als Grund für ihren Abfall anführten;</w:t>
      </w:r>
      <w:r w:rsidR="00094927">
        <w:rPr>
          <w:rStyle w:val="Funotenzeichen"/>
          <w:rFonts w:ascii="Times New Roman" w:hAnsi="Times New Roman" w:cs="Times New Roman"/>
          <w:color w:val="000000"/>
          <w:sz w:val="24"/>
          <w:szCs w:val="24"/>
          <w:lang w:val="de-DE"/>
        </w:rPr>
        <w:footnoteReference w:id="105"/>
      </w:r>
      <w:r w:rsidR="00094927">
        <w:rPr>
          <w:rFonts w:ascii="Times New Roman" w:hAnsi="Times New Roman" w:cs="Times New Roman"/>
          <w:color w:val="000000"/>
          <w:sz w:val="24"/>
          <w:szCs w:val="24"/>
          <w:lang w:val="de-DE"/>
        </w:rPr>
        <w:t xml:space="preserve"> </w:t>
      </w:r>
      <w:r w:rsidR="0069290A">
        <w:rPr>
          <w:rFonts w:ascii="Times New Roman" w:hAnsi="Times New Roman" w:cs="Times New Roman"/>
          <w:color w:val="000000"/>
          <w:sz w:val="24"/>
          <w:szCs w:val="24"/>
          <w:lang w:val="de-DE"/>
        </w:rPr>
        <w:t xml:space="preserve">unter demselben Vorwand verließ auch </w:t>
      </w:r>
      <w:r w:rsidR="00133706">
        <w:rPr>
          <w:rFonts w:ascii="Times New Roman" w:hAnsi="Times New Roman" w:cs="Times New Roman"/>
          <w:color w:val="000000"/>
          <w:sz w:val="24"/>
          <w:szCs w:val="24"/>
          <w:lang w:val="de-DE"/>
        </w:rPr>
        <w:t xml:space="preserve">Gnaeus </w:t>
      </w:r>
      <w:r w:rsidRPr="00AB2428">
        <w:rPr>
          <w:rFonts w:ascii="Times New Roman" w:hAnsi="Times New Roman" w:cs="Times New Roman"/>
          <w:color w:val="000000"/>
          <w:sz w:val="24"/>
          <w:szCs w:val="24"/>
          <w:lang w:val="de-DE"/>
        </w:rPr>
        <w:t>Domitius Ahenobarbus</w:t>
      </w:r>
      <w:r w:rsidR="009860D2">
        <w:rPr>
          <w:rFonts w:ascii="Times New Roman" w:hAnsi="Times New Roman" w:cs="Times New Roman"/>
          <w:color w:val="000000"/>
          <w:sz w:val="24"/>
          <w:szCs w:val="24"/>
          <w:lang w:val="de-DE"/>
        </w:rPr>
        <w:t xml:space="preserve"> </w:t>
      </w:r>
      <w:r w:rsidR="0069290A">
        <w:rPr>
          <w:rFonts w:ascii="Times New Roman" w:hAnsi="Times New Roman" w:cs="Times New Roman"/>
          <w:color w:val="000000"/>
          <w:sz w:val="24"/>
          <w:szCs w:val="24"/>
          <w:lang w:val="de-DE"/>
        </w:rPr>
        <w:t xml:space="preserve">den Antonius, obwohl </w:t>
      </w:r>
      <w:r w:rsidR="00E709C2">
        <w:rPr>
          <w:rFonts w:ascii="Times New Roman" w:hAnsi="Times New Roman" w:cs="Times New Roman"/>
          <w:color w:val="000000"/>
          <w:sz w:val="24"/>
          <w:szCs w:val="24"/>
          <w:lang w:val="de-DE"/>
        </w:rPr>
        <w:t xml:space="preserve">er </w:t>
      </w:r>
      <w:r w:rsidRPr="00AB2428">
        <w:rPr>
          <w:rFonts w:ascii="Times New Roman" w:hAnsi="Times New Roman" w:cs="Times New Roman"/>
          <w:color w:val="000000"/>
          <w:sz w:val="24"/>
          <w:szCs w:val="24"/>
          <w:lang w:val="de-DE"/>
        </w:rPr>
        <w:t xml:space="preserve">doch kurz zuvor noch als </w:t>
      </w:r>
      <w:r w:rsidR="009860D2">
        <w:rPr>
          <w:rFonts w:ascii="Times New Roman" w:hAnsi="Times New Roman" w:cs="Times New Roman"/>
          <w:color w:val="000000"/>
          <w:sz w:val="24"/>
          <w:szCs w:val="24"/>
          <w:lang w:val="de-DE"/>
        </w:rPr>
        <w:t xml:space="preserve">Konsul </w:t>
      </w:r>
      <w:r w:rsidR="00C222CD">
        <w:rPr>
          <w:rFonts w:ascii="Times New Roman" w:hAnsi="Times New Roman" w:cs="Times New Roman"/>
          <w:color w:val="000000"/>
          <w:sz w:val="24"/>
          <w:szCs w:val="24"/>
          <w:lang w:val="de-DE"/>
        </w:rPr>
        <w:t xml:space="preserve">Antonius’ </w:t>
      </w:r>
      <w:r w:rsidR="009860D2">
        <w:rPr>
          <w:rFonts w:ascii="Times New Roman" w:hAnsi="Times New Roman" w:cs="Times New Roman"/>
          <w:color w:val="000000"/>
          <w:sz w:val="24"/>
          <w:szCs w:val="24"/>
          <w:lang w:val="de-DE"/>
        </w:rPr>
        <w:t xml:space="preserve">Interessen </w:t>
      </w:r>
      <w:r w:rsidRPr="00AB2428">
        <w:rPr>
          <w:rFonts w:ascii="Times New Roman" w:hAnsi="Times New Roman" w:cs="Times New Roman"/>
          <w:color w:val="000000"/>
          <w:sz w:val="24"/>
          <w:szCs w:val="24"/>
          <w:lang w:val="de-DE"/>
        </w:rPr>
        <w:t xml:space="preserve">in Rom </w:t>
      </w:r>
      <w:r w:rsidR="009860D2">
        <w:rPr>
          <w:rFonts w:ascii="Times New Roman" w:hAnsi="Times New Roman" w:cs="Times New Roman"/>
          <w:color w:val="000000"/>
          <w:sz w:val="24"/>
          <w:szCs w:val="24"/>
          <w:lang w:val="de-DE"/>
        </w:rPr>
        <w:t xml:space="preserve">vertreten hatte </w:t>
      </w:r>
      <w:r w:rsidR="00094927">
        <w:rPr>
          <w:rFonts w:ascii="Times New Roman" w:hAnsi="Times New Roman" w:cs="Times New Roman"/>
          <w:color w:val="000000"/>
          <w:sz w:val="24"/>
          <w:szCs w:val="24"/>
          <w:lang w:val="de-DE"/>
        </w:rPr>
        <w:t xml:space="preserve">und dessen Flucht </w:t>
      </w:r>
      <w:r w:rsidR="00094927">
        <w:rPr>
          <w:rFonts w:ascii="Times New Roman" w:hAnsi="Times New Roman" w:cs="Times New Roman"/>
          <w:color w:val="000000"/>
          <w:sz w:val="24"/>
          <w:szCs w:val="24"/>
          <w:lang w:val="de-DE"/>
        </w:rPr>
        <w:lastRenderedPageBreak/>
        <w:t>aus der Stadt Antonius wahrscheinlich als Beleg für die Legitimität seine</w:t>
      </w:r>
      <w:r w:rsidR="009860D2">
        <w:rPr>
          <w:rFonts w:ascii="Times New Roman" w:hAnsi="Times New Roman" w:cs="Times New Roman"/>
          <w:color w:val="000000"/>
          <w:sz w:val="24"/>
          <w:szCs w:val="24"/>
          <w:lang w:val="de-DE"/>
        </w:rPr>
        <w:t>r Machta</w:t>
      </w:r>
      <w:r w:rsidR="00094927">
        <w:rPr>
          <w:rFonts w:ascii="Times New Roman" w:hAnsi="Times New Roman" w:cs="Times New Roman"/>
          <w:color w:val="000000"/>
          <w:sz w:val="24"/>
          <w:szCs w:val="24"/>
          <w:lang w:val="de-DE"/>
        </w:rPr>
        <w:t>nspr</w:t>
      </w:r>
      <w:r w:rsidR="009860D2">
        <w:rPr>
          <w:rFonts w:ascii="Times New Roman" w:hAnsi="Times New Roman" w:cs="Times New Roman"/>
          <w:color w:val="000000"/>
          <w:sz w:val="24"/>
          <w:szCs w:val="24"/>
          <w:lang w:val="de-DE"/>
        </w:rPr>
        <w:t>üche</w:t>
      </w:r>
      <w:r w:rsidR="00094927">
        <w:rPr>
          <w:rFonts w:ascii="Times New Roman" w:hAnsi="Times New Roman" w:cs="Times New Roman"/>
          <w:color w:val="000000"/>
          <w:sz w:val="24"/>
          <w:szCs w:val="24"/>
          <w:lang w:val="de-DE"/>
        </w:rPr>
        <w:t xml:space="preserve"> ins Feld geführt hatte</w:t>
      </w:r>
      <w:r w:rsidRPr="00AB2428">
        <w:rPr>
          <w:rFonts w:ascii="Times New Roman" w:hAnsi="Times New Roman" w:cs="Times New Roman"/>
          <w:color w:val="000000"/>
          <w:sz w:val="24"/>
          <w:szCs w:val="24"/>
          <w:lang w:val="de-DE"/>
        </w:rPr>
        <w:t>.</w:t>
      </w:r>
      <w:r w:rsidRPr="00AB2428">
        <w:rPr>
          <w:rStyle w:val="Funotenzeichen"/>
          <w:rFonts w:ascii="Times New Roman" w:hAnsi="Times New Roman" w:cs="Times New Roman"/>
          <w:color w:val="000000"/>
          <w:sz w:val="24"/>
          <w:szCs w:val="24"/>
          <w:lang w:val="de-DE"/>
        </w:rPr>
        <w:footnoteReference w:id="106"/>
      </w:r>
    </w:p>
    <w:p w:rsidR="00525FF6" w:rsidRDefault="009860D2"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Dabei mag a</w:t>
      </w:r>
      <w:r w:rsidR="001222F5" w:rsidRPr="00181AD9">
        <w:rPr>
          <w:rFonts w:ascii="Times New Roman" w:hAnsi="Times New Roman" w:cs="Times New Roman"/>
          <w:sz w:val="24"/>
          <w:szCs w:val="24"/>
          <w:lang w:val="de-DE"/>
        </w:rPr>
        <w:t>us heutiger Perspektive d</w:t>
      </w:r>
      <w:r>
        <w:rPr>
          <w:rFonts w:ascii="Times New Roman" w:hAnsi="Times New Roman" w:cs="Times New Roman"/>
          <w:sz w:val="24"/>
          <w:szCs w:val="24"/>
          <w:lang w:val="de-DE"/>
        </w:rPr>
        <w:t xml:space="preserve">as </w:t>
      </w:r>
      <w:r w:rsidR="001222F5" w:rsidRPr="00181AD9">
        <w:rPr>
          <w:rFonts w:ascii="Times New Roman" w:hAnsi="Times New Roman" w:cs="Times New Roman"/>
          <w:sz w:val="24"/>
          <w:szCs w:val="24"/>
          <w:lang w:val="de-DE"/>
        </w:rPr>
        <w:t xml:space="preserve">Hin und Her </w:t>
      </w:r>
      <w:r>
        <w:rPr>
          <w:rFonts w:ascii="Times New Roman" w:hAnsi="Times New Roman" w:cs="Times New Roman"/>
          <w:sz w:val="24"/>
          <w:szCs w:val="24"/>
          <w:lang w:val="de-DE"/>
        </w:rPr>
        <w:t xml:space="preserve">sowohl der Jahre </w:t>
      </w:r>
      <w:r w:rsidR="0069290A">
        <w:rPr>
          <w:rFonts w:ascii="Times New Roman" w:hAnsi="Times New Roman" w:cs="Times New Roman"/>
          <w:sz w:val="24"/>
          <w:szCs w:val="24"/>
          <w:lang w:val="de-DE"/>
        </w:rPr>
        <w:t>48/47</w:t>
      </w:r>
      <w:r w:rsidR="00A82877">
        <w:rPr>
          <w:rFonts w:ascii="Times New Roman" w:hAnsi="Times New Roman" w:cs="Times New Roman"/>
          <w:sz w:val="24"/>
          <w:szCs w:val="24"/>
          <w:lang w:val="de-DE"/>
        </w:rPr>
        <w:t> </w:t>
      </w:r>
      <w:r w:rsidR="0069290A">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69290A">
        <w:rPr>
          <w:rFonts w:ascii="Times New Roman" w:hAnsi="Times New Roman" w:cs="Times New Roman"/>
          <w:sz w:val="24"/>
          <w:szCs w:val="24"/>
          <w:lang w:val="de-DE"/>
        </w:rPr>
        <w:t>Chr.</w:t>
      </w:r>
      <w:r w:rsidR="0069290A" w:rsidRPr="0069290A">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als auch </w:t>
      </w:r>
      <w:r w:rsidR="00A82877">
        <w:rPr>
          <w:rFonts w:ascii="Times New Roman" w:hAnsi="Times New Roman" w:cs="Times New Roman"/>
          <w:sz w:val="24"/>
          <w:szCs w:val="24"/>
          <w:lang w:val="de-DE"/>
        </w:rPr>
        <w:t>32/31 </w:t>
      </w:r>
      <w:r w:rsidR="0069290A">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69290A">
        <w:rPr>
          <w:rFonts w:ascii="Times New Roman" w:hAnsi="Times New Roman" w:cs="Times New Roman"/>
          <w:sz w:val="24"/>
          <w:szCs w:val="24"/>
          <w:lang w:val="de-DE"/>
        </w:rPr>
        <w:t>Chr.</w:t>
      </w:r>
      <w:r>
        <w:rPr>
          <w:rFonts w:ascii="Times New Roman" w:hAnsi="Times New Roman" w:cs="Times New Roman"/>
          <w:sz w:val="24"/>
          <w:szCs w:val="24"/>
          <w:lang w:val="de-DE"/>
        </w:rPr>
        <w:t xml:space="preserve"> mit Senaten und Gegensenaten, Magistraten und Gegenmagistraten </w:t>
      </w:r>
      <w:r w:rsidR="00584C4F">
        <w:rPr>
          <w:rFonts w:ascii="Times New Roman" w:hAnsi="Times New Roman" w:cs="Times New Roman"/>
          <w:sz w:val="24"/>
          <w:szCs w:val="24"/>
          <w:lang w:val="de-DE"/>
        </w:rPr>
        <w:t xml:space="preserve">sowie mehr oder minder bedeutenden </w:t>
      </w:r>
      <w:r>
        <w:rPr>
          <w:rFonts w:ascii="Times New Roman" w:hAnsi="Times New Roman" w:cs="Times New Roman"/>
          <w:sz w:val="24"/>
          <w:szCs w:val="24"/>
          <w:lang w:val="de-DE"/>
        </w:rPr>
        <w:t>Senatoren, die immer wieder die Seiten wechsel</w:t>
      </w:r>
      <w:r w:rsidR="001D4B18">
        <w:rPr>
          <w:rFonts w:ascii="Times New Roman" w:hAnsi="Times New Roman" w:cs="Times New Roman"/>
          <w:sz w:val="24"/>
          <w:szCs w:val="24"/>
          <w:lang w:val="de-DE"/>
        </w:rPr>
        <w:t>te</w:t>
      </w:r>
      <w:r>
        <w:rPr>
          <w:rFonts w:ascii="Times New Roman" w:hAnsi="Times New Roman" w:cs="Times New Roman"/>
          <w:sz w:val="24"/>
          <w:szCs w:val="24"/>
          <w:lang w:val="de-DE"/>
        </w:rPr>
        <w:t xml:space="preserve">n, als seien sie unfähig oder zu opportunistisch, eine endgültige Entscheidung zu treffen, </w:t>
      </w:r>
      <w:r w:rsidR="001222F5" w:rsidRPr="00181AD9">
        <w:rPr>
          <w:rFonts w:ascii="Times New Roman" w:hAnsi="Times New Roman" w:cs="Times New Roman"/>
          <w:sz w:val="24"/>
          <w:szCs w:val="24"/>
          <w:lang w:val="de-DE"/>
        </w:rPr>
        <w:t xml:space="preserve">auf den ersten Blick </w:t>
      </w:r>
      <w:r w:rsidR="000555EA">
        <w:rPr>
          <w:rFonts w:ascii="Times New Roman" w:hAnsi="Times New Roman" w:cs="Times New Roman"/>
          <w:sz w:val="24"/>
          <w:szCs w:val="24"/>
          <w:lang w:val="de-DE"/>
        </w:rPr>
        <w:t xml:space="preserve">absurd </w:t>
      </w:r>
      <w:r w:rsidR="001222F5" w:rsidRPr="00181AD9">
        <w:rPr>
          <w:rFonts w:ascii="Times New Roman" w:hAnsi="Times New Roman" w:cs="Times New Roman"/>
          <w:sz w:val="24"/>
          <w:szCs w:val="24"/>
          <w:lang w:val="de-DE"/>
        </w:rPr>
        <w:t>erscheinen</w:t>
      </w:r>
      <w:r>
        <w:rPr>
          <w:rFonts w:ascii="Times New Roman" w:hAnsi="Times New Roman" w:cs="Times New Roman"/>
          <w:sz w:val="24"/>
          <w:szCs w:val="24"/>
          <w:lang w:val="de-DE"/>
        </w:rPr>
        <w:t>.</w:t>
      </w:r>
      <w:r w:rsidR="006B548A">
        <w:rPr>
          <w:rStyle w:val="Funotenzeichen"/>
          <w:rFonts w:ascii="Times New Roman" w:hAnsi="Times New Roman" w:cs="Times New Roman"/>
          <w:sz w:val="24"/>
          <w:szCs w:val="24"/>
          <w:lang w:val="de-DE"/>
        </w:rPr>
        <w:footnoteReference w:id="107"/>
      </w:r>
      <w:r>
        <w:rPr>
          <w:rFonts w:ascii="Times New Roman" w:hAnsi="Times New Roman" w:cs="Times New Roman"/>
          <w:sz w:val="24"/>
          <w:szCs w:val="24"/>
          <w:lang w:val="de-DE"/>
        </w:rPr>
        <w:t xml:space="preserve"> </w:t>
      </w:r>
      <w:r w:rsidR="00584C4F">
        <w:rPr>
          <w:rFonts w:ascii="Times New Roman" w:hAnsi="Times New Roman" w:cs="Times New Roman"/>
          <w:sz w:val="24"/>
          <w:szCs w:val="24"/>
          <w:lang w:val="de-DE"/>
        </w:rPr>
        <w:t xml:space="preserve">Bei näherer Betrachtung wird jedoch deutlich, dass </w:t>
      </w:r>
      <w:r w:rsidR="00584C4F" w:rsidRPr="00181AD9">
        <w:rPr>
          <w:rFonts w:ascii="Times New Roman" w:hAnsi="Times New Roman" w:cs="Times New Roman"/>
          <w:sz w:val="24"/>
          <w:szCs w:val="24"/>
          <w:lang w:val="de-DE"/>
        </w:rPr>
        <w:t>die</w:t>
      </w:r>
      <w:r w:rsidR="00584C4F">
        <w:rPr>
          <w:rFonts w:ascii="Times New Roman" w:hAnsi="Times New Roman" w:cs="Times New Roman"/>
          <w:sz w:val="24"/>
          <w:szCs w:val="24"/>
          <w:lang w:val="de-DE"/>
        </w:rPr>
        <w:t>se</w:t>
      </w:r>
      <w:r w:rsidR="00584C4F" w:rsidRPr="00181AD9">
        <w:rPr>
          <w:rFonts w:ascii="Times New Roman" w:hAnsi="Times New Roman" w:cs="Times New Roman"/>
          <w:sz w:val="24"/>
          <w:szCs w:val="24"/>
          <w:lang w:val="de-DE"/>
        </w:rPr>
        <w:t xml:space="preserve"> Situation</w:t>
      </w:r>
      <w:r w:rsidR="00584C4F">
        <w:rPr>
          <w:rFonts w:ascii="Times New Roman" w:hAnsi="Times New Roman" w:cs="Times New Roman"/>
          <w:sz w:val="24"/>
          <w:szCs w:val="24"/>
          <w:lang w:val="de-DE"/>
        </w:rPr>
        <w:t>en</w:t>
      </w:r>
      <w:r w:rsidR="00584C4F" w:rsidRPr="00181AD9">
        <w:rPr>
          <w:rFonts w:ascii="Times New Roman" w:hAnsi="Times New Roman" w:cs="Times New Roman"/>
          <w:sz w:val="24"/>
          <w:szCs w:val="24"/>
          <w:lang w:val="de-DE"/>
        </w:rPr>
        <w:t xml:space="preserve"> </w:t>
      </w:r>
      <w:r w:rsidR="003C0CC5">
        <w:rPr>
          <w:rFonts w:ascii="Times New Roman" w:hAnsi="Times New Roman" w:cs="Times New Roman"/>
          <w:sz w:val="24"/>
          <w:szCs w:val="24"/>
          <w:lang w:val="de-DE"/>
        </w:rPr>
        <w:t>für die B</w:t>
      </w:r>
      <w:r w:rsidR="00584C4F">
        <w:rPr>
          <w:rFonts w:ascii="Times New Roman" w:hAnsi="Times New Roman" w:cs="Times New Roman"/>
          <w:sz w:val="24"/>
          <w:szCs w:val="24"/>
          <w:lang w:val="de-DE"/>
        </w:rPr>
        <w:t xml:space="preserve">etroffenen schlicht schwierig zu meistern und </w:t>
      </w:r>
      <w:r w:rsidR="00584C4F" w:rsidRPr="00181AD9">
        <w:rPr>
          <w:rFonts w:ascii="Times New Roman" w:hAnsi="Times New Roman" w:cs="Times New Roman"/>
          <w:sz w:val="24"/>
          <w:szCs w:val="24"/>
          <w:lang w:val="de-DE"/>
        </w:rPr>
        <w:t>potenziell gefährlich</w:t>
      </w:r>
      <w:r w:rsidR="00584C4F">
        <w:rPr>
          <w:rFonts w:ascii="Times New Roman" w:hAnsi="Times New Roman" w:cs="Times New Roman"/>
          <w:sz w:val="24"/>
          <w:szCs w:val="24"/>
          <w:lang w:val="de-DE"/>
        </w:rPr>
        <w:t xml:space="preserve"> waren, waren sie doch </w:t>
      </w:r>
      <w:r w:rsidR="001222F5" w:rsidRPr="00181AD9">
        <w:rPr>
          <w:rFonts w:ascii="Times New Roman" w:hAnsi="Times New Roman" w:cs="Times New Roman"/>
          <w:sz w:val="24"/>
          <w:szCs w:val="24"/>
          <w:lang w:val="de-DE"/>
        </w:rPr>
        <w:t>gezwungen</w:t>
      </w:r>
      <w:r w:rsidR="00584C4F">
        <w:rPr>
          <w:rFonts w:ascii="Times New Roman" w:hAnsi="Times New Roman" w:cs="Times New Roman"/>
          <w:sz w:val="24"/>
          <w:szCs w:val="24"/>
          <w:lang w:val="de-DE"/>
        </w:rPr>
        <w:t xml:space="preserve">, </w:t>
      </w:r>
      <w:r w:rsidR="00181AD9">
        <w:rPr>
          <w:rFonts w:ascii="Times New Roman" w:hAnsi="Times New Roman" w:cs="Times New Roman"/>
          <w:sz w:val="24"/>
          <w:szCs w:val="24"/>
          <w:lang w:val="de-DE"/>
        </w:rPr>
        <w:t xml:space="preserve">sich </w:t>
      </w:r>
      <w:r w:rsidR="00584C4F">
        <w:rPr>
          <w:rFonts w:ascii="Times New Roman" w:hAnsi="Times New Roman" w:cs="Times New Roman"/>
          <w:sz w:val="24"/>
          <w:szCs w:val="24"/>
          <w:lang w:val="de-DE"/>
        </w:rPr>
        <w:t xml:space="preserve">(unter ständig wechselnden Bedingungen) immer wieder aufs Neue </w:t>
      </w:r>
      <w:r w:rsidR="00181AD9">
        <w:rPr>
          <w:rFonts w:ascii="Times New Roman" w:hAnsi="Times New Roman" w:cs="Times New Roman"/>
          <w:sz w:val="24"/>
          <w:szCs w:val="24"/>
          <w:lang w:val="de-DE"/>
        </w:rPr>
        <w:t xml:space="preserve">mit den </w:t>
      </w:r>
      <w:r w:rsidR="00E409C6">
        <w:rPr>
          <w:rFonts w:ascii="Times New Roman" w:hAnsi="Times New Roman" w:cs="Times New Roman"/>
          <w:sz w:val="24"/>
          <w:szCs w:val="24"/>
          <w:lang w:val="de-DE"/>
        </w:rPr>
        <w:t xml:space="preserve">jeweiligen </w:t>
      </w:r>
      <w:r w:rsidR="00181AD9">
        <w:rPr>
          <w:rFonts w:ascii="Times New Roman" w:hAnsi="Times New Roman" w:cs="Times New Roman"/>
          <w:sz w:val="24"/>
          <w:szCs w:val="24"/>
          <w:lang w:val="de-DE"/>
        </w:rPr>
        <w:t xml:space="preserve">Rivalen </w:t>
      </w:r>
      <w:r w:rsidR="00584C4F">
        <w:rPr>
          <w:rFonts w:ascii="Times New Roman" w:hAnsi="Times New Roman" w:cs="Times New Roman"/>
          <w:sz w:val="24"/>
          <w:szCs w:val="24"/>
          <w:lang w:val="de-DE"/>
        </w:rPr>
        <w:t xml:space="preserve">um die Herrschaft </w:t>
      </w:r>
      <w:r w:rsidR="00181AD9">
        <w:rPr>
          <w:rFonts w:ascii="Times New Roman" w:hAnsi="Times New Roman" w:cs="Times New Roman"/>
          <w:sz w:val="24"/>
          <w:szCs w:val="24"/>
          <w:lang w:val="de-DE"/>
        </w:rPr>
        <w:t>zu arrangieren</w:t>
      </w:r>
      <w:r w:rsidR="00584C4F">
        <w:rPr>
          <w:rFonts w:ascii="Times New Roman" w:hAnsi="Times New Roman" w:cs="Times New Roman"/>
          <w:sz w:val="24"/>
          <w:szCs w:val="24"/>
          <w:lang w:val="de-DE"/>
        </w:rPr>
        <w:t xml:space="preserve">. </w:t>
      </w:r>
      <w:r w:rsidR="00616B57">
        <w:rPr>
          <w:rFonts w:ascii="Times New Roman" w:hAnsi="Times New Roman" w:cs="Times New Roman"/>
          <w:sz w:val="24"/>
          <w:szCs w:val="24"/>
          <w:lang w:val="de-DE"/>
        </w:rPr>
        <w:t xml:space="preserve">So </w:t>
      </w:r>
      <w:r w:rsidR="00E76C32" w:rsidRPr="00181AD9">
        <w:rPr>
          <w:rFonts w:ascii="Times New Roman" w:hAnsi="Times New Roman" w:cs="Times New Roman"/>
          <w:sz w:val="24"/>
          <w:szCs w:val="24"/>
          <w:lang w:val="de-DE"/>
        </w:rPr>
        <w:t xml:space="preserve">berichtet Cassius Dio, </w:t>
      </w:r>
      <w:r w:rsidR="003E65EF" w:rsidRPr="00181AD9">
        <w:rPr>
          <w:rFonts w:ascii="Times New Roman" w:hAnsi="Times New Roman" w:cs="Times New Roman"/>
          <w:sz w:val="24"/>
          <w:szCs w:val="24"/>
          <w:lang w:val="de-DE"/>
        </w:rPr>
        <w:t xml:space="preserve">dass Pompeius </w:t>
      </w:r>
      <w:r w:rsidR="00E76C32" w:rsidRPr="00181AD9">
        <w:rPr>
          <w:rFonts w:ascii="Times New Roman" w:hAnsi="Times New Roman" w:cs="Times New Roman"/>
          <w:sz w:val="24"/>
          <w:szCs w:val="24"/>
          <w:lang w:val="de-DE"/>
        </w:rPr>
        <w:t>Senatoren und Magistrate</w:t>
      </w:r>
      <w:r w:rsidR="003E65EF" w:rsidRPr="00181AD9">
        <w:rPr>
          <w:rFonts w:ascii="Times New Roman" w:hAnsi="Times New Roman" w:cs="Times New Roman"/>
          <w:sz w:val="24"/>
          <w:szCs w:val="24"/>
          <w:lang w:val="de-DE"/>
        </w:rPr>
        <w:t xml:space="preserve"> nicht nur dazu </w:t>
      </w:r>
      <w:r w:rsidR="00045E34" w:rsidRPr="00181AD9">
        <w:rPr>
          <w:rFonts w:ascii="Times New Roman" w:hAnsi="Times New Roman" w:cs="Times New Roman"/>
          <w:sz w:val="24"/>
          <w:szCs w:val="24"/>
          <w:lang w:val="de-DE"/>
        </w:rPr>
        <w:t>aufgefordert hatte</w:t>
      </w:r>
      <w:r w:rsidR="00E76C32" w:rsidRPr="00181AD9">
        <w:rPr>
          <w:rFonts w:ascii="Times New Roman" w:hAnsi="Times New Roman" w:cs="Times New Roman"/>
          <w:sz w:val="24"/>
          <w:szCs w:val="24"/>
          <w:lang w:val="de-DE"/>
        </w:rPr>
        <w:t>, die Stadt zu verlassen</w:t>
      </w:r>
      <w:r w:rsidR="00045E34" w:rsidRPr="00181AD9">
        <w:rPr>
          <w:rFonts w:ascii="Times New Roman" w:hAnsi="Times New Roman" w:cs="Times New Roman"/>
          <w:sz w:val="24"/>
          <w:szCs w:val="24"/>
          <w:lang w:val="de-DE"/>
        </w:rPr>
        <w:t xml:space="preserve">, und ihnen dazu mittels eines Erlasses die Erlaubnis </w:t>
      </w:r>
      <w:r w:rsidR="003E65EF" w:rsidRPr="00181AD9">
        <w:rPr>
          <w:rFonts w:ascii="Times New Roman" w:hAnsi="Times New Roman" w:cs="Times New Roman"/>
          <w:sz w:val="24"/>
          <w:szCs w:val="24"/>
          <w:lang w:val="de-DE"/>
        </w:rPr>
        <w:t>e</w:t>
      </w:r>
      <w:r w:rsidR="00045E34" w:rsidRPr="00181AD9">
        <w:rPr>
          <w:rFonts w:ascii="Times New Roman" w:hAnsi="Times New Roman" w:cs="Times New Roman"/>
          <w:sz w:val="24"/>
          <w:szCs w:val="24"/>
          <w:lang w:val="de-DE"/>
        </w:rPr>
        <w:t>rteilt</w:t>
      </w:r>
      <w:r w:rsidR="003E65EF" w:rsidRPr="00181AD9">
        <w:rPr>
          <w:rFonts w:ascii="Times New Roman" w:hAnsi="Times New Roman" w:cs="Times New Roman"/>
          <w:sz w:val="24"/>
          <w:szCs w:val="24"/>
          <w:lang w:val="de-DE"/>
        </w:rPr>
        <w:t xml:space="preserve"> </w:t>
      </w:r>
      <w:r w:rsidR="00045E34" w:rsidRPr="00181AD9">
        <w:rPr>
          <w:rFonts w:ascii="Times New Roman" w:hAnsi="Times New Roman" w:cs="Times New Roman"/>
          <w:sz w:val="24"/>
          <w:szCs w:val="24"/>
          <w:lang w:val="de-DE"/>
        </w:rPr>
        <w:t>habe</w:t>
      </w:r>
      <w:r w:rsidR="00E76C32" w:rsidRPr="00181AD9">
        <w:rPr>
          <w:rFonts w:ascii="Times New Roman" w:hAnsi="Times New Roman" w:cs="Times New Roman"/>
          <w:sz w:val="24"/>
          <w:szCs w:val="24"/>
          <w:lang w:val="de-DE"/>
        </w:rPr>
        <w:t xml:space="preserve">; </w:t>
      </w:r>
      <w:r w:rsidR="00483685">
        <w:rPr>
          <w:rFonts w:ascii="Times New Roman" w:hAnsi="Times New Roman" w:cs="Times New Roman"/>
          <w:sz w:val="24"/>
          <w:szCs w:val="24"/>
          <w:lang w:val="de-DE"/>
        </w:rPr>
        <w:t xml:space="preserve">er </w:t>
      </w:r>
      <w:r w:rsidR="00483685">
        <w:rPr>
          <w:rFonts w:ascii="Times New Roman" w:hAnsi="Times New Roman" w:cs="Times New Roman"/>
          <w:sz w:val="24"/>
          <w:szCs w:val="24"/>
          <w:lang w:val="de-DE"/>
        </w:rPr>
        <w:lastRenderedPageBreak/>
        <w:t xml:space="preserve">habe </w:t>
      </w:r>
      <w:r w:rsidR="003E65EF" w:rsidRPr="00181AD9">
        <w:rPr>
          <w:rFonts w:ascii="Times New Roman" w:hAnsi="Times New Roman" w:cs="Times New Roman"/>
          <w:sz w:val="24"/>
          <w:szCs w:val="24"/>
          <w:lang w:val="de-DE"/>
        </w:rPr>
        <w:t xml:space="preserve">vielmehr </w:t>
      </w:r>
      <w:r w:rsidR="00E76C32" w:rsidRPr="00181AD9">
        <w:rPr>
          <w:rFonts w:ascii="Times New Roman" w:hAnsi="Times New Roman" w:cs="Times New Roman"/>
          <w:sz w:val="24"/>
          <w:szCs w:val="24"/>
          <w:lang w:val="de-DE"/>
        </w:rPr>
        <w:t>gleichzeitig jedem, der zurückblieb, gedroht, ihm die gleiche Behandlung widerfahren zu lassen wie seinen Feinden.</w:t>
      </w:r>
      <w:r w:rsidR="00E76C32" w:rsidRPr="00181AD9">
        <w:rPr>
          <w:rStyle w:val="Funotenzeichen"/>
          <w:rFonts w:ascii="Times New Roman" w:hAnsi="Times New Roman" w:cs="Times New Roman"/>
          <w:sz w:val="24"/>
          <w:szCs w:val="24"/>
          <w:lang w:val="de-DE"/>
        </w:rPr>
        <w:footnoteReference w:id="108"/>
      </w:r>
      <w:r w:rsidR="00181AD9" w:rsidRPr="00181AD9">
        <w:rPr>
          <w:rFonts w:ascii="Times New Roman" w:hAnsi="Times New Roman" w:cs="Times New Roman"/>
          <w:sz w:val="24"/>
          <w:szCs w:val="24"/>
          <w:lang w:val="de-DE"/>
        </w:rPr>
        <w:t xml:space="preserve"> </w:t>
      </w:r>
      <w:r w:rsidR="00244AAA">
        <w:rPr>
          <w:rFonts w:ascii="Times New Roman" w:hAnsi="Times New Roman" w:cs="Times New Roman"/>
          <w:sz w:val="24"/>
          <w:szCs w:val="24"/>
          <w:lang w:val="de-DE"/>
        </w:rPr>
        <w:t>Und obschon Caesar</w:t>
      </w:r>
      <w:r w:rsidR="00A836D2">
        <w:rPr>
          <w:rFonts w:ascii="Times New Roman" w:hAnsi="Times New Roman" w:cs="Times New Roman"/>
          <w:sz w:val="24"/>
          <w:szCs w:val="24"/>
          <w:lang w:val="de-DE"/>
        </w:rPr>
        <w:t>,</w:t>
      </w:r>
      <w:r w:rsidR="00244AAA">
        <w:rPr>
          <w:rFonts w:ascii="Times New Roman" w:hAnsi="Times New Roman" w:cs="Times New Roman"/>
          <w:sz w:val="24"/>
          <w:szCs w:val="24"/>
          <w:lang w:val="de-DE"/>
        </w:rPr>
        <w:t xml:space="preserve"> </w:t>
      </w:r>
      <w:r w:rsidR="00181AD9">
        <w:rPr>
          <w:rFonts w:ascii="Times New Roman" w:hAnsi="Times New Roman" w:cs="Times New Roman"/>
          <w:sz w:val="24"/>
          <w:szCs w:val="24"/>
          <w:lang w:val="de-DE"/>
        </w:rPr>
        <w:t xml:space="preserve">anders als </w:t>
      </w:r>
      <w:r w:rsidR="00AE77D5">
        <w:rPr>
          <w:rFonts w:ascii="Times New Roman" w:hAnsi="Times New Roman" w:cs="Times New Roman"/>
          <w:sz w:val="24"/>
          <w:szCs w:val="24"/>
          <w:lang w:val="de-DE"/>
        </w:rPr>
        <w:t>sein Rivale</w:t>
      </w:r>
      <w:r w:rsidR="00A836D2">
        <w:rPr>
          <w:rFonts w:ascii="Times New Roman" w:hAnsi="Times New Roman" w:cs="Times New Roman"/>
          <w:sz w:val="24"/>
          <w:szCs w:val="24"/>
          <w:lang w:val="de-DE"/>
        </w:rPr>
        <w:t>,</w:t>
      </w:r>
      <w:r w:rsidR="00AE77D5">
        <w:rPr>
          <w:rFonts w:ascii="Times New Roman" w:hAnsi="Times New Roman" w:cs="Times New Roman"/>
          <w:sz w:val="24"/>
          <w:szCs w:val="24"/>
          <w:lang w:val="de-DE"/>
        </w:rPr>
        <w:t xml:space="preserve"> </w:t>
      </w:r>
      <w:r w:rsidR="00181AD9">
        <w:rPr>
          <w:rFonts w:ascii="Times New Roman" w:hAnsi="Times New Roman" w:cs="Times New Roman"/>
          <w:sz w:val="24"/>
          <w:szCs w:val="24"/>
          <w:lang w:val="de-DE"/>
        </w:rPr>
        <w:t xml:space="preserve">keine </w:t>
      </w:r>
      <w:r w:rsidR="00A836D2">
        <w:rPr>
          <w:rFonts w:ascii="Times New Roman" w:hAnsi="Times New Roman" w:cs="Times New Roman"/>
          <w:sz w:val="24"/>
          <w:szCs w:val="24"/>
          <w:lang w:val="de-DE"/>
        </w:rPr>
        <w:t xml:space="preserve">offenen </w:t>
      </w:r>
      <w:r w:rsidR="00181AD9" w:rsidRPr="00181AD9">
        <w:rPr>
          <w:rFonts w:ascii="Times New Roman" w:hAnsi="Times New Roman" w:cs="Times New Roman"/>
          <w:sz w:val="24"/>
          <w:szCs w:val="24"/>
        </w:rPr>
        <w:t xml:space="preserve">Drohungen ausgesprochen, sondern </w:t>
      </w:r>
      <w:r w:rsidR="00A836D2">
        <w:rPr>
          <w:rFonts w:ascii="Times New Roman" w:hAnsi="Times New Roman" w:cs="Times New Roman"/>
          <w:sz w:val="24"/>
          <w:szCs w:val="24"/>
        </w:rPr>
        <w:t xml:space="preserve">lediglich </w:t>
      </w:r>
      <w:r w:rsidR="00181AD9" w:rsidRPr="00181AD9">
        <w:rPr>
          <w:rFonts w:ascii="Times New Roman" w:hAnsi="Times New Roman" w:cs="Times New Roman"/>
          <w:sz w:val="24"/>
          <w:szCs w:val="24"/>
        </w:rPr>
        <w:t>jene, die den Bürgerkrieg verlangten</w:t>
      </w:r>
      <w:r w:rsidR="00181AD9">
        <w:rPr>
          <w:rFonts w:ascii="Times New Roman" w:hAnsi="Times New Roman" w:cs="Times New Roman"/>
          <w:sz w:val="24"/>
          <w:szCs w:val="24"/>
        </w:rPr>
        <w:t>,</w:t>
      </w:r>
      <w:r w:rsidR="001A7305" w:rsidRPr="001A7305">
        <w:rPr>
          <w:rFonts w:ascii="Times New Roman" w:hAnsi="Times New Roman" w:cs="Times New Roman"/>
          <w:sz w:val="24"/>
          <w:szCs w:val="24"/>
        </w:rPr>
        <w:t xml:space="preserve"> </w:t>
      </w:r>
      <w:r w:rsidR="001A7305">
        <w:rPr>
          <w:rFonts w:ascii="Times New Roman" w:hAnsi="Times New Roman" w:cs="Times New Roman"/>
          <w:sz w:val="24"/>
          <w:szCs w:val="24"/>
        </w:rPr>
        <w:t>gescholten</w:t>
      </w:r>
      <w:r w:rsidR="001A7305" w:rsidRPr="00181AD9">
        <w:rPr>
          <w:rFonts w:ascii="Times New Roman" w:hAnsi="Times New Roman" w:cs="Times New Roman"/>
          <w:sz w:val="24"/>
          <w:szCs w:val="24"/>
        </w:rPr>
        <w:t xml:space="preserve"> habe</w:t>
      </w:r>
      <w:r w:rsidR="001A7305">
        <w:rPr>
          <w:rFonts w:ascii="Times New Roman" w:hAnsi="Times New Roman" w:cs="Times New Roman"/>
          <w:sz w:val="24"/>
          <w:szCs w:val="24"/>
        </w:rPr>
        <w:t>n soll,</w:t>
      </w:r>
      <w:r w:rsidR="00181AD9" w:rsidRPr="00181AD9">
        <w:rPr>
          <w:rStyle w:val="Funotenzeichen"/>
          <w:rFonts w:ascii="Times New Roman" w:hAnsi="Times New Roman" w:cs="Times New Roman"/>
          <w:sz w:val="24"/>
          <w:szCs w:val="24"/>
          <w:lang w:val="de-DE"/>
        </w:rPr>
        <w:footnoteReference w:id="109"/>
      </w:r>
      <w:r w:rsidR="00181AD9" w:rsidRPr="00181AD9">
        <w:rPr>
          <w:rFonts w:ascii="Times New Roman" w:hAnsi="Times New Roman" w:cs="Times New Roman"/>
          <w:sz w:val="24"/>
          <w:szCs w:val="24"/>
          <w:lang w:val="de-DE"/>
        </w:rPr>
        <w:t xml:space="preserve"> </w:t>
      </w:r>
      <w:r w:rsidR="00181AD9">
        <w:rPr>
          <w:rFonts w:ascii="Times New Roman" w:hAnsi="Times New Roman" w:cs="Times New Roman"/>
          <w:sz w:val="24"/>
          <w:szCs w:val="24"/>
        </w:rPr>
        <w:t>war die Verunsicherung in der Stadt offenbar groß.</w:t>
      </w:r>
      <w:r w:rsidR="00525FF6">
        <w:rPr>
          <w:rFonts w:ascii="Times New Roman" w:hAnsi="Times New Roman" w:cs="Times New Roman"/>
          <w:sz w:val="24"/>
          <w:szCs w:val="24"/>
        </w:rPr>
        <w:t xml:space="preserve"> </w:t>
      </w:r>
      <w:r w:rsidR="00181AD9">
        <w:rPr>
          <w:rFonts w:ascii="Times New Roman" w:hAnsi="Times New Roman" w:cs="Times New Roman"/>
          <w:sz w:val="24"/>
          <w:szCs w:val="24"/>
          <w:lang w:val="de-DE"/>
        </w:rPr>
        <w:t>Aus der Perspektive der Senat</w:t>
      </w:r>
      <w:r w:rsidR="003A5BF5">
        <w:rPr>
          <w:rFonts w:ascii="Times New Roman" w:hAnsi="Times New Roman" w:cs="Times New Roman"/>
          <w:sz w:val="24"/>
          <w:szCs w:val="24"/>
          <w:lang w:val="de-DE"/>
        </w:rPr>
        <w:t>oren</w:t>
      </w:r>
      <w:r w:rsidR="00A836D2">
        <w:rPr>
          <w:rFonts w:ascii="Times New Roman" w:hAnsi="Times New Roman" w:cs="Times New Roman"/>
          <w:sz w:val="24"/>
          <w:szCs w:val="24"/>
          <w:lang w:val="de-DE"/>
        </w:rPr>
        <w:t xml:space="preserve"> veranschaulichen</w:t>
      </w:r>
      <w:r w:rsidR="00525FF6">
        <w:rPr>
          <w:rFonts w:ascii="Times New Roman" w:hAnsi="Times New Roman" w:cs="Times New Roman"/>
          <w:sz w:val="24"/>
          <w:szCs w:val="24"/>
          <w:lang w:val="de-DE"/>
        </w:rPr>
        <w:t xml:space="preserve"> </w:t>
      </w:r>
      <w:r w:rsidR="00181AD9">
        <w:rPr>
          <w:rFonts w:ascii="Times New Roman" w:hAnsi="Times New Roman" w:cs="Times New Roman"/>
          <w:sz w:val="24"/>
          <w:szCs w:val="24"/>
          <w:lang w:val="de-DE"/>
        </w:rPr>
        <w:t>i</w:t>
      </w:r>
      <w:r w:rsidR="001222F5">
        <w:rPr>
          <w:rFonts w:ascii="Times New Roman" w:hAnsi="Times New Roman" w:cs="Times New Roman"/>
          <w:sz w:val="24"/>
          <w:szCs w:val="24"/>
          <w:lang w:val="de-DE"/>
        </w:rPr>
        <w:t>nsbeson</w:t>
      </w:r>
      <w:r w:rsidR="00584C4F">
        <w:rPr>
          <w:rFonts w:ascii="Times New Roman" w:hAnsi="Times New Roman" w:cs="Times New Roman"/>
          <w:sz w:val="24"/>
          <w:szCs w:val="24"/>
          <w:lang w:val="de-DE"/>
        </w:rPr>
        <w:t xml:space="preserve">dere die Briefe Ciceros </w:t>
      </w:r>
      <w:r w:rsidR="001222F5">
        <w:rPr>
          <w:rFonts w:ascii="Times New Roman" w:hAnsi="Times New Roman" w:cs="Times New Roman"/>
          <w:sz w:val="24"/>
          <w:szCs w:val="24"/>
          <w:lang w:val="de-DE"/>
        </w:rPr>
        <w:t xml:space="preserve">die enormen Schwierigkeiten, vor die sich </w:t>
      </w:r>
      <w:r w:rsidR="003A5BF5">
        <w:rPr>
          <w:rFonts w:ascii="Times New Roman" w:hAnsi="Times New Roman" w:cs="Times New Roman"/>
          <w:sz w:val="24"/>
          <w:szCs w:val="24"/>
          <w:lang w:val="de-DE"/>
        </w:rPr>
        <w:t xml:space="preserve">bedeutende und </w:t>
      </w:r>
      <w:r w:rsidR="001222F5">
        <w:rPr>
          <w:rFonts w:ascii="Times New Roman" w:hAnsi="Times New Roman" w:cs="Times New Roman"/>
          <w:sz w:val="24"/>
          <w:szCs w:val="24"/>
          <w:lang w:val="de-DE"/>
        </w:rPr>
        <w:t xml:space="preserve">weniger bedeutende </w:t>
      </w:r>
      <w:r w:rsidR="003A5BF5">
        <w:rPr>
          <w:rFonts w:ascii="Times New Roman" w:hAnsi="Times New Roman" w:cs="Times New Roman"/>
          <w:sz w:val="24"/>
          <w:szCs w:val="24"/>
          <w:lang w:val="de-DE"/>
        </w:rPr>
        <w:t xml:space="preserve">Aristokraten gleichermaßen </w:t>
      </w:r>
      <w:r w:rsidR="001222F5">
        <w:rPr>
          <w:rFonts w:ascii="Times New Roman" w:hAnsi="Times New Roman" w:cs="Times New Roman"/>
          <w:sz w:val="24"/>
          <w:szCs w:val="24"/>
          <w:lang w:val="de-DE"/>
        </w:rPr>
        <w:t>gestellt sahen</w:t>
      </w:r>
      <w:r w:rsidR="00A836D2">
        <w:rPr>
          <w:rFonts w:ascii="Times New Roman" w:hAnsi="Times New Roman" w:cs="Times New Roman"/>
          <w:sz w:val="24"/>
          <w:szCs w:val="24"/>
          <w:lang w:val="de-DE"/>
        </w:rPr>
        <w:t>,</w:t>
      </w:r>
      <w:r w:rsidR="001222F5">
        <w:rPr>
          <w:rFonts w:ascii="Times New Roman" w:hAnsi="Times New Roman" w:cs="Times New Roman"/>
          <w:sz w:val="24"/>
          <w:szCs w:val="24"/>
          <w:lang w:val="de-DE"/>
        </w:rPr>
        <w:t xml:space="preserve"> und illustrieren </w:t>
      </w:r>
      <w:r w:rsidR="00A836D2">
        <w:rPr>
          <w:rFonts w:ascii="Times New Roman" w:hAnsi="Times New Roman" w:cs="Times New Roman"/>
          <w:sz w:val="24"/>
          <w:szCs w:val="24"/>
          <w:lang w:val="de-DE"/>
        </w:rPr>
        <w:t xml:space="preserve">deren </w:t>
      </w:r>
      <w:r w:rsidR="001222F5">
        <w:rPr>
          <w:rFonts w:ascii="Times New Roman" w:hAnsi="Times New Roman" w:cs="Times New Roman"/>
          <w:sz w:val="24"/>
          <w:szCs w:val="24"/>
          <w:lang w:val="de-DE"/>
        </w:rPr>
        <w:t xml:space="preserve">Strategien, mit </w:t>
      </w:r>
      <w:r w:rsidR="00AE77D5">
        <w:rPr>
          <w:rFonts w:ascii="Times New Roman" w:hAnsi="Times New Roman" w:cs="Times New Roman"/>
          <w:sz w:val="24"/>
          <w:szCs w:val="24"/>
          <w:lang w:val="de-DE"/>
        </w:rPr>
        <w:t xml:space="preserve">dieser Situation </w:t>
      </w:r>
      <w:r w:rsidR="001222F5">
        <w:rPr>
          <w:rFonts w:ascii="Times New Roman" w:hAnsi="Times New Roman" w:cs="Times New Roman"/>
          <w:sz w:val="24"/>
          <w:szCs w:val="24"/>
          <w:lang w:val="de-DE"/>
        </w:rPr>
        <w:t>umzugehen</w:t>
      </w:r>
      <w:r w:rsidR="00525FF6">
        <w:rPr>
          <w:rFonts w:ascii="Times New Roman" w:hAnsi="Times New Roman" w:cs="Times New Roman"/>
          <w:sz w:val="24"/>
          <w:szCs w:val="24"/>
          <w:lang w:val="de-DE"/>
        </w:rPr>
        <w:t>.</w:t>
      </w:r>
    </w:p>
    <w:p w:rsidR="003C0CC5" w:rsidRDefault="001222F5"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Als der Konflikt zwischen </w:t>
      </w:r>
      <w:r w:rsidRPr="0074551B">
        <w:rPr>
          <w:rFonts w:ascii="Times New Roman" w:hAnsi="Times New Roman" w:cs="Times New Roman"/>
          <w:sz w:val="24"/>
          <w:szCs w:val="24"/>
          <w:lang w:val="de-DE"/>
        </w:rPr>
        <w:t xml:space="preserve">Pompeius </w:t>
      </w:r>
      <w:r>
        <w:rPr>
          <w:rFonts w:ascii="Times New Roman" w:hAnsi="Times New Roman" w:cs="Times New Roman"/>
          <w:sz w:val="24"/>
          <w:szCs w:val="24"/>
          <w:lang w:val="de-DE"/>
        </w:rPr>
        <w:t>und C</w:t>
      </w:r>
      <w:r w:rsidR="00A82877">
        <w:rPr>
          <w:rFonts w:ascii="Times New Roman" w:hAnsi="Times New Roman" w:cs="Times New Roman"/>
          <w:sz w:val="24"/>
          <w:szCs w:val="24"/>
          <w:lang w:val="de-DE"/>
        </w:rPr>
        <w:t>aesar 49 </w:t>
      </w:r>
      <w:r>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Pr>
          <w:rFonts w:ascii="Times New Roman" w:hAnsi="Times New Roman" w:cs="Times New Roman"/>
          <w:sz w:val="24"/>
          <w:szCs w:val="24"/>
          <w:lang w:val="de-DE"/>
        </w:rPr>
        <w:t xml:space="preserve">Chr. </w:t>
      </w:r>
      <w:r w:rsidR="003A5BF5">
        <w:rPr>
          <w:rFonts w:ascii="Times New Roman" w:hAnsi="Times New Roman" w:cs="Times New Roman"/>
          <w:sz w:val="24"/>
          <w:szCs w:val="24"/>
          <w:lang w:val="de-DE"/>
        </w:rPr>
        <w:t>seine</w:t>
      </w:r>
      <w:r w:rsidR="004472EC">
        <w:rPr>
          <w:rFonts w:ascii="Times New Roman" w:hAnsi="Times New Roman" w:cs="Times New Roman"/>
          <w:sz w:val="24"/>
          <w:szCs w:val="24"/>
          <w:lang w:val="de-DE"/>
        </w:rPr>
        <w:t>m</w:t>
      </w:r>
      <w:r w:rsidR="003A5BF5">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Höhepunkt </w:t>
      </w:r>
      <w:r w:rsidR="004472EC">
        <w:rPr>
          <w:rFonts w:ascii="Times New Roman" w:hAnsi="Times New Roman" w:cs="Times New Roman"/>
          <w:sz w:val="24"/>
          <w:szCs w:val="24"/>
          <w:lang w:val="de-DE"/>
        </w:rPr>
        <w:t>entgegenstrebte</w:t>
      </w:r>
      <w:r>
        <w:rPr>
          <w:rFonts w:ascii="Times New Roman" w:hAnsi="Times New Roman" w:cs="Times New Roman"/>
          <w:sz w:val="24"/>
          <w:szCs w:val="24"/>
          <w:lang w:val="de-DE"/>
        </w:rPr>
        <w:t>, folgten keineswegs alle Senatoren Pompeius</w:t>
      </w:r>
      <w:r w:rsidR="00C222CD">
        <w:rPr>
          <w:rFonts w:ascii="Times New Roman" w:hAnsi="Times New Roman" w:cs="Times New Roman"/>
          <w:sz w:val="24"/>
          <w:szCs w:val="24"/>
          <w:lang w:val="de-DE"/>
        </w:rPr>
        <w:t>’</w:t>
      </w:r>
      <w:r>
        <w:rPr>
          <w:rFonts w:ascii="Times New Roman" w:hAnsi="Times New Roman" w:cs="Times New Roman"/>
          <w:sz w:val="24"/>
          <w:szCs w:val="24"/>
          <w:lang w:val="de-DE"/>
        </w:rPr>
        <w:t xml:space="preserve"> Aufforderung, Rom zu verlassen und sich ihm anzuschließen. Dies betraf einerseits jene, die auf Caesars Seite standen, aber auch eine Reihe von Personen, die hofften, neutral bleiben zu können.</w:t>
      </w:r>
      <w:r w:rsidRPr="0074551B">
        <w:rPr>
          <w:rStyle w:val="Funotenzeichen"/>
          <w:rFonts w:ascii="Times New Roman" w:hAnsi="Times New Roman" w:cs="Times New Roman"/>
          <w:sz w:val="24"/>
          <w:szCs w:val="24"/>
          <w:lang w:val="de-DE"/>
        </w:rPr>
        <w:footnoteReference w:id="110"/>
      </w:r>
      <w:r w:rsidRPr="0074551B">
        <w:rPr>
          <w:rFonts w:ascii="Times New Roman" w:hAnsi="Times New Roman" w:cs="Times New Roman"/>
          <w:sz w:val="24"/>
          <w:szCs w:val="24"/>
          <w:lang w:val="de-DE"/>
        </w:rPr>
        <w:t xml:space="preserve"> </w:t>
      </w:r>
      <w:r w:rsidR="00D16DAA">
        <w:rPr>
          <w:rFonts w:ascii="Times New Roman" w:hAnsi="Times New Roman" w:cs="Times New Roman"/>
          <w:sz w:val="24"/>
          <w:szCs w:val="24"/>
          <w:lang w:val="de-DE"/>
        </w:rPr>
        <w:t xml:space="preserve">Einer von ihnen war </w:t>
      </w:r>
      <w:r w:rsidRPr="0074551B">
        <w:rPr>
          <w:rFonts w:ascii="Times New Roman" w:hAnsi="Times New Roman" w:cs="Times New Roman"/>
          <w:sz w:val="24"/>
          <w:szCs w:val="24"/>
          <w:lang w:val="de-DE"/>
        </w:rPr>
        <w:t>Cicero</w:t>
      </w:r>
      <w:r w:rsidR="00D16DAA">
        <w:rPr>
          <w:rFonts w:ascii="Times New Roman" w:hAnsi="Times New Roman" w:cs="Times New Roman"/>
          <w:sz w:val="24"/>
          <w:szCs w:val="24"/>
          <w:lang w:val="de-DE"/>
        </w:rPr>
        <w:t>.</w:t>
      </w:r>
      <w:r w:rsidR="00B36F0B" w:rsidRPr="0074551B">
        <w:rPr>
          <w:rStyle w:val="Funotenzeichen"/>
          <w:rFonts w:ascii="Times New Roman" w:hAnsi="Times New Roman" w:cs="Times New Roman"/>
          <w:sz w:val="24"/>
          <w:szCs w:val="24"/>
          <w:lang w:val="de-DE"/>
        </w:rPr>
        <w:footnoteReference w:id="111"/>
      </w:r>
      <w:r w:rsidR="00D16DAA">
        <w:rPr>
          <w:rFonts w:ascii="Times New Roman" w:hAnsi="Times New Roman" w:cs="Times New Roman"/>
          <w:sz w:val="24"/>
          <w:szCs w:val="24"/>
          <w:lang w:val="de-DE"/>
        </w:rPr>
        <w:t xml:space="preserve"> Wie so viele ander</w:t>
      </w:r>
      <w:r w:rsidR="00E33346">
        <w:rPr>
          <w:rFonts w:ascii="Times New Roman" w:hAnsi="Times New Roman" w:cs="Times New Roman"/>
          <w:sz w:val="24"/>
          <w:szCs w:val="24"/>
          <w:lang w:val="de-DE"/>
        </w:rPr>
        <w:t>e hatte auch er</w:t>
      </w:r>
      <w:r w:rsidR="00D16DAA">
        <w:rPr>
          <w:rFonts w:ascii="Times New Roman" w:hAnsi="Times New Roman" w:cs="Times New Roman"/>
          <w:sz w:val="24"/>
          <w:szCs w:val="24"/>
          <w:lang w:val="de-DE"/>
        </w:rPr>
        <w:t xml:space="preserve"> kommen sehen, dass die Spannungen zwischen Pompeius und Caesar über kurz oder lang in einen Bürgerkrieg zu münden drohten</w:t>
      </w:r>
      <w:r w:rsidR="0094133B">
        <w:rPr>
          <w:rFonts w:ascii="Times New Roman" w:hAnsi="Times New Roman" w:cs="Times New Roman"/>
          <w:sz w:val="24"/>
          <w:szCs w:val="24"/>
          <w:lang w:val="de-DE"/>
        </w:rPr>
        <w:t xml:space="preserve">. </w:t>
      </w:r>
      <w:r w:rsidR="00781356">
        <w:rPr>
          <w:rFonts w:ascii="Times New Roman" w:hAnsi="Times New Roman" w:cs="Times New Roman"/>
          <w:sz w:val="24"/>
          <w:szCs w:val="24"/>
          <w:lang w:val="de-DE"/>
        </w:rPr>
        <w:t xml:space="preserve">Die Nachrichten, die Cicero </w:t>
      </w:r>
      <w:r w:rsidR="00802A93">
        <w:rPr>
          <w:rFonts w:ascii="Times New Roman" w:hAnsi="Times New Roman" w:cs="Times New Roman"/>
          <w:sz w:val="24"/>
          <w:szCs w:val="24"/>
          <w:lang w:val="de-DE"/>
        </w:rPr>
        <w:t>in de</w:t>
      </w:r>
      <w:r w:rsidR="00781356">
        <w:rPr>
          <w:rFonts w:ascii="Times New Roman" w:hAnsi="Times New Roman" w:cs="Times New Roman"/>
          <w:sz w:val="24"/>
          <w:szCs w:val="24"/>
          <w:lang w:val="de-DE"/>
        </w:rPr>
        <w:t>r</w:t>
      </w:r>
      <w:r w:rsidR="00802A93">
        <w:rPr>
          <w:rFonts w:ascii="Times New Roman" w:hAnsi="Times New Roman" w:cs="Times New Roman"/>
          <w:sz w:val="24"/>
          <w:szCs w:val="24"/>
          <w:lang w:val="de-DE"/>
        </w:rPr>
        <w:t xml:space="preserve"> Provinz </w:t>
      </w:r>
      <w:r w:rsidR="00802A93" w:rsidRPr="00802A93">
        <w:rPr>
          <w:rFonts w:ascii="Times New Roman" w:hAnsi="Times New Roman" w:cs="Times New Roman"/>
          <w:i/>
          <w:sz w:val="24"/>
          <w:szCs w:val="24"/>
          <w:lang w:val="de-DE"/>
        </w:rPr>
        <w:t>Cilicia</w:t>
      </w:r>
      <w:r w:rsidR="00802A93">
        <w:rPr>
          <w:rFonts w:ascii="Times New Roman" w:hAnsi="Times New Roman" w:cs="Times New Roman"/>
          <w:sz w:val="24"/>
          <w:szCs w:val="24"/>
          <w:lang w:val="de-DE"/>
        </w:rPr>
        <w:t xml:space="preserve"> </w:t>
      </w:r>
      <w:r w:rsidR="00781356">
        <w:rPr>
          <w:rFonts w:ascii="Times New Roman" w:hAnsi="Times New Roman" w:cs="Times New Roman"/>
          <w:sz w:val="24"/>
          <w:szCs w:val="24"/>
          <w:lang w:val="de-DE"/>
        </w:rPr>
        <w:t xml:space="preserve">erreichten, </w:t>
      </w:r>
      <w:r w:rsidR="00B36F0B">
        <w:rPr>
          <w:rFonts w:ascii="Times New Roman" w:hAnsi="Times New Roman" w:cs="Times New Roman"/>
          <w:sz w:val="24"/>
          <w:szCs w:val="24"/>
          <w:lang w:val="de-DE"/>
        </w:rPr>
        <w:t xml:space="preserve">in der er </w:t>
      </w:r>
      <w:r w:rsidR="00D75F23">
        <w:rPr>
          <w:rFonts w:ascii="Times New Roman" w:hAnsi="Times New Roman" w:cs="Times New Roman"/>
          <w:sz w:val="24"/>
          <w:szCs w:val="24"/>
          <w:lang w:val="de-DE"/>
        </w:rPr>
        <w:t xml:space="preserve">das Amtsjahr </w:t>
      </w:r>
      <w:r w:rsidR="00A82877">
        <w:rPr>
          <w:rFonts w:ascii="Times New Roman" w:hAnsi="Times New Roman" w:cs="Times New Roman"/>
          <w:sz w:val="24"/>
          <w:szCs w:val="24"/>
          <w:lang w:val="de-DE"/>
        </w:rPr>
        <w:t>51/50 </w:t>
      </w:r>
      <w:r w:rsidR="00802A93">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802A93">
        <w:rPr>
          <w:rFonts w:ascii="Times New Roman" w:hAnsi="Times New Roman" w:cs="Times New Roman"/>
          <w:sz w:val="24"/>
          <w:szCs w:val="24"/>
          <w:lang w:val="de-DE"/>
        </w:rPr>
        <w:t xml:space="preserve">Chr. </w:t>
      </w:r>
      <w:r w:rsidR="00D75F23">
        <w:rPr>
          <w:rFonts w:ascii="Times New Roman" w:hAnsi="Times New Roman" w:cs="Times New Roman"/>
          <w:sz w:val="24"/>
          <w:szCs w:val="24"/>
          <w:lang w:val="de-DE"/>
        </w:rPr>
        <w:t xml:space="preserve">als </w:t>
      </w:r>
      <w:r w:rsidR="00802A93">
        <w:rPr>
          <w:rFonts w:ascii="Times New Roman" w:hAnsi="Times New Roman" w:cs="Times New Roman"/>
          <w:sz w:val="24"/>
          <w:szCs w:val="24"/>
          <w:lang w:val="de-DE"/>
        </w:rPr>
        <w:t>Prokonsul</w:t>
      </w:r>
      <w:r w:rsidR="00D75F23">
        <w:rPr>
          <w:rFonts w:ascii="Times New Roman" w:hAnsi="Times New Roman" w:cs="Times New Roman"/>
          <w:sz w:val="24"/>
          <w:szCs w:val="24"/>
          <w:lang w:val="de-DE"/>
        </w:rPr>
        <w:t xml:space="preserve"> verbrachte</w:t>
      </w:r>
      <w:r w:rsidR="00802A93">
        <w:rPr>
          <w:rFonts w:ascii="Times New Roman" w:hAnsi="Times New Roman" w:cs="Times New Roman"/>
          <w:sz w:val="24"/>
          <w:szCs w:val="24"/>
          <w:lang w:val="de-DE"/>
        </w:rPr>
        <w:t xml:space="preserve">, </w:t>
      </w:r>
      <w:r w:rsidR="00781356">
        <w:rPr>
          <w:rFonts w:ascii="Times New Roman" w:hAnsi="Times New Roman" w:cs="Times New Roman"/>
          <w:sz w:val="24"/>
          <w:szCs w:val="24"/>
          <w:lang w:val="de-DE"/>
        </w:rPr>
        <w:t>beunruhigten ihn zunehmend;</w:t>
      </w:r>
      <w:r w:rsidR="00FA28E0">
        <w:rPr>
          <w:rStyle w:val="Funotenzeichen"/>
          <w:rFonts w:ascii="Times New Roman" w:hAnsi="Times New Roman" w:cs="Times New Roman"/>
          <w:sz w:val="24"/>
          <w:szCs w:val="24"/>
          <w:lang w:val="de-DE"/>
        </w:rPr>
        <w:footnoteReference w:id="112"/>
      </w:r>
      <w:r w:rsidR="00781356">
        <w:rPr>
          <w:rFonts w:ascii="Times New Roman" w:hAnsi="Times New Roman" w:cs="Times New Roman"/>
          <w:sz w:val="24"/>
          <w:szCs w:val="24"/>
          <w:lang w:val="de-DE"/>
        </w:rPr>
        <w:t xml:space="preserve"> </w:t>
      </w:r>
      <w:r w:rsidR="00155A46">
        <w:rPr>
          <w:rFonts w:ascii="Times New Roman" w:hAnsi="Times New Roman" w:cs="Times New Roman"/>
          <w:sz w:val="24"/>
          <w:szCs w:val="24"/>
          <w:lang w:val="de-DE"/>
        </w:rPr>
        <w:t xml:space="preserve">schon auf </w:t>
      </w:r>
      <w:r w:rsidR="00802A93">
        <w:rPr>
          <w:rFonts w:ascii="Times New Roman" w:hAnsi="Times New Roman" w:cs="Times New Roman"/>
          <w:sz w:val="24"/>
          <w:szCs w:val="24"/>
          <w:lang w:val="de-DE"/>
        </w:rPr>
        <w:t xml:space="preserve">dem Rückweg von der Provinz nach Rom </w:t>
      </w:r>
      <w:r w:rsidR="00FA28E0">
        <w:rPr>
          <w:rFonts w:ascii="Times New Roman" w:hAnsi="Times New Roman" w:cs="Times New Roman"/>
          <w:sz w:val="24"/>
          <w:szCs w:val="24"/>
          <w:lang w:val="de-DE"/>
        </w:rPr>
        <w:lastRenderedPageBreak/>
        <w:t>sowie seit seiner An</w:t>
      </w:r>
      <w:r w:rsidR="00A82877">
        <w:rPr>
          <w:rFonts w:ascii="Times New Roman" w:hAnsi="Times New Roman" w:cs="Times New Roman"/>
          <w:sz w:val="24"/>
          <w:szCs w:val="24"/>
          <w:lang w:val="de-DE"/>
        </w:rPr>
        <w:t>kunft in Italien im November 50 </w:t>
      </w:r>
      <w:r w:rsidR="00FA28E0">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FA28E0">
        <w:rPr>
          <w:rFonts w:ascii="Times New Roman" w:hAnsi="Times New Roman" w:cs="Times New Roman"/>
          <w:sz w:val="24"/>
          <w:szCs w:val="24"/>
          <w:lang w:val="de-DE"/>
        </w:rPr>
        <w:t xml:space="preserve">Chr. </w:t>
      </w:r>
      <w:r w:rsidR="00802A93">
        <w:rPr>
          <w:rFonts w:ascii="Times New Roman" w:hAnsi="Times New Roman" w:cs="Times New Roman"/>
          <w:sz w:val="24"/>
          <w:szCs w:val="24"/>
          <w:lang w:val="de-DE"/>
        </w:rPr>
        <w:t>versucht</w:t>
      </w:r>
      <w:r w:rsidR="00FA28E0">
        <w:rPr>
          <w:rFonts w:ascii="Times New Roman" w:hAnsi="Times New Roman" w:cs="Times New Roman"/>
          <w:sz w:val="24"/>
          <w:szCs w:val="24"/>
          <w:lang w:val="de-DE"/>
        </w:rPr>
        <w:t>e Cicero</w:t>
      </w:r>
      <w:r w:rsidR="00802A93">
        <w:rPr>
          <w:rFonts w:ascii="Times New Roman" w:hAnsi="Times New Roman" w:cs="Times New Roman"/>
          <w:sz w:val="24"/>
          <w:szCs w:val="24"/>
          <w:lang w:val="de-DE"/>
        </w:rPr>
        <w:t xml:space="preserve">, auf Pompeius </w:t>
      </w:r>
      <w:r w:rsidR="00CA669A">
        <w:rPr>
          <w:rFonts w:ascii="Times New Roman" w:hAnsi="Times New Roman" w:cs="Times New Roman"/>
          <w:sz w:val="24"/>
          <w:szCs w:val="24"/>
          <w:lang w:val="de-DE"/>
        </w:rPr>
        <w:t xml:space="preserve">und den Senat </w:t>
      </w:r>
      <w:r w:rsidR="00802A93">
        <w:rPr>
          <w:rFonts w:ascii="Times New Roman" w:hAnsi="Times New Roman" w:cs="Times New Roman"/>
          <w:sz w:val="24"/>
          <w:szCs w:val="24"/>
          <w:lang w:val="de-DE"/>
        </w:rPr>
        <w:t>Einfluss zu nehmen, um eine Eskalation des Konfliktes zu verhindern.</w:t>
      </w:r>
      <w:r w:rsidR="00FA28E0">
        <w:rPr>
          <w:rStyle w:val="Funotenzeichen"/>
          <w:rFonts w:ascii="Times New Roman" w:hAnsi="Times New Roman" w:cs="Times New Roman"/>
          <w:sz w:val="24"/>
          <w:szCs w:val="24"/>
          <w:lang w:val="de-DE"/>
        </w:rPr>
        <w:footnoteReference w:id="113"/>
      </w:r>
      <w:r w:rsidR="00802A93">
        <w:rPr>
          <w:rFonts w:ascii="Times New Roman" w:hAnsi="Times New Roman" w:cs="Times New Roman"/>
          <w:sz w:val="24"/>
          <w:szCs w:val="24"/>
          <w:lang w:val="de-DE"/>
        </w:rPr>
        <w:t xml:space="preserve"> Doch stieß er auf wenig Gehör, so</w:t>
      </w:r>
      <w:r w:rsidR="008B3ACC">
        <w:rPr>
          <w:rFonts w:ascii="Times New Roman" w:hAnsi="Times New Roman" w:cs="Times New Roman"/>
          <w:sz w:val="24"/>
          <w:szCs w:val="24"/>
          <w:lang w:val="de-DE"/>
        </w:rPr>
        <w:t xml:space="preserve">dass </w:t>
      </w:r>
      <w:r w:rsidR="00802A93">
        <w:rPr>
          <w:rFonts w:ascii="Times New Roman" w:hAnsi="Times New Roman" w:cs="Times New Roman"/>
          <w:sz w:val="24"/>
          <w:szCs w:val="24"/>
          <w:lang w:val="de-DE"/>
        </w:rPr>
        <w:t xml:space="preserve">Cicero schon früh </w:t>
      </w:r>
      <w:r w:rsidR="008B3ACC">
        <w:rPr>
          <w:rFonts w:ascii="Times New Roman" w:hAnsi="Times New Roman" w:cs="Times New Roman"/>
          <w:sz w:val="24"/>
          <w:szCs w:val="24"/>
          <w:lang w:val="de-DE"/>
        </w:rPr>
        <w:t>Überlegungen an</w:t>
      </w:r>
      <w:r w:rsidR="00802A93">
        <w:rPr>
          <w:rFonts w:ascii="Times New Roman" w:hAnsi="Times New Roman" w:cs="Times New Roman"/>
          <w:sz w:val="24"/>
          <w:szCs w:val="24"/>
          <w:lang w:val="de-DE"/>
        </w:rPr>
        <w:t>stellte, wie er sich verhalten sollte, falls der schlimmste Fall</w:t>
      </w:r>
      <w:r w:rsidR="00D75F23">
        <w:rPr>
          <w:rFonts w:ascii="Times New Roman" w:hAnsi="Times New Roman" w:cs="Times New Roman"/>
          <w:sz w:val="24"/>
          <w:szCs w:val="24"/>
          <w:lang w:val="de-DE"/>
        </w:rPr>
        <w:t xml:space="preserve"> einträte und es zu</w:t>
      </w:r>
      <w:r w:rsidR="00CA669A">
        <w:rPr>
          <w:rFonts w:ascii="Times New Roman" w:hAnsi="Times New Roman" w:cs="Times New Roman"/>
          <w:sz w:val="24"/>
          <w:szCs w:val="24"/>
          <w:lang w:val="de-DE"/>
        </w:rPr>
        <w:t>m</w:t>
      </w:r>
      <w:r w:rsidR="00D75F23">
        <w:rPr>
          <w:rFonts w:ascii="Times New Roman" w:hAnsi="Times New Roman" w:cs="Times New Roman"/>
          <w:sz w:val="24"/>
          <w:szCs w:val="24"/>
          <w:lang w:val="de-DE"/>
        </w:rPr>
        <w:t xml:space="preserve"> Krieg käme.</w:t>
      </w:r>
      <w:r w:rsidR="00802A93">
        <w:rPr>
          <w:rStyle w:val="Funotenzeichen"/>
          <w:rFonts w:ascii="Times New Roman" w:hAnsi="Times New Roman" w:cs="Times New Roman"/>
          <w:sz w:val="24"/>
          <w:szCs w:val="24"/>
          <w:lang w:val="de-DE"/>
        </w:rPr>
        <w:footnoteReference w:id="114"/>
      </w:r>
      <w:r w:rsidR="00802A93">
        <w:rPr>
          <w:rFonts w:ascii="Times New Roman" w:hAnsi="Times New Roman" w:cs="Times New Roman"/>
          <w:sz w:val="24"/>
          <w:szCs w:val="24"/>
          <w:lang w:val="de-DE"/>
        </w:rPr>
        <w:t xml:space="preserve"> </w:t>
      </w:r>
      <w:r w:rsidR="00261FA2">
        <w:rPr>
          <w:rFonts w:ascii="Times New Roman" w:hAnsi="Times New Roman" w:cs="Times New Roman"/>
          <w:sz w:val="24"/>
          <w:szCs w:val="24"/>
          <w:lang w:val="de-DE"/>
        </w:rPr>
        <w:t>Diese Frage trieb Cicero immer mehr um, je stärker sich die Situ</w:t>
      </w:r>
      <w:r w:rsidR="00AB40CC">
        <w:rPr>
          <w:rFonts w:ascii="Times New Roman" w:hAnsi="Times New Roman" w:cs="Times New Roman"/>
          <w:sz w:val="24"/>
          <w:szCs w:val="24"/>
          <w:lang w:val="de-DE"/>
        </w:rPr>
        <w:t xml:space="preserve">ation </w:t>
      </w:r>
      <w:r w:rsidR="00261FA2">
        <w:rPr>
          <w:rFonts w:ascii="Times New Roman" w:hAnsi="Times New Roman" w:cs="Times New Roman"/>
          <w:sz w:val="24"/>
          <w:szCs w:val="24"/>
          <w:lang w:val="de-DE"/>
        </w:rPr>
        <w:t>zuspitzte</w:t>
      </w:r>
      <w:r w:rsidR="00B17949">
        <w:rPr>
          <w:rFonts w:ascii="Times New Roman" w:hAnsi="Times New Roman" w:cs="Times New Roman"/>
          <w:sz w:val="24"/>
          <w:szCs w:val="24"/>
          <w:lang w:val="de-DE"/>
        </w:rPr>
        <w:t>.</w:t>
      </w:r>
      <w:r w:rsidR="00890541">
        <w:rPr>
          <w:rFonts w:ascii="Times New Roman" w:hAnsi="Times New Roman" w:cs="Times New Roman"/>
          <w:sz w:val="24"/>
          <w:szCs w:val="24"/>
          <w:lang w:val="de-DE"/>
        </w:rPr>
        <w:t xml:space="preserve"> So fühlte er sich </w:t>
      </w:r>
      <w:r w:rsidR="00261FA2">
        <w:rPr>
          <w:rFonts w:ascii="Times New Roman" w:hAnsi="Times New Roman" w:cs="Times New Roman"/>
          <w:sz w:val="24"/>
          <w:szCs w:val="24"/>
          <w:lang w:val="de-DE"/>
        </w:rPr>
        <w:t>Pompeius zwar politisch und persönlich verpflichtet</w:t>
      </w:r>
      <w:r w:rsidR="00F83B28">
        <w:rPr>
          <w:rFonts w:ascii="Times New Roman" w:hAnsi="Times New Roman" w:cs="Times New Roman"/>
          <w:sz w:val="24"/>
          <w:szCs w:val="24"/>
          <w:lang w:val="de-DE"/>
        </w:rPr>
        <w:t xml:space="preserve"> – oder behauptete dies zumindest –, während er </w:t>
      </w:r>
      <w:r w:rsidR="00261FA2">
        <w:rPr>
          <w:rFonts w:ascii="Times New Roman" w:hAnsi="Times New Roman" w:cs="Times New Roman"/>
          <w:sz w:val="24"/>
          <w:szCs w:val="24"/>
          <w:lang w:val="de-DE"/>
        </w:rPr>
        <w:t>Caesar mit gro</w:t>
      </w:r>
      <w:r w:rsidR="00890541">
        <w:rPr>
          <w:rFonts w:ascii="Times New Roman" w:hAnsi="Times New Roman" w:cs="Times New Roman"/>
          <w:sz w:val="24"/>
          <w:szCs w:val="24"/>
          <w:lang w:val="de-DE"/>
        </w:rPr>
        <w:t>ßem Misstrauen</w:t>
      </w:r>
      <w:r w:rsidR="00F83B28">
        <w:rPr>
          <w:rFonts w:ascii="Times New Roman" w:hAnsi="Times New Roman" w:cs="Times New Roman"/>
          <w:sz w:val="24"/>
          <w:szCs w:val="24"/>
          <w:lang w:val="de-DE"/>
        </w:rPr>
        <w:t xml:space="preserve"> betrachtete</w:t>
      </w:r>
      <w:r w:rsidR="00E33346">
        <w:rPr>
          <w:rFonts w:ascii="Times New Roman" w:hAnsi="Times New Roman" w:cs="Times New Roman"/>
          <w:sz w:val="24"/>
          <w:szCs w:val="24"/>
          <w:lang w:val="de-DE"/>
        </w:rPr>
        <w:t>; d</w:t>
      </w:r>
      <w:r w:rsidR="00261FA2">
        <w:rPr>
          <w:rFonts w:ascii="Times New Roman" w:hAnsi="Times New Roman" w:cs="Times New Roman"/>
          <w:sz w:val="24"/>
          <w:szCs w:val="24"/>
          <w:lang w:val="de-DE"/>
        </w:rPr>
        <w:t>och war Ciceros Ver</w:t>
      </w:r>
      <w:r w:rsidR="00890541">
        <w:rPr>
          <w:rFonts w:ascii="Times New Roman" w:hAnsi="Times New Roman" w:cs="Times New Roman"/>
          <w:sz w:val="24"/>
          <w:szCs w:val="24"/>
          <w:lang w:val="de-DE"/>
        </w:rPr>
        <w:t xml:space="preserve">hältnis </w:t>
      </w:r>
      <w:r w:rsidR="00261FA2">
        <w:rPr>
          <w:rFonts w:ascii="Times New Roman" w:hAnsi="Times New Roman" w:cs="Times New Roman"/>
          <w:sz w:val="24"/>
          <w:szCs w:val="24"/>
          <w:lang w:val="de-DE"/>
        </w:rPr>
        <w:t xml:space="preserve">zu Pompeius getrübt: Pompeius </w:t>
      </w:r>
      <w:r w:rsidR="0094133B">
        <w:rPr>
          <w:rFonts w:ascii="Times New Roman" w:hAnsi="Times New Roman" w:cs="Times New Roman"/>
          <w:sz w:val="24"/>
          <w:szCs w:val="24"/>
          <w:lang w:val="de-DE"/>
        </w:rPr>
        <w:t xml:space="preserve">hatte </w:t>
      </w:r>
      <w:r w:rsidR="00261FA2">
        <w:rPr>
          <w:rFonts w:ascii="Times New Roman" w:hAnsi="Times New Roman" w:cs="Times New Roman"/>
          <w:sz w:val="24"/>
          <w:szCs w:val="24"/>
          <w:lang w:val="de-DE"/>
        </w:rPr>
        <w:t>Cicero zwar bei dessen Rückberufung aus dem Exil unter</w:t>
      </w:r>
      <w:r w:rsidR="0094133B">
        <w:rPr>
          <w:rFonts w:ascii="Times New Roman" w:hAnsi="Times New Roman" w:cs="Times New Roman"/>
          <w:sz w:val="24"/>
          <w:szCs w:val="24"/>
          <w:lang w:val="de-DE"/>
        </w:rPr>
        <w:t>stützt</w:t>
      </w:r>
      <w:r w:rsidR="00261FA2">
        <w:rPr>
          <w:rFonts w:ascii="Times New Roman" w:hAnsi="Times New Roman" w:cs="Times New Roman"/>
          <w:sz w:val="24"/>
          <w:szCs w:val="24"/>
          <w:lang w:val="de-DE"/>
        </w:rPr>
        <w:t xml:space="preserve">, jedoch </w:t>
      </w:r>
      <w:r w:rsidR="0027219A">
        <w:rPr>
          <w:rFonts w:ascii="Times New Roman" w:hAnsi="Times New Roman" w:cs="Times New Roman"/>
          <w:sz w:val="24"/>
          <w:szCs w:val="24"/>
          <w:lang w:val="de-DE"/>
        </w:rPr>
        <w:t xml:space="preserve">im Vorfeld </w:t>
      </w:r>
      <w:r w:rsidR="00F83B28">
        <w:rPr>
          <w:rFonts w:ascii="Times New Roman" w:hAnsi="Times New Roman" w:cs="Times New Roman"/>
          <w:sz w:val="24"/>
          <w:szCs w:val="24"/>
          <w:lang w:val="de-DE"/>
        </w:rPr>
        <w:t xml:space="preserve">keine </w:t>
      </w:r>
      <w:r w:rsidR="00261FA2">
        <w:rPr>
          <w:rFonts w:ascii="Times New Roman" w:hAnsi="Times New Roman" w:cs="Times New Roman"/>
          <w:sz w:val="24"/>
          <w:szCs w:val="24"/>
          <w:lang w:val="de-DE"/>
        </w:rPr>
        <w:t>allzu große Mühe darauf verwendet</w:t>
      </w:r>
      <w:r w:rsidR="0094133B">
        <w:rPr>
          <w:rFonts w:ascii="Times New Roman" w:hAnsi="Times New Roman" w:cs="Times New Roman"/>
          <w:sz w:val="24"/>
          <w:szCs w:val="24"/>
          <w:lang w:val="de-DE"/>
        </w:rPr>
        <w:t xml:space="preserve">, </w:t>
      </w:r>
      <w:r w:rsidR="00261FA2">
        <w:rPr>
          <w:rFonts w:ascii="Times New Roman" w:hAnsi="Times New Roman" w:cs="Times New Roman"/>
          <w:sz w:val="24"/>
          <w:szCs w:val="24"/>
          <w:lang w:val="de-DE"/>
        </w:rPr>
        <w:t>die Exilierung zu verhindern.</w:t>
      </w:r>
      <w:r w:rsidR="0010501E">
        <w:rPr>
          <w:rStyle w:val="Funotenzeichen"/>
          <w:rFonts w:ascii="Times New Roman" w:hAnsi="Times New Roman" w:cs="Times New Roman"/>
          <w:sz w:val="24"/>
          <w:szCs w:val="24"/>
          <w:lang w:val="de-DE"/>
        </w:rPr>
        <w:footnoteReference w:id="115"/>
      </w:r>
      <w:r w:rsidR="00261FA2">
        <w:rPr>
          <w:rFonts w:ascii="Times New Roman" w:hAnsi="Times New Roman" w:cs="Times New Roman"/>
          <w:sz w:val="24"/>
          <w:szCs w:val="24"/>
          <w:lang w:val="de-DE"/>
        </w:rPr>
        <w:t xml:space="preserve"> </w:t>
      </w:r>
      <w:r w:rsidR="00E33346">
        <w:rPr>
          <w:rFonts w:ascii="Times New Roman" w:hAnsi="Times New Roman" w:cs="Times New Roman"/>
          <w:sz w:val="24"/>
          <w:szCs w:val="24"/>
          <w:lang w:val="de-DE"/>
        </w:rPr>
        <w:t>Z</w:t>
      </w:r>
      <w:r w:rsidR="00261FA2">
        <w:rPr>
          <w:rFonts w:ascii="Times New Roman" w:hAnsi="Times New Roman" w:cs="Times New Roman"/>
          <w:sz w:val="24"/>
          <w:szCs w:val="24"/>
          <w:lang w:val="de-DE"/>
        </w:rPr>
        <w:t>um anderen</w:t>
      </w:r>
      <w:r w:rsidR="00E33346">
        <w:rPr>
          <w:rFonts w:ascii="Times New Roman" w:hAnsi="Times New Roman" w:cs="Times New Roman"/>
          <w:sz w:val="24"/>
          <w:szCs w:val="24"/>
          <w:lang w:val="de-DE"/>
        </w:rPr>
        <w:t xml:space="preserve"> zweifelte </w:t>
      </w:r>
      <w:r w:rsidR="00261FA2">
        <w:rPr>
          <w:rFonts w:ascii="Times New Roman" w:hAnsi="Times New Roman" w:cs="Times New Roman"/>
          <w:sz w:val="24"/>
          <w:szCs w:val="24"/>
          <w:lang w:val="de-DE"/>
        </w:rPr>
        <w:t xml:space="preserve">Cicero </w:t>
      </w:r>
      <w:r w:rsidR="00101C12">
        <w:rPr>
          <w:rFonts w:ascii="Times New Roman" w:hAnsi="Times New Roman" w:cs="Times New Roman"/>
          <w:sz w:val="24"/>
          <w:szCs w:val="24"/>
          <w:lang w:val="de-DE"/>
        </w:rPr>
        <w:t>z</w:t>
      </w:r>
      <w:r w:rsidR="00261FA2">
        <w:rPr>
          <w:rFonts w:ascii="Times New Roman" w:hAnsi="Times New Roman" w:cs="Times New Roman"/>
          <w:sz w:val="24"/>
          <w:szCs w:val="24"/>
          <w:lang w:val="de-DE"/>
        </w:rPr>
        <w:t xml:space="preserve">unehmend </w:t>
      </w:r>
      <w:r w:rsidR="00E33346">
        <w:rPr>
          <w:rFonts w:ascii="Times New Roman" w:hAnsi="Times New Roman" w:cs="Times New Roman"/>
          <w:sz w:val="24"/>
          <w:szCs w:val="24"/>
          <w:lang w:val="de-DE"/>
        </w:rPr>
        <w:t xml:space="preserve">an Pompeius’ politischem Geschick und war verärgert, dass jener seinen Ratschlägen so wenig Bedeutung </w:t>
      </w:r>
      <w:r w:rsidR="00AA322D">
        <w:rPr>
          <w:rFonts w:ascii="Times New Roman" w:hAnsi="Times New Roman" w:cs="Times New Roman"/>
          <w:sz w:val="24"/>
          <w:szCs w:val="24"/>
          <w:lang w:val="de-DE"/>
        </w:rPr>
        <w:t>bei</w:t>
      </w:r>
      <w:r w:rsidR="00E33346">
        <w:rPr>
          <w:rFonts w:ascii="Times New Roman" w:hAnsi="Times New Roman" w:cs="Times New Roman"/>
          <w:sz w:val="24"/>
          <w:szCs w:val="24"/>
          <w:lang w:val="de-DE"/>
        </w:rPr>
        <w:t xml:space="preserve">maß. Insbesondere der Plan, Rom aufzugeben, missfiel Cicero in hohem Maße, was er </w:t>
      </w:r>
      <w:r w:rsidR="001F64E8">
        <w:rPr>
          <w:rFonts w:ascii="Times New Roman" w:hAnsi="Times New Roman" w:cs="Times New Roman"/>
          <w:sz w:val="24"/>
          <w:szCs w:val="24"/>
          <w:lang w:val="de-DE"/>
        </w:rPr>
        <w:t xml:space="preserve">im weiteren Verlauf der Ereignisse </w:t>
      </w:r>
      <w:r w:rsidR="00E33346">
        <w:rPr>
          <w:rFonts w:ascii="Times New Roman" w:hAnsi="Times New Roman" w:cs="Times New Roman"/>
          <w:sz w:val="24"/>
          <w:szCs w:val="24"/>
          <w:lang w:val="de-DE"/>
        </w:rPr>
        <w:t xml:space="preserve">Pompeius gegenüber auch </w:t>
      </w:r>
      <w:r w:rsidR="00101C12">
        <w:rPr>
          <w:rFonts w:ascii="Times New Roman" w:hAnsi="Times New Roman" w:cs="Times New Roman"/>
          <w:sz w:val="24"/>
          <w:szCs w:val="24"/>
          <w:lang w:val="de-DE"/>
        </w:rPr>
        <w:t xml:space="preserve">deutlich </w:t>
      </w:r>
      <w:r w:rsidR="00E33346">
        <w:rPr>
          <w:rFonts w:ascii="Times New Roman" w:hAnsi="Times New Roman" w:cs="Times New Roman"/>
          <w:sz w:val="24"/>
          <w:szCs w:val="24"/>
          <w:lang w:val="de-DE"/>
        </w:rPr>
        <w:t>zum Ausdruck brachte.</w:t>
      </w:r>
      <w:r w:rsidR="0094133B">
        <w:rPr>
          <w:rStyle w:val="Funotenzeichen"/>
          <w:rFonts w:ascii="Times New Roman" w:hAnsi="Times New Roman" w:cs="Times New Roman"/>
          <w:sz w:val="24"/>
          <w:szCs w:val="24"/>
          <w:lang w:val="de-DE"/>
        </w:rPr>
        <w:footnoteReference w:id="116"/>
      </w:r>
      <w:r w:rsidR="00E33346">
        <w:rPr>
          <w:rFonts w:ascii="Times New Roman" w:hAnsi="Times New Roman" w:cs="Times New Roman"/>
          <w:sz w:val="24"/>
          <w:szCs w:val="24"/>
          <w:lang w:val="de-DE"/>
        </w:rPr>
        <w:t xml:space="preserve"> </w:t>
      </w:r>
    </w:p>
    <w:p w:rsidR="00261FA2" w:rsidRDefault="005065C0"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Wenig begeistert</w:t>
      </w:r>
      <w:r w:rsidR="00E33346">
        <w:rPr>
          <w:rFonts w:ascii="Times New Roman" w:hAnsi="Times New Roman" w:cs="Times New Roman"/>
          <w:sz w:val="24"/>
          <w:szCs w:val="24"/>
          <w:lang w:val="de-DE"/>
        </w:rPr>
        <w:t xml:space="preserve"> übernahm Cicero</w:t>
      </w:r>
      <w:r w:rsidR="00890541">
        <w:rPr>
          <w:rFonts w:ascii="Times New Roman" w:hAnsi="Times New Roman" w:cs="Times New Roman"/>
          <w:sz w:val="24"/>
          <w:szCs w:val="24"/>
          <w:lang w:val="de-DE"/>
        </w:rPr>
        <w:t xml:space="preserve"> Ende Januar </w:t>
      </w:r>
      <w:r w:rsidR="00E33346">
        <w:rPr>
          <w:rFonts w:ascii="Times New Roman" w:hAnsi="Times New Roman" w:cs="Times New Roman"/>
          <w:sz w:val="24"/>
          <w:szCs w:val="24"/>
          <w:lang w:val="de-DE"/>
        </w:rPr>
        <w:t>auf Pompeius</w:t>
      </w:r>
      <w:r w:rsidR="001A7305">
        <w:rPr>
          <w:rFonts w:ascii="Times New Roman" w:hAnsi="Times New Roman" w:cs="Times New Roman"/>
          <w:sz w:val="24"/>
          <w:szCs w:val="24"/>
          <w:lang w:val="de-DE"/>
        </w:rPr>
        <w:t>’</w:t>
      </w:r>
      <w:r w:rsidR="00E33346">
        <w:rPr>
          <w:rFonts w:ascii="Times New Roman" w:hAnsi="Times New Roman" w:cs="Times New Roman"/>
          <w:sz w:val="24"/>
          <w:szCs w:val="24"/>
          <w:lang w:val="de-DE"/>
        </w:rPr>
        <w:t xml:space="preserve"> </w:t>
      </w:r>
      <w:r w:rsidR="001D4B18">
        <w:rPr>
          <w:rFonts w:ascii="Times New Roman" w:hAnsi="Times New Roman" w:cs="Times New Roman"/>
          <w:sz w:val="24"/>
          <w:szCs w:val="24"/>
          <w:lang w:val="de-DE"/>
        </w:rPr>
        <w:t xml:space="preserve">Bitten </w:t>
      </w:r>
      <w:r w:rsidR="00E33346">
        <w:rPr>
          <w:rFonts w:ascii="Times New Roman" w:hAnsi="Times New Roman" w:cs="Times New Roman"/>
          <w:sz w:val="24"/>
          <w:szCs w:val="24"/>
          <w:lang w:val="de-DE"/>
        </w:rPr>
        <w:t>die Aufgabe</w:t>
      </w:r>
      <w:r w:rsidR="00101C12">
        <w:rPr>
          <w:rFonts w:ascii="Times New Roman" w:hAnsi="Times New Roman" w:cs="Times New Roman"/>
          <w:sz w:val="24"/>
          <w:szCs w:val="24"/>
          <w:lang w:val="de-DE"/>
        </w:rPr>
        <w:t>,</w:t>
      </w:r>
      <w:r w:rsidR="00E33346">
        <w:rPr>
          <w:rFonts w:ascii="Times New Roman" w:hAnsi="Times New Roman" w:cs="Times New Roman"/>
          <w:sz w:val="24"/>
          <w:szCs w:val="24"/>
          <w:lang w:val="de-DE"/>
        </w:rPr>
        <w:t xml:space="preserve"> an der Küste </w:t>
      </w:r>
      <w:r w:rsidR="00890541">
        <w:rPr>
          <w:rFonts w:ascii="Times New Roman" w:hAnsi="Times New Roman" w:cs="Times New Roman"/>
          <w:sz w:val="24"/>
          <w:szCs w:val="24"/>
          <w:lang w:val="de-DE"/>
        </w:rPr>
        <w:t xml:space="preserve">Kampaniens </w:t>
      </w:r>
      <w:r w:rsidR="00AA322D">
        <w:rPr>
          <w:rFonts w:ascii="Times New Roman" w:hAnsi="Times New Roman" w:cs="Times New Roman"/>
          <w:sz w:val="24"/>
          <w:szCs w:val="24"/>
          <w:lang w:val="de-DE"/>
        </w:rPr>
        <w:t>die Truppenaushebungen zu überwachen.</w:t>
      </w:r>
      <w:r w:rsidR="00890541">
        <w:rPr>
          <w:rStyle w:val="Funotenzeichen"/>
          <w:rFonts w:ascii="Times New Roman" w:hAnsi="Times New Roman" w:cs="Times New Roman"/>
          <w:sz w:val="24"/>
          <w:szCs w:val="24"/>
          <w:lang w:val="de-DE"/>
        </w:rPr>
        <w:footnoteReference w:id="117"/>
      </w:r>
      <w:r w:rsidR="00AA322D">
        <w:rPr>
          <w:rFonts w:ascii="Times New Roman" w:hAnsi="Times New Roman" w:cs="Times New Roman"/>
          <w:sz w:val="24"/>
          <w:szCs w:val="24"/>
          <w:lang w:val="de-DE"/>
        </w:rPr>
        <w:t xml:space="preserve"> </w:t>
      </w:r>
      <w:r>
        <w:rPr>
          <w:rFonts w:ascii="Times New Roman" w:hAnsi="Times New Roman" w:cs="Times New Roman"/>
          <w:sz w:val="24"/>
          <w:szCs w:val="24"/>
          <w:lang w:val="de-DE"/>
        </w:rPr>
        <w:t>Doch g</w:t>
      </w:r>
      <w:r w:rsidR="00AA322D">
        <w:rPr>
          <w:rFonts w:ascii="Times New Roman" w:hAnsi="Times New Roman" w:cs="Times New Roman"/>
          <w:sz w:val="24"/>
          <w:szCs w:val="24"/>
          <w:lang w:val="de-DE"/>
        </w:rPr>
        <w:t xml:space="preserve">enerell hielt sich </w:t>
      </w:r>
      <w:r>
        <w:rPr>
          <w:rFonts w:ascii="Times New Roman" w:hAnsi="Times New Roman" w:cs="Times New Roman"/>
          <w:sz w:val="24"/>
          <w:szCs w:val="24"/>
          <w:lang w:val="de-DE"/>
        </w:rPr>
        <w:t>offenbar Ciceros</w:t>
      </w:r>
      <w:r w:rsidR="00AA322D">
        <w:rPr>
          <w:rFonts w:ascii="Times New Roman" w:hAnsi="Times New Roman" w:cs="Times New Roman"/>
          <w:sz w:val="24"/>
          <w:szCs w:val="24"/>
          <w:lang w:val="de-DE"/>
        </w:rPr>
        <w:t xml:space="preserve"> Eindruck, dass </w:t>
      </w:r>
      <w:r w:rsidR="004472EC">
        <w:rPr>
          <w:rFonts w:ascii="Times New Roman" w:hAnsi="Times New Roman" w:cs="Times New Roman"/>
          <w:sz w:val="24"/>
          <w:szCs w:val="24"/>
          <w:lang w:val="de-DE"/>
        </w:rPr>
        <w:t xml:space="preserve">die </w:t>
      </w:r>
      <w:r w:rsidR="00AA322D">
        <w:rPr>
          <w:rFonts w:ascii="Times New Roman" w:hAnsi="Times New Roman" w:cs="Times New Roman"/>
          <w:sz w:val="24"/>
          <w:szCs w:val="24"/>
          <w:lang w:val="de-DE"/>
        </w:rPr>
        <w:t xml:space="preserve">Organisation und </w:t>
      </w:r>
      <w:r w:rsidR="004472EC">
        <w:rPr>
          <w:rFonts w:ascii="Times New Roman" w:hAnsi="Times New Roman" w:cs="Times New Roman"/>
          <w:sz w:val="24"/>
          <w:szCs w:val="24"/>
          <w:lang w:val="de-DE"/>
        </w:rPr>
        <w:t xml:space="preserve">das </w:t>
      </w:r>
      <w:r w:rsidR="00AA322D">
        <w:rPr>
          <w:rFonts w:ascii="Times New Roman" w:hAnsi="Times New Roman" w:cs="Times New Roman"/>
          <w:sz w:val="24"/>
          <w:szCs w:val="24"/>
          <w:lang w:val="de-DE"/>
        </w:rPr>
        <w:t>Krisenmanagement</w:t>
      </w:r>
      <w:r w:rsidR="00890541">
        <w:rPr>
          <w:rFonts w:ascii="Times New Roman" w:hAnsi="Times New Roman" w:cs="Times New Roman"/>
          <w:sz w:val="24"/>
          <w:szCs w:val="24"/>
          <w:lang w:val="de-DE"/>
        </w:rPr>
        <w:t xml:space="preserve"> des Pompeius und seines nahen Umfeldes, aber auch das Engagement </w:t>
      </w:r>
      <w:r w:rsidR="00AA322D">
        <w:rPr>
          <w:rFonts w:ascii="Times New Roman" w:hAnsi="Times New Roman" w:cs="Times New Roman"/>
          <w:sz w:val="24"/>
          <w:szCs w:val="24"/>
          <w:lang w:val="de-DE"/>
        </w:rPr>
        <w:t xml:space="preserve">der </w:t>
      </w:r>
      <w:r w:rsidR="00890541">
        <w:rPr>
          <w:rFonts w:ascii="Times New Roman" w:hAnsi="Times New Roman" w:cs="Times New Roman"/>
          <w:sz w:val="24"/>
          <w:szCs w:val="24"/>
          <w:lang w:val="de-DE"/>
        </w:rPr>
        <w:t xml:space="preserve">anderen </w:t>
      </w:r>
      <w:r w:rsidR="00AA322D">
        <w:rPr>
          <w:rFonts w:ascii="Times New Roman" w:hAnsi="Times New Roman" w:cs="Times New Roman"/>
          <w:sz w:val="24"/>
          <w:szCs w:val="24"/>
          <w:lang w:val="de-DE"/>
        </w:rPr>
        <w:t>Pompeianer zu wünschen übrig ließ</w:t>
      </w:r>
      <w:r w:rsidR="00792FAF">
        <w:rPr>
          <w:rFonts w:ascii="Times New Roman" w:hAnsi="Times New Roman" w:cs="Times New Roman"/>
          <w:sz w:val="24"/>
          <w:szCs w:val="24"/>
          <w:lang w:val="de-DE"/>
        </w:rPr>
        <w:t>en</w:t>
      </w:r>
      <w:r>
        <w:rPr>
          <w:rFonts w:ascii="Times New Roman" w:hAnsi="Times New Roman" w:cs="Times New Roman"/>
          <w:sz w:val="24"/>
          <w:szCs w:val="24"/>
          <w:lang w:val="de-DE"/>
        </w:rPr>
        <w:t>.</w:t>
      </w:r>
      <w:r>
        <w:rPr>
          <w:rStyle w:val="Funotenzeichen"/>
          <w:rFonts w:ascii="Times New Roman" w:hAnsi="Times New Roman" w:cs="Times New Roman"/>
          <w:sz w:val="24"/>
          <w:szCs w:val="24"/>
          <w:lang w:val="de-DE"/>
        </w:rPr>
        <w:footnoteReference w:id="118"/>
      </w:r>
      <w:r w:rsidR="00AA322D">
        <w:rPr>
          <w:rFonts w:ascii="Times New Roman" w:hAnsi="Times New Roman" w:cs="Times New Roman"/>
          <w:sz w:val="24"/>
          <w:szCs w:val="24"/>
          <w:lang w:val="de-DE"/>
        </w:rPr>
        <w:t xml:space="preserve"> A</w:t>
      </w:r>
      <w:r w:rsidR="00E33346">
        <w:rPr>
          <w:rFonts w:ascii="Times New Roman" w:hAnsi="Times New Roman" w:cs="Times New Roman"/>
          <w:sz w:val="24"/>
          <w:szCs w:val="24"/>
          <w:lang w:val="de-DE"/>
        </w:rPr>
        <w:t xml:space="preserve">ls sich </w:t>
      </w:r>
      <w:r w:rsidR="00E33346">
        <w:rPr>
          <w:rFonts w:ascii="Times New Roman" w:hAnsi="Times New Roman" w:cs="Times New Roman"/>
          <w:sz w:val="24"/>
          <w:szCs w:val="24"/>
          <w:lang w:val="de-DE"/>
        </w:rPr>
        <w:lastRenderedPageBreak/>
        <w:t xml:space="preserve">herausstellte, dass Pompeius beabsichtigte, sich nicht nur aus </w:t>
      </w:r>
      <w:r w:rsidR="00101C12">
        <w:rPr>
          <w:rFonts w:ascii="Times New Roman" w:hAnsi="Times New Roman" w:cs="Times New Roman"/>
          <w:sz w:val="24"/>
          <w:szCs w:val="24"/>
          <w:lang w:val="de-DE"/>
        </w:rPr>
        <w:t xml:space="preserve">Rom, </w:t>
      </w:r>
      <w:r w:rsidR="00E33346">
        <w:rPr>
          <w:rFonts w:ascii="Times New Roman" w:hAnsi="Times New Roman" w:cs="Times New Roman"/>
          <w:sz w:val="24"/>
          <w:szCs w:val="24"/>
          <w:lang w:val="de-DE"/>
        </w:rPr>
        <w:t>sondern aus ganz Italien zurückzuziehen</w:t>
      </w:r>
      <w:r w:rsidR="00AA322D">
        <w:rPr>
          <w:rFonts w:ascii="Times New Roman" w:hAnsi="Times New Roman" w:cs="Times New Roman"/>
          <w:sz w:val="24"/>
          <w:szCs w:val="24"/>
          <w:lang w:val="de-DE"/>
        </w:rPr>
        <w:t xml:space="preserve">, </w:t>
      </w:r>
      <w:r w:rsidR="00101C12">
        <w:rPr>
          <w:rFonts w:ascii="Times New Roman" w:hAnsi="Times New Roman" w:cs="Times New Roman"/>
          <w:sz w:val="24"/>
          <w:szCs w:val="24"/>
          <w:lang w:val="de-DE"/>
        </w:rPr>
        <w:t xml:space="preserve">war </w:t>
      </w:r>
      <w:r w:rsidR="00AA322D">
        <w:rPr>
          <w:rFonts w:ascii="Times New Roman" w:hAnsi="Times New Roman" w:cs="Times New Roman"/>
          <w:sz w:val="24"/>
          <w:szCs w:val="24"/>
          <w:lang w:val="de-DE"/>
        </w:rPr>
        <w:t xml:space="preserve">für Cicero offenbar der Punkt gekommen, sich </w:t>
      </w:r>
      <w:r w:rsidR="00792FAF">
        <w:rPr>
          <w:rFonts w:ascii="Times New Roman" w:hAnsi="Times New Roman" w:cs="Times New Roman"/>
          <w:sz w:val="24"/>
          <w:szCs w:val="24"/>
          <w:lang w:val="de-DE"/>
        </w:rPr>
        <w:t xml:space="preserve">ernsthaft </w:t>
      </w:r>
      <w:r w:rsidR="00AA322D">
        <w:rPr>
          <w:rFonts w:ascii="Times New Roman" w:hAnsi="Times New Roman" w:cs="Times New Roman"/>
          <w:sz w:val="24"/>
          <w:szCs w:val="24"/>
          <w:lang w:val="de-DE"/>
        </w:rPr>
        <w:t xml:space="preserve">zu fragen, </w:t>
      </w:r>
      <w:r w:rsidR="00792FAF">
        <w:rPr>
          <w:rFonts w:ascii="Times New Roman" w:hAnsi="Times New Roman" w:cs="Times New Roman"/>
          <w:sz w:val="24"/>
          <w:szCs w:val="24"/>
          <w:lang w:val="de-DE"/>
        </w:rPr>
        <w:t>ob er Pompeius bis zu</w:t>
      </w:r>
      <w:r w:rsidR="001A7305">
        <w:rPr>
          <w:rFonts w:ascii="Times New Roman" w:hAnsi="Times New Roman" w:cs="Times New Roman"/>
          <w:sz w:val="24"/>
          <w:szCs w:val="24"/>
          <w:lang w:val="de-DE"/>
        </w:rPr>
        <w:t>r</w:t>
      </w:r>
      <w:r w:rsidR="00792FAF">
        <w:rPr>
          <w:rFonts w:ascii="Times New Roman" w:hAnsi="Times New Roman" w:cs="Times New Roman"/>
          <w:sz w:val="24"/>
          <w:szCs w:val="24"/>
          <w:lang w:val="de-DE"/>
        </w:rPr>
        <w:t xml:space="preserve"> letzten Konsequenz folgen oder ob er sich nicht doch um ein</w:t>
      </w:r>
      <w:r w:rsidR="00D53ADC">
        <w:rPr>
          <w:rFonts w:ascii="Times New Roman" w:hAnsi="Times New Roman" w:cs="Times New Roman"/>
          <w:sz w:val="24"/>
          <w:szCs w:val="24"/>
          <w:lang w:val="de-DE"/>
        </w:rPr>
        <w:t>e</w:t>
      </w:r>
      <w:r w:rsidR="00792FAF">
        <w:rPr>
          <w:rFonts w:ascii="Times New Roman" w:hAnsi="Times New Roman" w:cs="Times New Roman"/>
          <w:sz w:val="24"/>
          <w:szCs w:val="24"/>
          <w:lang w:val="de-DE"/>
        </w:rPr>
        <w:t xml:space="preserve"> </w:t>
      </w:r>
      <w:r w:rsidR="00D53ADC">
        <w:rPr>
          <w:rFonts w:ascii="Times New Roman" w:hAnsi="Times New Roman" w:cs="Times New Roman"/>
          <w:sz w:val="24"/>
          <w:szCs w:val="24"/>
          <w:lang w:val="de-DE"/>
        </w:rPr>
        <w:t>Übereinkunft</w:t>
      </w:r>
      <w:r w:rsidR="00792FAF">
        <w:rPr>
          <w:rFonts w:ascii="Times New Roman" w:hAnsi="Times New Roman" w:cs="Times New Roman"/>
          <w:sz w:val="24"/>
          <w:szCs w:val="24"/>
          <w:lang w:val="de-DE"/>
        </w:rPr>
        <w:t xml:space="preserve"> mit Caesar bemühen sollte.</w:t>
      </w:r>
      <w:r w:rsidR="00101C12">
        <w:rPr>
          <w:rStyle w:val="Funotenzeichen"/>
          <w:rFonts w:ascii="Times New Roman" w:hAnsi="Times New Roman" w:cs="Times New Roman"/>
          <w:sz w:val="24"/>
          <w:szCs w:val="24"/>
          <w:lang w:val="de-DE"/>
        </w:rPr>
        <w:footnoteReference w:id="119"/>
      </w:r>
    </w:p>
    <w:p w:rsidR="0027219A" w:rsidRDefault="0094133B"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Vor diesem Hintergrund gewann in den schwierigen Wochen und Monaten, die auf Pompeius</w:t>
      </w:r>
      <w:r w:rsidR="0027219A">
        <w:rPr>
          <w:rFonts w:ascii="Times New Roman" w:hAnsi="Times New Roman" w:cs="Times New Roman"/>
          <w:sz w:val="24"/>
          <w:szCs w:val="24"/>
          <w:lang w:val="de-DE"/>
        </w:rPr>
        <w:t>’</w:t>
      </w:r>
      <w:r>
        <w:rPr>
          <w:rFonts w:ascii="Times New Roman" w:hAnsi="Times New Roman" w:cs="Times New Roman"/>
          <w:sz w:val="24"/>
          <w:szCs w:val="24"/>
          <w:lang w:val="de-DE"/>
        </w:rPr>
        <w:t xml:space="preserve"> Rückzug aus Rom und Caesars Übernahme der Stadt folgten, </w:t>
      </w:r>
      <w:r w:rsidR="00AA322D">
        <w:rPr>
          <w:rFonts w:ascii="Times New Roman" w:hAnsi="Times New Roman" w:cs="Times New Roman"/>
          <w:sz w:val="24"/>
          <w:szCs w:val="24"/>
          <w:lang w:val="de-DE"/>
        </w:rPr>
        <w:t>die Zeichenhaftigkeit des Rückzuges bzw. von Anwesenheit und Abwesenheit von Rom große Bedeutung für Cicero</w:t>
      </w:r>
      <w:r>
        <w:rPr>
          <w:rFonts w:ascii="Times New Roman" w:hAnsi="Times New Roman" w:cs="Times New Roman"/>
          <w:sz w:val="24"/>
          <w:szCs w:val="24"/>
          <w:lang w:val="de-DE"/>
        </w:rPr>
        <w:t xml:space="preserve">: </w:t>
      </w:r>
      <w:r w:rsidR="00017C2A">
        <w:rPr>
          <w:rFonts w:ascii="Times New Roman" w:hAnsi="Times New Roman" w:cs="Times New Roman"/>
          <w:sz w:val="24"/>
          <w:szCs w:val="24"/>
          <w:lang w:val="de-DE"/>
        </w:rPr>
        <w:t xml:space="preserve">Dabei </w:t>
      </w:r>
      <w:r>
        <w:rPr>
          <w:rFonts w:ascii="Times New Roman" w:hAnsi="Times New Roman" w:cs="Times New Roman"/>
          <w:sz w:val="24"/>
          <w:szCs w:val="24"/>
          <w:lang w:val="de-DE"/>
        </w:rPr>
        <w:t xml:space="preserve">verwendete </w:t>
      </w:r>
      <w:r w:rsidR="00017C2A">
        <w:rPr>
          <w:rFonts w:ascii="Times New Roman" w:hAnsi="Times New Roman" w:cs="Times New Roman"/>
          <w:sz w:val="24"/>
          <w:szCs w:val="24"/>
          <w:lang w:val="de-DE"/>
        </w:rPr>
        <w:t xml:space="preserve">er nicht nur </w:t>
      </w:r>
      <w:r w:rsidR="00AA322D">
        <w:rPr>
          <w:rFonts w:ascii="Times New Roman" w:hAnsi="Times New Roman" w:cs="Times New Roman"/>
          <w:sz w:val="24"/>
          <w:szCs w:val="24"/>
          <w:lang w:val="de-DE"/>
        </w:rPr>
        <w:t>einige Gedanken darauf</w:t>
      </w:r>
      <w:r w:rsidR="00017C2A">
        <w:rPr>
          <w:rFonts w:ascii="Times New Roman" w:hAnsi="Times New Roman" w:cs="Times New Roman"/>
          <w:sz w:val="24"/>
          <w:szCs w:val="24"/>
          <w:lang w:val="de-DE"/>
        </w:rPr>
        <w:t>,</w:t>
      </w:r>
      <w:r w:rsidR="00AA322D">
        <w:rPr>
          <w:rFonts w:ascii="Times New Roman" w:hAnsi="Times New Roman" w:cs="Times New Roman"/>
          <w:sz w:val="24"/>
          <w:szCs w:val="24"/>
          <w:lang w:val="de-DE"/>
        </w:rPr>
        <w:t xml:space="preserve"> wie seine </w:t>
      </w:r>
      <w:r w:rsidR="00017C2A">
        <w:rPr>
          <w:rFonts w:ascii="Times New Roman" w:hAnsi="Times New Roman" w:cs="Times New Roman"/>
          <w:sz w:val="24"/>
          <w:szCs w:val="24"/>
          <w:lang w:val="de-DE"/>
        </w:rPr>
        <w:t xml:space="preserve">eigene Anwesenheit in bzw. </w:t>
      </w:r>
      <w:r w:rsidR="00AA322D">
        <w:rPr>
          <w:rFonts w:ascii="Times New Roman" w:hAnsi="Times New Roman" w:cs="Times New Roman"/>
          <w:sz w:val="24"/>
          <w:szCs w:val="24"/>
          <w:lang w:val="de-DE"/>
        </w:rPr>
        <w:t xml:space="preserve">Abwesenheit von Rom beim politischen Gegner, also </w:t>
      </w:r>
      <w:r w:rsidR="00DC0CF5">
        <w:rPr>
          <w:rFonts w:ascii="Times New Roman" w:hAnsi="Times New Roman" w:cs="Times New Roman"/>
          <w:sz w:val="24"/>
          <w:szCs w:val="24"/>
          <w:lang w:val="de-DE"/>
        </w:rPr>
        <w:t xml:space="preserve">bei </w:t>
      </w:r>
      <w:r w:rsidR="004025C4">
        <w:rPr>
          <w:rFonts w:ascii="Times New Roman" w:hAnsi="Times New Roman" w:cs="Times New Roman"/>
          <w:sz w:val="24"/>
          <w:szCs w:val="24"/>
          <w:lang w:val="de-DE"/>
        </w:rPr>
        <w:t>Caesar und d</w:t>
      </w:r>
      <w:r w:rsidR="00AA322D">
        <w:rPr>
          <w:rFonts w:ascii="Times New Roman" w:hAnsi="Times New Roman" w:cs="Times New Roman"/>
          <w:sz w:val="24"/>
          <w:szCs w:val="24"/>
          <w:lang w:val="de-DE"/>
        </w:rPr>
        <w:t>e</w:t>
      </w:r>
      <w:r w:rsidR="004025C4">
        <w:rPr>
          <w:rFonts w:ascii="Times New Roman" w:hAnsi="Times New Roman" w:cs="Times New Roman"/>
          <w:sz w:val="24"/>
          <w:szCs w:val="24"/>
          <w:lang w:val="de-DE"/>
        </w:rPr>
        <w:t>n</w:t>
      </w:r>
      <w:r w:rsidR="00AA322D">
        <w:rPr>
          <w:rFonts w:ascii="Times New Roman" w:hAnsi="Times New Roman" w:cs="Times New Roman"/>
          <w:sz w:val="24"/>
          <w:szCs w:val="24"/>
          <w:lang w:val="de-DE"/>
        </w:rPr>
        <w:t xml:space="preserve"> Caesarianer</w:t>
      </w:r>
      <w:r w:rsidR="00D53ADC">
        <w:rPr>
          <w:rFonts w:ascii="Times New Roman" w:hAnsi="Times New Roman" w:cs="Times New Roman"/>
          <w:sz w:val="24"/>
          <w:szCs w:val="24"/>
          <w:lang w:val="de-DE"/>
        </w:rPr>
        <w:t>n</w:t>
      </w:r>
      <w:r w:rsidR="00AA322D">
        <w:rPr>
          <w:rFonts w:ascii="Times New Roman" w:hAnsi="Times New Roman" w:cs="Times New Roman"/>
          <w:sz w:val="24"/>
          <w:szCs w:val="24"/>
          <w:lang w:val="de-DE"/>
        </w:rPr>
        <w:t xml:space="preserve">, aber auch bei </w:t>
      </w:r>
      <w:r w:rsidR="00DC0CF5">
        <w:rPr>
          <w:rFonts w:ascii="Times New Roman" w:hAnsi="Times New Roman" w:cs="Times New Roman"/>
          <w:sz w:val="24"/>
          <w:szCs w:val="24"/>
          <w:lang w:val="de-DE"/>
        </w:rPr>
        <w:t xml:space="preserve">Pompeius und dessen Gefolgsleuten </w:t>
      </w:r>
      <w:r w:rsidR="00017C2A">
        <w:rPr>
          <w:rFonts w:ascii="Times New Roman" w:hAnsi="Times New Roman" w:cs="Times New Roman"/>
          <w:sz w:val="24"/>
          <w:szCs w:val="24"/>
          <w:lang w:val="de-DE"/>
        </w:rPr>
        <w:t>wirken mochte.</w:t>
      </w:r>
      <w:r w:rsidR="00792FAF">
        <w:rPr>
          <w:rStyle w:val="Funotenzeichen"/>
          <w:rFonts w:ascii="Times New Roman" w:hAnsi="Times New Roman" w:cs="Times New Roman"/>
          <w:sz w:val="24"/>
          <w:szCs w:val="24"/>
          <w:lang w:val="de-DE"/>
        </w:rPr>
        <w:footnoteReference w:id="120"/>
      </w:r>
      <w:r w:rsidR="00AA322D">
        <w:rPr>
          <w:rFonts w:ascii="Times New Roman" w:hAnsi="Times New Roman" w:cs="Times New Roman"/>
          <w:sz w:val="24"/>
          <w:szCs w:val="24"/>
          <w:lang w:val="de-DE"/>
        </w:rPr>
        <w:t xml:space="preserve"> </w:t>
      </w:r>
      <w:r w:rsidR="00763683">
        <w:rPr>
          <w:rFonts w:ascii="Times New Roman" w:hAnsi="Times New Roman" w:cs="Times New Roman"/>
          <w:sz w:val="24"/>
          <w:szCs w:val="24"/>
          <w:lang w:val="de-DE"/>
        </w:rPr>
        <w:t xml:space="preserve">Cicero und Atticus </w:t>
      </w:r>
      <w:r w:rsidR="00017C2A">
        <w:rPr>
          <w:rFonts w:ascii="Times New Roman" w:hAnsi="Times New Roman" w:cs="Times New Roman"/>
          <w:sz w:val="24"/>
          <w:szCs w:val="24"/>
          <w:lang w:val="de-DE"/>
        </w:rPr>
        <w:t xml:space="preserve">diskutieren vielmehr auch </w:t>
      </w:r>
      <w:r w:rsidR="00101C12">
        <w:rPr>
          <w:rFonts w:ascii="Times New Roman" w:hAnsi="Times New Roman" w:cs="Times New Roman"/>
          <w:sz w:val="24"/>
          <w:szCs w:val="24"/>
          <w:lang w:val="de-DE"/>
        </w:rPr>
        <w:t>den weiteren Aufenthaltsort der Frauen und Kinder der Fami</w:t>
      </w:r>
      <w:r w:rsidR="00017C2A">
        <w:rPr>
          <w:rFonts w:ascii="Times New Roman" w:hAnsi="Times New Roman" w:cs="Times New Roman"/>
          <w:sz w:val="24"/>
          <w:szCs w:val="24"/>
          <w:lang w:val="de-DE"/>
        </w:rPr>
        <w:t>lie.</w:t>
      </w:r>
      <w:r w:rsidR="001C774A">
        <w:rPr>
          <w:rFonts w:ascii="Times New Roman" w:hAnsi="Times New Roman" w:cs="Times New Roman"/>
          <w:sz w:val="24"/>
          <w:szCs w:val="24"/>
          <w:lang w:val="de-DE"/>
        </w:rPr>
        <w:t xml:space="preserve"> Dabei galt es einerseits, </w:t>
      </w:r>
      <w:r w:rsidR="00763683">
        <w:rPr>
          <w:rFonts w:ascii="Times New Roman" w:hAnsi="Times New Roman" w:cs="Times New Roman"/>
          <w:sz w:val="24"/>
          <w:szCs w:val="24"/>
          <w:lang w:val="de-DE"/>
        </w:rPr>
        <w:t xml:space="preserve">eine Lösung zu finden, </w:t>
      </w:r>
      <w:r w:rsidR="001C774A">
        <w:rPr>
          <w:rFonts w:ascii="Times New Roman" w:hAnsi="Times New Roman" w:cs="Times New Roman"/>
          <w:sz w:val="24"/>
          <w:szCs w:val="24"/>
          <w:lang w:val="de-DE"/>
        </w:rPr>
        <w:t xml:space="preserve">welche die </w:t>
      </w:r>
      <w:r w:rsidR="00763683">
        <w:rPr>
          <w:rFonts w:ascii="Times New Roman" w:hAnsi="Times New Roman" w:cs="Times New Roman"/>
          <w:sz w:val="24"/>
          <w:szCs w:val="24"/>
          <w:lang w:val="de-DE"/>
        </w:rPr>
        <w:t xml:space="preserve">Sicherheit Terentias, Tullias und Pomponias sowie </w:t>
      </w:r>
      <w:r w:rsidR="001D4B18">
        <w:rPr>
          <w:rFonts w:ascii="Times New Roman" w:hAnsi="Times New Roman" w:cs="Times New Roman"/>
          <w:sz w:val="24"/>
          <w:szCs w:val="24"/>
          <w:lang w:val="de-DE"/>
        </w:rPr>
        <w:t xml:space="preserve">von </w:t>
      </w:r>
      <w:r w:rsidR="001C774A">
        <w:rPr>
          <w:rFonts w:ascii="Times New Roman" w:hAnsi="Times New Roman" w:cs="Times New Roman"/>
          <w:sz w:val="24"/>
          <w:szCs w:val="24"/>
          <w:lang w:val="de-DE"/>
        </w:rPr>
        <w:t xml:space="preserve">Marcus und Quintus, </w:t>
      </w:r>
      <w:r w:rsidR="00763683">
        <w:rPr>
          <w:rFonts w:ascii="Times New Roman" w:hAnsi="Times New Roman" w:cs="Times New Roman"/>
          <w:sz w:val="24"/>
          <w:szCs w:val="24"/>
          <w:lang w:val="de-DE"/>
        </w:rPr>
        <w:t>Ciceros Sohn und Neffe</w:t>
      </w:r>
      <w:r w:rsidR="001C774A">
        <w:rPr>
          <w:rFonts w:ascii="Times New Roman" w:hAnsi="Times New Roman" w:cs="Times New Roman"/>
          <w:sz w:val="24"/>
          <w:szCs w:val="24"/>
          <w:lang w:val="de-DE"/>
        </w:rPr>
        <w:t xml:space="preserve">, gewährleistete; zum anderen sollten unliebsame Spekulationen der Standesgenossen vermieden werden, die einen Rückzug von Ciceros nächsten Angehörigen aus Rom bzw. deren Verbleib in der Stadt als Zeichen für den politischen Kurs des </w:t>
      </w:r>
      <w:r w:rsidR="001C774A" w:rsidRPr="001C774A">
        <w:rPr>
          <w:rFonts w:ascii="Times New Roman" w:hAnsi="Times New Roman" w:cs="Times New Roman"/>
          <w:i/>
          <w:sz w:val="24"/>
          <w:szCs w:val="24"/>
          <w:lang w:val="la-Latn"/>
        </w:rPr>
        <w:t>pater</w:t>
      </w:r>
      <w:r w:rsidR="001C774A" w:rsidRPr="001C774A">
        <w:rPr>
          <w:rFonts w:ascii="Times New Roman" w:hAnsi="Times New Roman" w:cs="Times New Roman"/>
          <w:sz w:val="24"/>
          <w:szCs w:val="24"/>
          <w:lang w:val="la-Latn"/>
        </w:rPr>
        <w:t xml:space="preserve"> </w:t>
      </w:r>
      <w:r w:rsidR="001C774A" w:rsidRPr="001C774A">
        <w:rPr>
          <w:rFonts w:ascii="Times New Roman" w:hAnsi="Times New Roman" w:cs="Times New Roman"/>
          <w:i/>
          <w:sz w:val="24"/>
          <w:szCs w:val="24"/>
          <w:lang w:val="la-Latn"/>
        </w:rPr>
        <w:t>familias</w:t>
      </w:r>
      <w:r w:rsidR="001C774A">
        <w:rPr>
          <w:rFonts w:ascii="Times New Roman" w:hAnsi="Times New Roman" w:cs="Times New Roman"/>
          <w:sz w:val="24"/>
          <w:szCs w:val="24"/>
          <w:lang w:val="de-DE"/>
        </w:rPr>
        <w:t xml:space="preserve"> (miss-)deuten </w:t>
      </w:r>
      <w:r w:rsidR="00D75F23">
        <w:rPr>
          <w:rFonts w:ascii="Times New Roman" w:hAnsi="Times New Roman" w:cs="Times New Roman"/>
          <w:sz w:val="24"/>
          <w:szCs w:val="24"/>
          <w:lang w:val="de-DE"/>
        </w:rPr>
        <w:t>könnten</w:t>
      </w:r>
      <w:r w:rsidR="001C774A">
        <w:rPr>
          <w:rFonts w:ascii="Times New Roman" w:hAnsi="Times New Roman" w:cs="Times New Roman"/>
          <w:sz w:val="24"/>
          <w:szCs w:val="24"/>
          <w:lang w:val="de-DE"/>
        </w:rPr>
        <w:t>.</w:t>
      </w:r>
      <w:r w:rsidR="001C774A">
        <w:rPr>
          <w:rStyle w:val="Funotenzeichen"/>
          <w:rFonts w:ascii="Times New Roman" w:hAnsi="Times New Roman" w:cs="Times New Roman"/>
          <w:sz w:val="24"/>
          <w:szCs w:val="24"/>
          <w:lang w:val="de-DE"/>
        </w:rPr>
        <w:footnoteReference w:id="121"/>
      </w:r>
      <w:r w:rsidR="00763683">
        <w:rPr>
          <w:rFonts w:ascii="Times New Roman" w:hAnsi="Times New Roman" w:cs="Times New Roman"/>
          <w:sz w:val="24"/>
          <w:szCs w:val="24"/>
          <w:lang w:val="de-DE"/>
        </w:rPr>
        <w:t xml:space="preserve"> </w:t>
      </w:r>
    </w:p>
    <w:p w:rsidR="00DC0CF5" w:rsidRDefault="00AA322D"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Cicero </w:t>
      </w:r>
      <w:r w:rsidR="00700580">
        <w:rPr>
          <w:rFonts w:ascii="Times New Roman" w:hAnsi="Times New Roman" w:cs="Times New Roman"/>
          <w:sz w:val="24"/>
          <w:szCs w:val="24"/>
          <w:lang w:val="de-DE"/>
        </w:rPr>
        <w:t xml:space="preserve">selbst hielt sich </w:t>
      </w:r>
      <w:r>
        <w:rPr>
          <w:rFonts w:ascii="Times New Roman" w:hAnsi="Times New Roman" w:cs="Times New Roman"/>
          <w:sz w:val="24"/>
          <w:szCs w:val="24"/>
          <w:lang w:val="de-DE"/>
        </w:rPr>
        <w:t xml:space="preserve">zunächst vor allem auf </w:t>
      </w:r>
      <w:r w:rsidR="001222F5">
        <w:rPr>
          <w:rFonts w:ascii="Times New Roman" w:hAnsi="Times New Roman" w:cs="Times New Roman"/>
          <w:sz w:val="24"/>
          <w:szCs w:val="24"/>
          <w:lang w:val="de-DE"/>
        </w:rPr>
        <w:t xml:space="preserve">seinem </w:t>
      </w:r>
      <w:r w:rsidR="001222F5" w:rsidRPr="0074551B">
        <w:rPr>
          <w:rFonts w:ascii="Times New Roman" w:hAnsi="Times New Roman" w:cs="Times New Roman"/>
          <w:sz w:val="24"/>
          <w:szCs w:val="24"/>
          <w:lang w:val="de-DE"/>
        </w:rPr>
        <w:t>Formia</w:t>
      </w:r>
      <w:r w:rsidR="001222F5">
        <w:rPr>
          <w:rFonts w:ascii="Times New Roman" w:hAnsi="Times New Roman" w:cs="Times New Roman"/>
          <w:sz w:val="24"/>
          <w:szCs w:val="24"/>
          <w:lang w:val="de-DE"/>
        </w:rPr>
        <w:t>num</w:t>
      </w:r>
      <w:r w:rsidR="00DC0CF5">
        <w:rPr>
          <w:rFonts w:ascii="Times New Roman" w:hAnsi="Times New Roman" w:cs="Times New Roman"/>
          <w:sz w:val="24"/>
          <w:szCs w:val="24"/>
          <w:lang w:val="de-DE"/>
        </w:rPr>
        <w:t xml:space="preserve"> auf</w:t>
      </w:r>
      <w:r>
        <w:rPr>
          <w:rFonts w:ascii="Times New Roman" w:hAnsi="Times New Roman" w:cs="Times New Roman"/>
          <w:sz w:val="24"/>
          <w:szCs w:val="24"/>
          <w:lang w:val="de-DE"/>
        </w:rPr>
        <w:t>; dort erwog e</w:t>
      </w:r>
      <w:r w:rsidR="001222F5">
        <w:rPr>
          <w:rFonts w:ascii="Times New Roman" w:hAnsi="Times New Roman" w:cs="Times New Roman"/>
          <w:sz w:val="24"/>
          <w:szCs w:val="24"/>
          <w:lang w:val="de-DE"/>
        </w:rPr>
        <w:t>r die Konsequenzen der Situation für sein politische</w:t>
      </w:r>
      <w:r w:rsidR="00101C12">
        <w:rPr>
          <w:rFonts w:ascii="Times New Roman" w:hAnsi="Times New Roman" w:cs="Times New Roman"/>
          <w:sz w:val="24"/>
          <w:szCs w:val="24"/>
          <w:lang w:val="de-DE"/>
        </w:rPr>
        <w:t>s Fortkommen</w:t>
      </w:r>
      <w:r w:rsidR="001222F5">
        <w:rPr>
          <w:rFonts w:ascii="Times New Roman" w:hAnsi="Times New Roman" w:cs="Times New Roman"/>
          <w:sz w:val="24"/>
          <w:szCs w:val="24"/>
          <w:lang w:val="de-DE"/>
        </w:rPr>
        <w:t xml:space="preserve"> und </w:t>
      </w:r>
      <w:r>
        <w:rPr>
          <w:rFonts w:ascii="Times New Roman" w:hAnsi="Times New Roman" w:cs="Times New Roman"/>
          <w:sz w:val="24"/>
          <w:szCs w:val="24"/>
          <w:lang w:val="de-DE"/>
        </w:rPr>
        <w:t xml:space="preserve">lotete </w:t>
      </w:r>
      <w:r w:rsidR="001222F5">
        <w:rPr>
          <w:rFonts w:ascii="Times New Roman" w:hAnsi="Times New Roman" w:cs="Times New Roman"/>
          <w:sz w:val="24"/>
          <w:szCs w:val="24"/>
          <w:lang w:val="de-DE"/>
        </w:rPr>
        <w:t>seine Aussichten aus</w:t>
      </w:r>
      <w:r w:rsidR="00B36F0B">
        <w:rPr>
          <w:rFonts w:ascii="Times New Roman" w:hAnsi="Times New Roman" w:cs="Times New Roman"/>
          <w:sz w:val="24"/>
          <w:szCs w:val="24"/>
          <w:lang w:val="de-DE"/>
        </w:rPr>
        <w:t xml:space="preserve">, womit er auch </w:t>
      </w:r>
      <w:r w:rsidR="00DC0CF5">
        <w:rPr>
          <w:rFonts w:ascii="Times New Roman" w:hAnsi="Times New Roman" w:cs="Times New Roman"/>
          <w:sz w:val="24"/>
          <w:szCs w:val="24"/>
          <w:lang w:val="de-DE"/>
        </w:rPr>
        <w:t>nicht</w:t>
      </w:r>
      <w:r w:rsidR="00700580">
        <w:rPr>
          <w:rFonts w:ascii="Times New Roman" w:hAnsi="Times New Roman" w:cs="Times New Roman"/>
          <w:sz w:val="24"/>
          <w:szCs w:val="24"/>
          <w:lang w:val="de-DE"/>
        </w:rPr>
        <w:t xml:space="preserve"> allein</w:t>
      </w:r>
      <w:r w:rsidR="004D1D17">
        <w:rPr>
          <w:rFonts w:ascii="Times New Roman" w:hAnsi="Times New Roman" w:cs="Times New Roman"/>
          <w:sz w:val="24"/>
          <w:szCs w:val="24"/>
          <w:lang w:val="de-DE"/>
        </w:rPr>
        <w:t xml:space="preserve"> war</w:t>
      </w:r>
      <w:r w:rsidR="00DC0CF5">
        <w:rPr>
          <w:rFonts w:ascii="Times New Roman" w:hAnsi="Times New Roman" w:cs="Times New Roman"/>
          <w:sz w:val="24"/>
          <w:szCs w:val="24"/>
          <w:lang w:val="de-DE"/>
        </w:rPr>
        <w:t>, denn auch</w:t>
      </w:r>
      <w:r w:rsidR="00DC0CF5" w:rsidRPr="0074551B">
        <w:rPr>
          <w:rFonts w:ascii="Times New Roman" w:hAnsi="Times New Roman" w:cs="Times New Roman"/>
          <w:sz w:val="24"/>
          <w:szCs w:val="24"/>
          <w:lang w:val="de-DE"/>
        </w:rPr>
        <w:t xml:space="preserve"> Manius Lepidus, Lucius Torquatus und Gaius Cassius </w:t>
      </w:r>
      <w:r w:rsidR="00DC0CF5">
        <w:rPr>
          <w:rFonts w:ascii="Times New Roman" w:hAnsi="Times New Roman" w:cs="Times New Roman"/>
          <w:sz w:val="24"/>
          <w:szCs w:val="24"/>
          <w:lang w:val="de-DE"/>
        </w:rPr>
        <w:t xml:space="preserve">hielten sich </w:t>
      </w:r>
      <w:r w:rsidR="00B36F0B">
        <w:rPr>
          <w:rFonts w:ascii="Times New Roman" w:hAnsi="Times New Roman" w:cs="Times New Roman"/>
          <w:sz w:val="24"/>
          <w:szCs w:val="24"/>
          <w:lang w:val="de-DE"/>
        </w:rPr>
        <w:t xml:space="preserve">in Formiae </w:t>
      </w:r>
      <w:r w:rsidR="00DC0CF5">
        <w:rPr>
          <w:rFonts w:ascii="Times New Roman" w:hAnsi="Times New Roman" w:cs="Times New Roman"/>
          <w:sz w:val="24"/>
          <w:szCs w:val="24"/>
          <w:lang w:val="de-DE"/>
        </w:rPr>
        <w:t>auf und ver</w:t>
      </w:r>
      <w:r w:rsidR="00890541">
        <w:rPr>
          <w:rFonts w:ascii="Times New Roman" w:hAnsi="Times New Roman" w:cs="Times New Roman"/>
          <w:sz w:val="24"/>
          <w:szCs w:val="24"/>
          <w:lang w:val="de-DE"/>
        </w:rPr>
        <w:t xml:space="preserve">suchten </w:t>
      </w:r>
      <w:r w:rsidR="00DC0CF5">
        <w:rPr>
          <w:rFonts w:ascii="Times New Roman" w:hAnsi="Times New Roman" w:cs="Times New Roman"/>
          <w:sz w:val="24"/>
          <w:szCs w:val="24"/>
          <w:lang w:val="de-DE"/>
        </w:rPr>
        <w:t xml:space="preserve">zu entscheiden, was sie als </w:t>
      </w:r>
      <w:r w:rsidR="001E7772">
        <w:rPr>
          <w:rFonts w:ascii="Times New Roman" w:hAnsi="Times New Roman" w:cs="Times New Roman"/>
          <w:sz w:val="24"/>
          <w:szCs w:val="24"/>
          <w:lang w:val="de-DE"/>
        </w:rPr>
        <w:t>N</w:t>
      </w:r>
      <w:r w:rsidR="00DC0CF5">
        <w:rPr>
          <w:rFonts w:ascii="Times New Roman" w:hAnsi="Times New Roman" w:cs="Times New Roman"/>
          <w:sz w:val="24"/>
          <w:szCs w:val="24"/>
          <w:lang w:val="de-DE"/>
        </w:rPr>
        <w:t>ächstes tun sollten.</w:t>
      </w:r>
      <w:r w:rsidR="00DC0CF5" w:rsidRPr="0074551B">
        <w:rPr>
          <w:rStyle w:val="Funotenzeichen"/>
          <w:rFonts w:ascii="Times New Roman" w:hAnsi="Times New Roman" w:cs="Times New Roman"/>
          <w:sz w:val="24"/>
          <w:szCs w:val="24"/>
          <w:lang w:val="de-DE"/>
        </w:rPr>
        <w:footnoteReference w:id="122"/>
      </w:r>
      <w:r w:rsidR="00700580">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Cicero </w:t>
      </w:r>
      <w:r w:rsidR="00EE2DA4">
        <w:rPr>
          <w:rFonts w:ascii="Times New Roman" w:hAnsi="Times New Roman" w:cs="Times New Roman"/>
          <w:sz w:val="24"/>
          <w:szCs w:val="24"/>
          <w:lang w:val="de-DE"/>
        </w:rPr>
        <w:t xml:space="preserve">hoffte </w:t>
      </w:r>
      <w:r w:rsidR="00700580">
        <w:rPr>
          <w:rFonts w:ascii="Times New Roman" w:hAnsi="Times New Roman" w:cs="Times New Roman"/>
          <w:sz w:val="24"/>
          <w:szCs w:val="24"/>
          <w:lang w:val="de-DE"/>
        </w:rPr>
        <w:t xml:space="preserve">dabei </w:t>
      </w:r>
      <w:r w:rsidR="00DC0CF5">
        <w:rPr>
          <w:rFonts w:ascii="Times New Roman" w:hAnsi="Times New Roman" w:cs="Times New Roman"/>
          <w:sz w:val="24"/>
          <w:szCs w:val="24"/>
          <w:lang w:val="de-DE"/>
        </w:rPr>
        <w:t>zunächst</w:t>
      </w:r>
      <w:r w:rsidR="00EE2DA4">
        <w:rPr>
          <w:rFonts w:ascii="Times New Roman" w:hAnsi="Times New Roman" w:cs="Times New Roman"/>
          <w:sz w:val="24"/>
          <w:szCs w:val="24"/>
          <w:lang w:val="de-DE"/>
        </w:rPr>
        <w:t>,</w:t>
      </w:r>
      <w:r w:rsidR="00DC0CF5">
        <w:rPr>
          <w:rFonts w:ascii="Times New Roman" w:hAnsi="Times New Roman" w:cs="Times New Roman"/>
          <w:sz w:val="24"/>
          <w:szCs w:val="24"/>
          <w:lang w:val="de-DE"/>
        </w:rPr>
        <w:t xml:space="preserve"> </w:t>
      </w:r>
      <w:r w:rsidR="00EE2DA4">
        <w:rPr>
          <w:rFonts w:ascii="Times New Roman" w:hAnsi="Times New Roman" w:cs="Times New Roman"/>
          <w:sz w:val="24"/>
          <w:szCs w:val="24"/>
          <w:lang w:val="de-DE"/>
        </w:rPr>
        <w:t xml:space="preserve">zumindest </w:t>
      </w:r>
      <w:r w:rsidR="00D16DAA">
        <w:rPr>
          <w:rFonts w:ascii="Times New Roman" w:hAnsi="Times New Roman" w:cs="Times New Roman"/>
          <w:sz w:val="24"/>
          <w:szCs w:val="24"/>
          <w:lang w:val="de-DE"/>
        </w:rPr>
        <w:t>mit Caesar</w:t>
      </w:r>
      <w:r w:rsidR="001222F5">
        <w:rPr>
          <w:rFonts w:ascii="Times New Roman" w:hAnsi="Times New Roman" w:cs="Times New Roman"/>
          <w:sz w:val="24"/>
          <w:szCs w:val="24"/>
          <w:lang w:val="de-DE"/>
        </w:rPr>
        <w:t xml:space="preserve"> zu einer Übereinkunft </w:t>
      </w:r>
      <w:r w:rsidR="00DC0CF5">
        <w:rPr>
          <w:rFonts w:ascii="Times New Roman" w:hAnsi="Times New Roman" w:cs="Times New Roman"/>
          <w:sz w:val="24"/>
          <w:szCs w:val="24"/>
          <w:lang w:val="de-DE"/>
        </w:rPr>
        <w:t xml:space="preserve">zu </w:t>
      </w:r>
      <w:r w:rsidR="001222F5">
        <w:rPr>
          <w:rFonts w:ascii="Times New Roman" w:hAnsi="Times New Roman" w:cs="Times New Roman"/>
          <w:sz w:val="24"/>
          <w:szCs w:val="24"/>
          <w:lang w:val="de-DE"/>
        </w:rPr>
        <w:t>gelangen</w:t>
      </w:r>
      <w:r w:rsidR="00763683">
        <w:rPr>
          <w:rFonts w:ascii="Times New Roman" w:hAnsi="Times New Roman" w:cs="Times New Roman"/>
          <w:sz w:val="24"/>
          <w:szCs w:val="24"/>
          <w:lang w:val="de-DE"/>
        </w:rPr>
        <w:t>:</w:t>
      </w:r>
      <w:r w:rsidR="001222F5" w:rsidRPr="0074551B">
        <w:rPr>
          <w:rFonts w:ascii="Times New Roman" w:hAnsi="Times New Roman" w:cs="Times New Roman"/>
          <w:sz w:val="24"/>
          <w:szCs w:val="24"/>
          <w:lang w:val="de-DE"/>
        </w:rPr>
        <w:t xml:space="preserve"> Cicero </w:t>
      </w:r>
      <w:r w:rsidR="001222F5">
        <w:rPr>
          <w:rFonts w:ascii="Times New Roman" w:hAnsi="Times New Roman" w:cs="Times New Roman"/>
          <w:sz w:val="24"/>
          <w:szCs w:val="24"/>
          <w:lang w:val="de-DE"/>
        </w:rPr>
        <w:t>würde nicht in Rom präsent sein, was als Unterstützung Caesars hätte interpretiert werden können</w:t>
      </w:r>
      <w:r w:rsidR="00EE2DA4">
        <w:rPr>
          <w:rFonts w:ascii="Times New Roman" w:hAnsi="Times New Roman" w:cs="Times New Roman"/>
          <w:sz w:val="24"/>
          <w:szCs w:val="24"/>
          <w:lang w:val="de-DE"/>
        </w:rPr>
        <w:t xml:space="preserve"> – denn sich </w:t>
      </w:r>
      <w:r w:rsidR="001E7772">
        <w:rPr>
          <w:rFonts w:ascii="Times New Roman" w:hAnsi="Times New Roman" w:cs="Times New Roman"/>
          <w:sz w:val="24"/>
          <w:szCs w:val="24"/>
          <w:lang w:val="de-DE"/>
        </w:rPr>
        <w:t>in diesem Maße</w:t>
      </w:r>
      <w:r w:rsidR="00D24A10">
        <w:rPr>
          <w:rFonts w:ascii="Times New Roman" w:hAnsi="Times New Roman" w:cs="Times New Roman"/>
          <w:sz w:val="24"/>
          <w:szCs w:val="24"/>
          <w:lang w:val="de-DE"/>
        </w:rPr>
        <w:t xml:space="preserve"> </w:t>
      </w:r>
      <w:r w:rsidR="00700580">
        <w:rPr>
          <w:rFonts w:ascii="Times New Roman" w:hAnsi="Times New Roman" w:cs="Times New Roman"/>
          <w:sz w:val="24"/>
          <w:szCs w:val="24"/>
          <w:lang w:val="de-DE"/>
        </w:rPr>
        <w:t xml:space="preserve">ostentativ </w:t>
      </w:r>
      <w:r w:rsidR="00EE2DA4">
        <w:rPr>
          <w:rFonts w:ascii="Times New Roman" w:hAnsi="Times New Roman" w:cs="Times New Roman"/>
          <w:sz w:val="24"/>
          <w:szCs w:val="24"/>
          <w:lang w:val="de-DE"/>
        </w:rPr>
        <w:t xml:space="preserve">von Pompeius zu distanzieren, dazu war Cicero </w:t>
      </w:r>
      <w:r w:rsidR="00A82877">
        <w:rPr>
          <w:rFonts w:ascii="Times New Roman" w:hAnsi="Times New Roman" w:cs="Times New Roman"/>
          <w:sz w:val="24"/>
          <w:szCs w:val="24"/>
          <w:lang w:val="de-DE"/>
        </w:rPr>
        <w:t>im Frühjahr 49 </w:t>
      </w:r>
      <w:r w:rsidR="00D24A10">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D24A10">
        <w:rPr>
          <w:rFonts w:ascii="Times New Roman" w:hAnsi="Times New Roman" w:cs="Times New Roman"/>
          <w:sz w:val="24"/>
          <w:szCs w:val="24"/>
          <w:lang w:val="de-DE"/>
        </w:rPr>
        <w:t>Chr.</w:t>
      </w:r>
      <w:r w:rsidR="00700580">
        <w:rPr>
          <w:rFonts w:ascii="Times New Roman" w:hAnsi="Times New Roman" w:cs="Times New Roman"/>
          <w:sz w:val="24"/>
          <w:szCs w:val="24"/>
          <w:lang w:val="de-DE"/>
        </w:rPr>
        <w:t xml:space="preserve"> noch </w:t>
      </w:r>
      <w:r w:rsidR="00EE2DA4">
        <w:rPr>
          <w:rFonts w:ascii="Times New Roman" w:hAnsi="Times New Roman" w:cs="Times New Roman"/>
          <w:sz w:val="24"/>
          <w:szCs w:val="24"/>
          <w:lang w:val="de-DE"/>
        </w:rPr>
        <w:t xml:space="preserve">nicht bereit. </w:t>
      </w:r>
      <w:r w:rsidR="00D24A10">
        <w:rPr>
          <w:rFonts w:ascii="Times New Roman" w:hAnsi="Times New Roman" w:cs="Times New Roman"/>
          <w:sz w:val="24"/>
          <w:szCs w:val="24"/>
          <w:lang w:val="de-DE"/>
        </w:rPr>
        <w:t xml:space="preserve">Im Gegenzug </w:t>
      </w:r>
      <w:r w:rsidR="00101C12">
        <w:rPr>
          <w:rFonts w:ascii="Times New Roman" w:hAnsi="Times New Roman" w:cs="Times New Roman"/>
          <w:sz w:val="24"/>
          <w:szCs w:val="24"/>
          <w:lang w:val="de-DE"/>
        </w:rPr>
        <w:t xml:space="preserve">gedachte </w:t>
      </w:r>
      <w:r w:rsidR="00D24A10">
        <w:rPr>
          <w:rFonts w:ascii="Times New Roman" w:hAnsi="Times New Roman" w:cs="Times New Roman"/>
          <w:sz w:val="24"/>
          <w:szCs w:val="24"/>
          <w:lang w:val="de-DE"/>
        </w:rPr>
        <w:t>Cicero</w:t>
      </w:r>
      <w:r w:rsidR="00890541">
        <w:rPr>
          <w:rFonts w:ascii="Times New Roman" w:hAnsi="Times New Roman" w:cs="Times New Roman"/>
          <w:sz w:val="24"/>
          <w:szCs w:val="24"/>
          <w:lang w:val="de-DE"/>
        </w:rPr>
        <w:t xml:space="preserve"> jedoch</w:t>
      </w:r>
      <w:r w:rsidR="00D24A10">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Italien und die nähere Umgebung Roms nicht </w:t>
      </w:r>
      <w:r w:rsidR="00D24A10">
        <w:rPr>
          <w:rFonts w:ascii="Times New Roman" w:hAnsi="Times New Roman" w:cs="Times New Roman"/>
          <w:sz w:val="24"/>
          <w:szCs w:val="24"/>
          <w:lang w:val="de-DE"/>
        </w:rPr>
        <w:t xml:space="preserve">zu </w:t>
      </w:r>
      <w:r w:rsidR="001222F5">
        <w:rPr>
          <w:rFonts w:ascii="Times New Roman" w:hAnsi="Times New Roman" w:cs="Times New Roman"/>
          <w:sz w:val="24"/>
          <w:szCs w:val="24"/>
          <w:lang w:val="de-DE"/>
        </w:rPr>
        <w:t>verlassen, um den Eindruck zu vermeiden, dass er Caesars Handeln ablehne.</w:t>
      </w:r>
      <w:r w:rsidR="00101C12" w:rsidRPr="0074551B">
        <w:rPr>
          <w:rStyle w:val="Funotenzeichen"/>
          <w:rFonts w:ascii="Times New Roman" w:hAnsi="Times New Roman" w:cs="Times New Roman"/>
          <w:sz w:val="24"/>
          <w:szCs w:val="24"/>
          <w:lang w:val="de-DE"/>
        </w:rPr>
        <w:footnoteReference w:id="123"/>
      </w:r>
    </w:p>
    <w:p w:rsidR="00A506CD" w:rsidRDefault="00101C12"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Fürs </w:t>
      </w:r>
      <w:r w:rsidR="001E7772">
        <w:rPr>
          <w:rFonts w:ascii="Times New Roman" w:hAnsi="Times New Roman" w:cs="Times New Roman"/>
          <w:sz w:val="24"/>
          <w:szCs w:val="24"/>
          <w:lang w:val="de-DE"/>
        </w:rPr>
        <w:t>E</w:t>
      </w:r>
      <w:r>
        <w:rPr>
          <w:rFonts w:ascii="Times New Roman" w:hAnsi="Times New Roman" w:cs="Times New Roman"/>
          <w:sz w:val="24"/>
          <w:szCs w:val="24"/>
          <w:lang w:val="de-DE"/>
        </w:rPr>
        <w:t>rste</w:t>
      </w:r>
      <w:r w:rsidR="00700580">
        <w:rPr>
          <w:rFonts w:ascii="Times New Roman" w:hAnsi="Times New Roman" w:cs="Times New Roman"/>
          <w:sz w:val="24"/>
          <w:szCs w:val="24"/>
          <w:lang w:val="de-DE"/>
        </w:rPr>
        <w:t xml:space="preserve"> </w:t>
      </w:r>
      <w:r w:rsidR="00DC0CF5">
        <w:rPr>
          <w:rFonts w:ascii="Times New Roman" w:hAnsi="Times New Roman" w:cs="Times New Roman"/>
          <w:sz w:val="24"/>
          <w:szCs w:val="24"/>
          <w:lang w:val="de-DE"/>
        </w:rPr>
        <w:t xml:space="preserve">scheint </w:t>
      </w:r>
      <w:r w:rsidR="00700580">
        <w:rPr>
          <w:rFonts w:ascii="Times New Roman" w:hAnsi="Times New Roman" w:cs="Times New Roman"/>
          <w:sz w:val="24"/>
          <w:szCs w:val="24"/>
          <w:lang w:val="de-DE"/>
        </w:rPr>
        <w:t xml:space="preserve">Caesar </w:t>
      </w:r>
      <w:r w:rsidR="001222F5">
        <w:rPr>
          <w:rFonts w:ascii="Times New Roman" w:hAnsi="Times New Roman" w:cs="Times New Roman"/>
          <w:sz w:val="24"/>
          <w:szCs w:val="24"/>
          <w:lang w:val="de-DE"/>
        </w:rPr>
        <w:t>diese Lösung akzeptiert zu haben</w:t>
      </w:r>
      <w:r w:rsidR="00D24A10">
        <w:rPr>
          <w:rFonts w:ascii="Times New Roman" w:hAnsi="Times New Roman" w:cs="Times New Roman"/>
          <w:sz w:val="24"/>
          <w:szCs w:val="24"/>
          <w:lang w:val="de-DE"/>
        </w:rPr>
        <w:t>.</w:t>
      </w:r>
      <w:r w:rsidR="001222F5" w:rsidRPr="0074551B">
        <w:rPr>
          <w:rStyle w:val="Funotenzeichen"/>
          <w:rFonts w:ascii="Times New Roman" w:hAnsi="Times New Roman" w:cs="Times New Roman"/>
          <w:sz w:val="24"/>
          <w:szCs w:val="24"/>
          <w:lang w:val="de-DE"/>
        </w:rPr>
        <w:footnoteReference w:id="124"/>
      </w:r>
      <w:r w:rsidR="001222F5" w:rsidRPr="0074551B">
        <w:rPr>
          <w:rFonts w:ascii="Times New Roman" w:hAnsi="Times New Roman" w:cs="Times New Roman"/>
          <w:sz w:val="24"/>
          <w:szCs w:val="24"/>
          <w:lang w:val="de-DE"/>
        </w:rPr>
        <w:t xml:space="preserve"> </w:t>
      </w:r>
      <w:r w:rsidR="00700580">
        <w:rPr>
          <w:rFonts w:ascii="Times New Roman" w:hAnsi="Times New Roman" w:cs="Times New Roman"/>
          <w:sz w:val="24"/>
          <w:szCs w:val="24"/>
          <w:lang w:val="de-DE"/>
        </w:rPr>
        <w:t>D</w:t>
      </w:r>
      <w:r w:rsidR="00F53BF1">
        <w:rPr>
          <w:rFonts w:ascii="Times New Roman" w:hAnsi="Times New Roman" w:cs="Times New Roman"/>
          <w:sz w:val="24"/>
          <w:szCs w:val="24"/>
          <w:lang w:val="de-DE"/>
        </w:rPr>
        <w:t xml:space="preserve">abei </w:t>
      </w:r>
      <w:r w:rsidR="00AF32F8">
        <w:rPr>
          <w:rFonts w:ascii="Times New Roman" w:hAnsi="Times New Roman" w:cs="Times New Roman"/>
          <w:sz w:val="24"/>
          <w:szCs w:val="24"/>
          <w:lang w:val="de-DE"/>
        </w:rPr>
        <w:t xml:space="preserve">versuchte Cicero, </w:t>
      </w:r>
      <w:r w:rsidR="00700580">
        <w:rPr>
          <w:rFonts w:ascii="Times New Roman" w:hAnsi="Times New Roman" w:cs="Times New Roman"/>
          <w:sz w:val="24"/>
          <w:szCs w:val="24"/>
          <w:lang w:val="de-DE"/>
        </w:rPr>
        <w:t xml:space="preserve">vermittelt </w:t>
      </w:r>
      <w:r w:rsidR="00F53BF1">
        <w:rPr>
          <w:rFonts w:ascii="Times New Roman" w:hAnsi="Times New Roman" w:cs="Times New Roman"/>
          <w:sz w:val="24"/>
          <w:szCs w:val="24"/>
          <w:lang w:val="de-DE"/>
        </w:rPr>
        <w:t xml:space="preserve">durch </w:t>
      </w:r>
      <w:r w:rsidR="00D631B0">
        <w:rPr>
          <w:rFonts w:ascii="Times New Roman" w:hAnsi="Times New Roman" w:cs="Times New Roman"/>
          <w:sz w:val="24"/>
          <w:szCs w:val="24"/>
          <w:lang w:val="de-DE"/>
        </w:rPr>
        <w:t xml:space="preserve">Personen aus dem Umfeld Caesars </w:t>
      </w:r>
      <w:r w:rsidR="00F53BF1">
        <w:rPr>
          <w:rFonts w:ascii="Times New Roman" w:hAnsi="Times New Roman" w:cs="Times New Roman"/>
          <w:sz w:val="24"/>
          <w:szCs w:val="24"/>
          <w:lang w:val="de-DE"/>
        </w:rPr>
        <w:t>wie</w:t>
      </w:r>
      <w:r w:rsidR="002C21C4">
        <w:rPr>
          <w:rFonts w:ascii="Times New Roman" w:hAnsi="Times New Roman" w:cs="Times New Roman"/>
          <w:sz w:val="24"/>
          <w:szCs w:val="24"/>
          <w:lang w:val="de-DE"/>
        </w:rPr>
        <w:t xml:space="preserve"> dem gemeinsamen </w:t>
      </w:r>
      <w:r w:rsidR="00C014C1">
        <w:rPr>
          <w:rFonts w:ascii="Times New Roman" w:hAnsi="Times New Roman" w:cs="Times New Roman"/>
          <w:sz w:val="24"/>
          <w:szCs w:val="24"/>
          <w:lang w:val="de-DE"/>
        </w:rPr>
        <w:t xml:space="preserve">Freund </w:t>
      </w:r>
      <w:r w:rsidR="00133706">
        <w:rPr>
          <w:rFonts w:ascii="Times New Roman" w:hAnsi="Times New Roman" w:cs="Times New Roman"/>
          <w:sz w:val="24"/>
          <w:szCs w:val="24"/>
          <w:lang w:val="de-DE"/>
        </w:rPr>
        <w:t xml:space="preserve">Gaius </w:t>
      </w:r>
      <w:r w:rsidR="00D631B0">
        <w:rPr>
          <w:rFonts w:ascii="Times New Roman" w:hAnsi="Times New Roman" w:cs="Times New Roman"/>
          <w:sz w:val="24"/>
          <w:szCs w:val="24"/>
          <w:lang w:val="de-DE"/>
        </w:rPr>
        <w:t xml:space="preserve">Trebatius Testa, </w:t>
      </w:r>
      <w:r w:rsidR="002C21C4">
        <w:rPr>
          <w:rFonts w:ascii="Times New Roman" w:hAnsi="Times New Roman" w:cs="Times New Roman"/>
          <w:sz w:val="24"/>
          <w:szCs w:val="24"/>
          <w:lang w:val="de-DE"/>
        </w:rPr>
        <w:t xml:space="preserve">Ciceros drittem Schwiegersohn </w:t>
      </w:r>
      <w:r w:rsidR="00133706">
        <w:rPr>
          <w:rFonts w:ascii="Times New Roman" w:hAnsi="Times New Roman" w:cs="Times New Roman"/>
          <w:sz w:val="24"/>
          <w:szCs w:val="24"/>
          <w:lang w:val="de-DE"/>
        </w:rPr>
        <w:t xml:space="preserve">Publius </w:t>
      </w:r>
      <w:r w:rsidR="00D631B0">
        <w:rPr>
          <w:rFonts w:ascii="Times New Roman" w:hAnsi="Times New Roman" w:cs="Times New Roman"/>
          <w:sz w:val="24"/>
          <w:szCs w:val="24"/>
          <w:lang w:val="de-DE"/>
        </w:rPr>
        <w:t xml:space="preserve">Cornelius </w:t>
      </w:r>
      <w:r w:rsidR="00F53BF1">
        <w:rPr>
          <w:rFonts w:ascii="Times New Roman" w:hAnsi="Times New Roman" w:cs="Times New Roman"/>
          <w:sz w:val="24"/>
          <w:szCs w:val="24"/>
          <w:lang w:val="de-DE"/>
        </w:rPr>
        <w:lastRenderedPageBreak/>
        <w:t>Dolabella</w:t>
      </w:r>
      <w:r w:rsidR="00411361">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Gaius </w:t>
      </w:r>
      <w:r w:rsidR="00411361">
        <w:rPr>
          <w:rFonts w:ascii="Times New Roman" w:hAnsi="Times New Roman" w:cs="Times New Roman"/>
          <w:sz w:val="24"/>
          <w:szCs w:val="24"/>
          <w:lang w:val="de-DE"/>
        </w:rPr>
        <w:t xml:space="preserve">Oppius </w:t>
      </w:r>
      <w:r w:rsidR="002C21C4">
        <w:rPr>
          <w:rFonts w:ascii="Times New Roman" w:hAnsi="Times New Roman" w:cs="Times New Roman"/>
          <w:sz w:val="24"/>
          <w:szCs w:val="24"/>
          <w:lang w:val="de-DE"/>
        </w:rPr>
        <w:t xml:space="preserve">und </w:t>
      </w:r>
      <w:r w:rsidR="00133706">
        <w:rPr>
          <w:rFonts w:ascii="Times New Roman" w:hAnsi="Times New Roman" w:cs="Times New Roman"/>
          <w:sz w:val="24"/>
          <w:szCs w:val="24"/>
          <w:lang w:val="de-DE"/>
        </w:rPr>
        <w:t xml:space="preserve">Lucius </w:t>
      </w:r>
      <w:r w:rsidR="00D631B0">
        <w:rPr>
          <w:rFonts w:ascii="Times New Roman" w:hAnsi="Times New Roman" w:cs="Times New Roman"/>
          <w:sz w:val="24"/>
          <w:szCs w:val="24"/>
          <w:lang w:val="de-DE"/>
        </w:rPr>
        <w:t xml:space="preserve">Cornelius </w:t>
      </w:r>
      <w:r w:rsidR="002C21C4">
        <w:rPr>
          <w:rFonts w:ascii="Times New Roman" w:hAnsi="Times New Roman" w:cs="Times New Roman"/>
          <w:sz w:val="24"/>
          <w:szCs w:val="24"/>
          <w:lang w:val="de-DE"/>
        </w:rPr>
        <w:t>Balbus</w:t>
      </w:r>
      <w:r w:rsidR="00D631B0">
        <w:rPr>
          <w:rFonts w:ascii="Times New Roman" w:hAnsi="Times New Roman" w:cs="Times New Roman"/>
          <w:sz w:val="24"/>
          <w:szCs w:val="24"/>
          <w:lang w:val="de-DE"/>
        </w:rPr>
        <w:t>,</w:t>
      </w:r>
      <w:r w:rsidR="004C30D7">
        <w:rPr>
          <w:rStyle w:val="Funotenzeichen"/>
          <w:rFonts w:ascii="Times New Roman" w:hAnsi="Times New Roman" w:cs="Times New Roman"/>
          <w:sz w:val="24"/>
          <w:szCs w:val="24"/>
          <w:lang w:val="de-DE"/>
        </w:rPr>
        <w:footnoteReference w:id="125"/>
      </w:r>
      <w:r w:rsidR="005F2BB9">
        <w:rPr>
          <w:rFonts w:ascii="Times New Roman" w:hAnsi="Times New Roman" w:cs="Times New Roman"/>
          <w:sz w:val="24"/>
          <w:szCs w:val="24"/>
          <w:lang w:val="de-DE"/>
        </w:rPr>
        <w:t xml:space="preserve"> </w:t>
      </w:r>
      <w:r w:rsidR="008A5F12">
        <w:rPr>
          <w:rFonts w:ascii="Times New Roman" w:hAnsi="Times New Roman" w:cs="Times New Roman"/>
          <w:sz w:val="24"/>
          <w:szCs w:val="24"/>
          <w:lang w:val="de-DE"/>
        </w:rPr>
        <w:t xml:space="preserve">sich </w:t>
      </w:r>
      <w:r w:rsidR="00D24A10">
        <w:rPr>
          <w:rFonts w:ascii="Times New Roman" w:hAnsi="Times New Roman" w:cs="Times New Roman"/>
          <w:sz w:val="24"/>
          <w:szCs w:val="24"/>
          <w:lang w:val="de-DE"/>
        </w:rPr>
        <w:t xml:space="preserve">in den ersten Wochen </w:t>
      </w:r>
      <w:r w:rsidR="00AF32F8">
        <w:rPr>
          <w:rFonts w:ascii="Times New Roman" w:hAnsi="Times New Roman" w:cs="Times New Roman"/>
          <w:sz w:val="24"/>
          <w:szCs w:val="24"/>
          <w:lang w:val="de-DE"/>
        </w:rPr>
        <w:t xml:space="preserve">mit Caesar </w:t>
      </w:r>
      <w:r w:rsidR="00D24A10">
        <w:rPr>
          <w:rFonts w:ascii="Times New Roman" w:hAnsi="Times New Roman" w:cs="Times New Roman"/>
          <w:sz w:val="24"/>
          <w:szCs w:val="24"/>
          <w:lang w:val="de-DE"/>
        </w:rPr>
        <w:t>a</w:t>
      </w:r>
      <w:r w:rsidR="00F53BF1">
        <w:rPr>
          <w:rFonts w:ascii="Times New Roman" w:hAnsi="Times New Roman" w:cs="Times New Roman"/>
          <w:sz w:val="24"/>
          <w:szCs w:val="24"/>
          <w:lang w:val="de-DE"/>
        </w:rPr>
        <w:t xml:space="preserve">uf </w:t>
      </w:r>
      <w:r w:rsidR="00A506CD">
        <w:rPr>
          <w:rFonts w:ascii="Times New Roman" w:hAnsi="Times New Roman" w:cs="Times New Roman"/>
          <w:sz w:val="24"/>
          <w:szCs w:val="24"/>
          <w:lang w:val="de-DE"/>
        </w:rPr>
        <w:t xml:space="preserve">die </w:t>
      </w:r>
      <w:r w:rsidR="00F53BF1">
        <w:rPr>
          <w:rFonts w:ascii="Times New Roman" w:hAnsi="Times New Roman" w:cs="Times New Roman"/>
          <w:sz w:val="24"/>
          <w:szCs w:val="24"/>
          <w:lang w:val="de-DE"/>
        </w:rPr>
        <w:t>Sprachregelung</w:t>
      </w:r>
      <w:r w:rsidR="00A506CD">
        <w:rPr>
          <w:rFonts w:ascii="Times New Roman" w:hAnsi="Times New Roman" w:cs="Times New Roman"/>
          <w:sz w:val="24"/>
          <w:szCs w:val="24"/>
          <w:lang w:val="de-DE"/>
        </w:rPr>
        <w:t xml:space="preserve"> vom </w:t>
      </w:r>
      <w:r w:rsidR="008A5F12">
        <w:rPr>
          <w:rFonts w:ascii="Times New Roman" w:hAnsi="Times New Roman" w:cs="Times New Roman"/>
          <w:sz w:val="24"/>
          <w:szCs w:val="24"/>
          <w:lang w:val="de-DE"/>
        </w:rPr>
        <w:t>‚</w:t>
      </w:r>
      <w:r w:rsidR="00F53BF1" w:rsidRPr="00A506CD">
        <w:rPr>
          <w:rFonts w:ascii="Times New Roman" w:hAnsi="Times New Roman" w:cs="Times New Roman"/>
          <w:sz w:val="24"/>
          <w:szCs w:val="24"/>
          <w:lang w:val="de-DE"/>
        </w:rPr>
        <w:t>Friedensstifter</w:t>
      </w:r>
      <w:r w:rsidR="008A5F12">
        <w:rPr>
          <w:rFonts w:ascii="Times New Roman" w:hAnsi="Times New Roman" w:cs="Times New Roman"/>
          <w:sz w:val="24"/>
          <w:szCs w:val="24"/>
          <w:lang w:val="de-DE"/>
        </w:rPr>
        <w:t>‘</w:t>
      </w:r>
      <w:r w:rsidR="00F53BF1" w:rsidRPr="00A506CD">
        <w:rPr>
          <w:rFonts w:ascii="Times New Roman" w:hAnsi="Times New Roman" w:cs="Times New Roman"/>
          <w:sz w:val="24"/>
          <w:szCs w:val="24"/>
          <w:lang w:val="de-DE"/>
        </w:rPr>
        <w:t xml:space="preserve"> Cicero</w:t>
      </w:r>
      <w:r w:rsidR="00AF32F8">
        <w:rPr>
          <w:rFonts w:ascii="Times New Roman" w:hAnsi="Times New Roman" w:cs="Times New Roman"/>
          <w:sz w:val="24"/>
          <w:szCs w:val="24"/>
          <w:lang w:val="de-DE"/>
        </w:rPr>
        <w:t xml:space="preserve"> zu verständigen</w:t>
      </w:r>
      <w:r w:rsidR="001E7772">
        <w:rPr>
          <w:rFonts w:ascii="Times New Roman" w:hAnsi="Times New Roman" w:cs="Times New Roman"/>
          <w:sz w:val="24"/>
          <w:szCs w:val="24"/>
          <w:lang w:val="de-DE"/>
        </w:rPr>
        <w:t xml:space="preserve">. Cicero </w:t>
      </w:r>
      <w:r w:rsidR="005F2BB9">
        <w:rPr>
          <w:rFonts w:ascii="Times New Roman" w:hAnsi="Times New Roman" w:cs="Times New Roman"/>
          <w:sz w:val="24"/>
          <w:szCs w:val="24"/>
          <w:lang w:val="de-DE"/>
        </w:rPr>
        <w:t xml:space="preserve">war </w:t>
      </w:r>
      <w:r w:rsidR="00F53BF1">
        <w:rPr>
          <w:rFonts w:ascii="Times New Roman" w:hAnsi="Times New Roman" w:cs="Times New Roman"/>
          <w:sz w:val="24"/>
          <w:szCs w:val="24"/>
          <w:lang w:val="de-DE"/>
        </w:rPr>
        <w:t xml:space="preserve">sich </w:t>
      </w:r>
      <w:r>
        <w:rPr>
          <w:rFonts w:ascii="Times New Roman" w:hAnsi="Times New Roman" w:cs="Times New Roman"/>
          <w:sz w:val="24"/>
          <w:szCs w:val="24"/>
          <w:lang w:val="de-DE"/>
        </w:rPr>
        <w:t xml:space="preserve">– </w:t>
      </w:r>
      <w:r w:rsidR="00F53BF1">
        <w:rPr>
          <w:rFonts w:ascii="Times New Roman" w:hAnsi="Times New Roman" w:cs="Times New Roman"/>
          <w:sz w:val="24"/>
          <w:szCs w:val="24"/>
          <w:lang w:val="de-DE"/>
        </w:rPr>
        <w:t xml:space="preserve">trotz </w:t>
      </w:r>
      <w:r w:rsidR="00D11976">
        <w:rPr>
          <w:rFonts w:ascii="Times New Roman" w:hAnsi="Times New Roman" w:cs="Times New Roman"/>
          <w:sz w:val="24"/>
          <w:szCs w:val="24"/>
          <w:lang w:val="de-DE"/>
        </w:rPr>
        <w:t xml:space="preserve">der </w:t>
      </w:r>
      <w:r w:rsidR="00F53BF1">
        <w:rPr>
          <w:rFonts w:ascii="Times New Roman" w:hAnsi="Times New Roman" w:cs="Times New Roman"/>
          <w:sz w:val="24"/>
          <w:szCs w:val="24"/>
          <w:lang w:val="de-DE"/>
        </w:rPr>
        <w:t>vorsichtig geäußerte</w:t>
      </w:r>
      <w:r>
        <w:rPr>
          <w:rFonts w:ascii="Times New Roman" w:hAnsi="Times New Roman" w:cs="Times New Roman"/>
          <w:sz w:val="24"/>
          <w:szCs w:val="24"/>
          <w:lang w:val="de-DE"/>
        </w:rPr>
        <w:t>n Hoffnung</w:t>
      </w:r>
      <w:r w:rsidR="00F53BF1">
        <w:rPr>
          <w:rFonts w:ascii="Times New Roman" w:hAnsi="Times New Roman" w:cs="Times New Roman"/>
          <w:sz w:val="24"/>
          <w:szCs w:val="24"/>
          <w:lang w:val="de-DE"/>
        </w:rPr>
        <w:t xml:space="preserve">, auf diese Weise </w:t>
      </w:r>
      <w:r w:rsidR="005F2BB9">
        <w:rPr>
          <w:rFonts w:ascii="Times New Roman" w:hAnsi="Times New Roman" w:cs="Times New Roman"/>
          <w:sz w:val="24"/>
          <w:szCs w:val="24"/>
          <w:lang w:val="de-DE"/>
        </w:rPr>
        <w:t xml:space="preserve">vielleicht </w:t>
      </w:r>
      <w:r w:rsidR="00F53BF1">
        <w:rPr>
          <w:rFonts w:ascii="Times New Roman" w:hAnsi="Times New Roman" w:cs="Times New Roman"/>
          <w:sz w:val="24"/>
          <w:szCs w:val="24"/>
          <w:lang w:val="de-DE"/>
        </w:rPr>
        <w:t>doch noch eine</w:t>
      </w:r>
      <w:r>
        <w:rPr>
          <w:rFonts w:ascii="Times New Roman" w:hAnsi="Times New Roman" w:cs="Times New Roman"/>
          <w:sz w:val="24"/>
          <w:szCs w:val="24"/>
          <w:lang w:val="de-DE"/>
        </w:rPr>
        <w:t>n</w:t>
      </w:r>
      <w:r w:rsidR="00F53BF1">
        <w:rPr>
          <w:rFonts w:ascii="Times New Roman" w:hAnsi="Times New Roman" w:cs="Times New Roman"/>
          <w:sz w:val="24"/>
          <w:szCs w:val="24"/>
          <w:lang w:val="de-DE"/>
        </w:rPr>
        <w:t xml:space="preserve"> ehrenvollen</w:t>
      </w:r>
      <w:r w:rsidR="005F2BB9">
        <w:rPr>
          <w:rFonts w:ascii="Times New Roman" w:hAnsi="Times New Roman" w:cs="Times New Roman"/>
          <w:sz w:val="24"/>
          <w:szCs w:val="24"/>
          <w:lang w:val="de-DE"/>
        </w:rPr>
        <w:t>, über bloße Neutralität hinausgehende</w:t>
      </w:r>
      <w:r>
        <w:rPr>
          <w:rFonts w:ascii="Times New Roman" w:hAnsi="Times New Roman" w:cs="Times New Roman"/>
          <w:sz w:val="24"/>
          <w:szCs w:val="24"/>
          <w:lang w:val="de-DE"/>
        </w:rPr>
        <w:t>n</w:t>
      </w:r>
      <w:r w:rsidR="00F53BF1">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Beitrag </w:t>
      </w:r>
      <w:r w:rsidR="00F53BF1">
        <w:rPr>
          <w:rFonts w:ascii="Times New Roman" w:hAnsi="Times New Roman" w:cs="Times New Roman"/>
          <w:sz w:val="24"/>
          <w:szCs w:val="24"/>
          <w:lang w:val="de-DE"/>
        </w:rPr>
        <w:t xml:space="preserve">in diesem Konflikt </w:t>
      </w:r>
      <w:r>
        <w:rPr>
          <w:rFonts w:ascii="Times New Roman" w:hAnsi="Times New Roman" w:cs="Times New Roman"/>
          <w:sz w:val="24"/>
          <w:szCs w:val="24"/>
          <w:lang w:val="de-DE"/>
        </w:rPr>
        <w:t xml:space="preserve">leisten zu können – </w:t>
      </w:r>
      <w:r w:rsidR="00A506CD">
        <w:rPr>
          <w:rFonts w:ascii="Times New Roman" w:hAnsi="Times New Roman" w:cs="Times New Roman"/>
          <w:sz w:val="24"/>
          <w:szCs w:val="24"/>
          <w:lang w:val="de-DE"/>
        </w:rPr>
        <w:t xml:space="preserve">allerdings </w:t>
      </w:r>
      <w:r w:rsidR="00F53BF1">
        <w:rPr>
          <w:rFonts w:ascii="Times New Roman" w:hAnsi="Times New Roman" w:cs="Times New Roman"/>
          <w:sz w:val="24"/>
          <w:szCs w:val="24"/>
          <w:lang w:val="de-DE"/>
        </w:rPr>
        <w:t>durchaus darüber im Kla</w:t>
      </w:r>
      <w:r w:rsidR="005F2BB9">
        <w:rPr>
          <w:rFonts w:ascii="Times New Roman" w:hAnsi="Times New Roman" w:cs="Times New Roman"/>
          <w:sz w:val="24"/>
          <w:szCs w:val="24"/>
          <w:lang w:val="de-DE"/>
        </w:rPr>
        <w:t>ren</w:t>
      </w:r>
      <w:r w:rsidR="00F53BF1">
        <w:rPr>
          <w:rFonts w:ascii="Times New Roman" w:hAnsi="Times New Roman" w:cs="Times New Roman"/>
          <w:sz w:val="24"/>
          <w:szCs w:val="24"/>
          <w:lang w:val="de-DE"/>
        </w:rPr>
        <w:t xml:space="preserve">, dass </w:t>
      </w:r>
      <w:r w:rsidR="005F2BB9">
        <w:rPr>
          <w:rFonts w:ascii="Times New Roman" w:hAnsi="Times New Roman" w:cs="Times New Roman"/>
          <w:sz w:val="24"/>
          <w:szCs w:val="24"/>
          <w:lang w:val="de-DE"/>
        </w:rPr>
        <w:t>er sich davon nicht allzu viel versprechen durfte</w:t>
      </w:r>
      <w:r w:rsidR="00F53BF1">
        <w:rPr>
          <w:rFonts w:ascii="Times New Roman" w:hAnsi="Times New Roman" w:cs="Times New Roman"/>
          <w:sz w:val="24"/>
          <w:szCs w:val="24"/>
          <w:lang w:val="de-DE"/>
        </w:rPr>
        <w:t>.</w:t>
      </w:r>
      <w:r w:rsidR="005F2BB9">
        <w:rPr>
          <w:rStyle w:val="Funotenzeichen"/>
          <w:rFonts w:ascii="Times New Roman" w:hAnsi="Times New Roman" w:cs="Times New Roman"/>
          <w:sz w:val="24"/>
          <w:szCs w:val="24"/>
          <w:lang w:val="de-DE"/>
        </w:rPr>
        <w:footnoteReference w:id="126"/>
      </w:r>
      <w:r w:rsidR="00F53BF1">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Doch </w:t>
      </w:r>
      <w:r w:rsidR="00700580">
        <w:rPr>
          <w:rFonts w:ascii="Times New Roman" w:hAnsi="Times New Roman" w:cs="Times New Roman"/>
          <w:sz w:val="24"/>
          <w:szCs w:val="24"/>
          <w:lang w:val="de-DE"/>
        </w:rPr>
        <w:t xml:space="preserve">zeigte sich rasch, dass es zumindest für eine prominente </w:t>
      </w:r>
      <w:r w:rsidR="00F53BF1">
        <w:rPr>
          <w:rFonts w:ascii="Times New Roman" w:hAnsi="Times New Roman" w:cs="Times New Roman"/>
          <w:sz w:val="24"/>
          <w:szCs w:val="24"/>
          <w:lang w:val="de-DE"/>
        </w:rPr>
        <w:t xml:space="preserve">und politisch </w:t>
      </w:r>
      <w:r w:rsidR="00A506CD">
        <w:rPr>
          <w:rFonts w:ascii="Times New Roman" w:hAnsi="Times New Roman" w:cs="Times New Roman"/>
          <w:sz w:val="24"/>
          <w:szCs w:val="24"/>
          <w:lang w:val="de-DE"/>
        </w:rPr>
        <w:t xml:space="preserve">so </w:t>
      </w:r>
      <w:r w:rsidR="00F53BF1">
        <w:rPr>
          <w:rFonts w:ascii="Times New Roman" w:hAnsi="Times New Roman" w:cs="Times New Roman"/>
          <w:sz w:val="24"/>
          <w:szCs w:val="24"/>
          <w:lang w:val="de-DE"/>
        </w:rPr>
        <w:t xml:space="preserve">exponierte </w:t>
      </w:r>
      <w:r w:rsidR="00700580">
        <w:rPr>
          <w:rFonts w:ascii="Times New Roman" w:hAnsi="Times New Roman" w:cs="Times New Roman"/>
          <w:sz w:val="24"/>
          <w:szCs w:val="24"/>
          <w:lang w:val="de-DE"/>
        </w:rPr>
        <w:t xml:space="preserve">Persönlichkeit wie Cicero nicht möglich war, </w:t>
      </w:r>
      <w:r w:rsidR="00F53BF1">
        <w:rPr>
          <w:rFonts w:ascii="Times New Roman" w:hAnsi="Times New Roman" w:cs="Times New Roman"/>
          <w:sz w:val="24"/>
          <w:szCs w:val="24"/>
          <w:lang w:val="de-DE"/>
        </w:rPr>
        <w:t>für sich Neutralität zu beanspru</w:t>
      </w:r>
      <w:r w:rsidR="005F2BB9">
        <w:rPr>
          <w:rFonts w:ascii="Times New Roman" w:hAnsi="Times New Roman" w:cs="Times New Roman"/>
          <w:sz w:val="24"/>
          <w:szCs w:val="24"/>
          <w:lang w:val="de-DE"/>
        </w:rPr>
        <w:t>chen</w:t>
      </w:r>
      <w:r w:rsidR="00A506CD">
        <w:rPr>
          <w:rFonts w:ascii="Times New Roman" w:hAnsi="Times New Roman" w:cs="Times New Roman"/>
          <w:sz w:val="24"/>
          <w:szCs w:val="24"/>
          <w:lang w:val="de-DE"/>
        </w:rPr>
        <w:t>.</w:t>
      </w:r>
    </w:p>
    <w:p w:rsidR="00D24A10" w:rsidRDefault="00A506CD"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So kamen in</w:t>
      </w:r>
      <w:r w:rsidR="001222F5">
        <w:rPr>
          <w:rFonts w:ascii="Times New Roman" w:hAnsi="Times New Roman" w:cs="Times New Roman"/>
          <w:sz w:val="24"/>
          <w:szCs w:val="24"/>
          <w:lang w:val="de-DE"/>
        </w:rPr>
        <w:t xml:space="preserve"> Rom </w:t>
      </w:r>
      <w:r w:rsidR="00F53BF1">
        <w:rPr>
          <w:rFonts w:ascii="Times New Roman" w:hAnsi="Times New Roman" w:cs="Times New Roman"/>
          <w:sz w:val="24"/>
          <w:szCs w:val="24"/>
          <w:lang w:val="de-DE"/>
        </w:rPr>
        <w:t xml:space="preserve">bald </w:t>
      </w:r>
      <w:r w:rsidR="001222F5">
        <w:rPr>
          <w:rFonts w:ascii="Times New Roman" w:hAnsi="Times New Roman" w:cs="Times New Roman"/>
          <w:sz w:val="24"/>
          <w:szCs w:val="24"/>
          <w:lang w:val="de-DE"/>
        </w:rPr>
        <w:t xml:space="preserve">Gerüchte auf, die </w:t>
      </w:r>
      <w:r>
        <w:rPr>
          <w:rFonts w:ascii="Times New Roman" w:hAnsi="Times New Roman" w:cs="Times New Roman"/>
          <w:sz w:val="24"/>
          <w:szCs w:val="24"/>
          <w:lang w:val="de-DE"/>
        </w:rPr>
        <w:t xml:space="preserve">Pompeianer </w:t>
      </w:r>
      <w:r w:rsidR="001222F5">
        <w:rPr>
          <w:rFonts w:ascii="Times New Roman" w:hAnsi="Times New Roman" w:cs="Times New Roman"/>
          <w:sz w:val="24"/>
          <w:szCs w:val="24"/>
          <w:lang w:val="de-DE"/>
        </w:rPr>
        <w:t xml:space="preserve">seien verärgert, weil </w:t>
      </w:r>
      <w:r w:rsidR="001222F5" w:rsidRPr="0074551B">
        <w:rPr>
          <w:rFonts w:ascii="Times New Roman" w:hAnsi="Times New Roman" w:cs="Times New Roman"/>
          <w:sz w:val="24"/>
          <w:szCs w:val="24"/>
          <w:lang w:val="de-DE"/>
        </w:rPr>
        <w:t xml:space="preserve">Cicero </w:t>
      </w:r>
      <w:r w:rsidR="001222F5">
        <w:rPr>
          <w:rFonts w:ascii="Times New Roman" w:hAnsi="Times New Roman" w:cs="Times New Roman"/>
          <w:sz w:val="24"/>
          <w:szCs w:val="24"/>
          <w:lang w:val="de-DE"/>
        </w:rPr>
        <w:t>kei</w:t>
      </w:r>
      <w:r w:rsidR="003A5BF5">
        <w:rPr>
          <w:rFonts w:ascii="Times New Roman" w:hAnsi="Times New Roman" w:cs="Times New Roman"/>
          <w:sz w:val="24"/>
          <w:szCs w:val="24"/>
          <w:lang w:val="de-DE"/>
        </w:rPr>
        <w:t xml:space="preserve">ne klare Position </w:t>
      </w:r>
      <w:r w:rsidR="001222F5">
        <w:rPr>
          <w:rFonts w:ascii="Times New Roman" w:hAnsi="Times New Roman" w:cs="Times New Roman"/>
          <w:sz w:val="24"/>
          <w:szCs w:val="24"/>
          <w:lang w:val="de-DE"/>
        </w:rPr>
        <w:t xml:space="preserve">beziehen wollte; auch </w:t>
      </w:r>
      <w:r w:rsidR="001222F5" w:rsidRPr="0074551B">
        <w:rPr>
          <w:rFonts w:ascii="Times New Roman" w:hAnsi="Times New Roman" w:cs="Times New Roman"/>
          <w:sz w:val="24"/>
          <w:szCs w:val="24"/>
          <w:lang w:val="de-DE"/>
        </w:rPr>
        <w:t xml:space="preserve">Pompeius </w:t>
      </w:r>
      <w:r w:rsidR="001222F5">
        <w:rPr>
          <w:rFonts w:ascii="Times New Roman" w:hAnsi="Times New Roman" w:cs="Times New Roman"/>
          <w:sz w:val="24"/>
          <w:szCs w:val="24"/>
          <w:lang w:val="de-DE"/>
        </w:rPr>
        <w:t>selbst bat Cicero immer wieder nachdrücklich, sich ihm in Thessaloniki anzuschließen</w:t>
      </w:r>
      <w:r w:rsidR="00617431">
        <w:rPr>
          <w:rFonts w:ascii="Times New Roman" w:hAnsi="Times New Roman" w:cs="Times New Roman"/>
          <w:sz w:val="24"/>
          <w:szCs w:val="24"/>
          <w:lang w:val="de-DE"/>
        </w:rPr>
        <w:t>:</w:t>
      </w:r>
      <w:r w:rsidR="00AE77D5" w:rsidRPr="0074551B">
        <w:rPr>
          <w:rStyle w:val="Funotenzeichen"/>
          <w:rFonts w:ascii="Times New Roman" w:hAnsi="Times New Roman" w:cs="Times New Roman"/>
          <w:sz w:val="24"/>
          <w:szCs w:val="24"/>
          <w:lang w:val="de-DE"/>
        </w:rPr>
        <w:footnoteReference w:id="127"/>
      </w:r>
      <w:r w:rsidR="001222F5">
        <w:rPr>
          <w:rFonts w:ascii="Times New Roman" w:hAnsi="Times New Roman" w:cs="Times New Roman"/>
          <w:sz w:val="24"/>
          <w:szCs w:val="24"/>
          <w:lang w:val="de-DE"/>
        </w:rPr>
        <w:t xml:space="preserve"> Pompeius </w:t>
      </w:r>
      <w:r w:rsidR="00617431">
        <w:rPr>
          <w:rFonts w:ascii="Times New Roman" w:hAnsi="Times New Roman" w:cs="Times New Roman"/>
          <w:sz w:val="24"/>
          <w:szCs w:val="24"/>
          <w:lang w:val="de-DE"/>
        </w:rPr>
        <w:t xml:space="preserve">war </w:t>
      </w:r>
      <w:r w:rsidR="001222F5">
        <w:rPr>
          <w:rFonts w:ascii="Times New Roman" w:hAnsi="Times New Roman" w:cs="Times New Roman"/>
          <w:sz w:val="24"/>
          <w:szCs w:val="24"/>
          <w:lang w:val="de-DE"/>
        </w:rPr>
        <w:t>bemüht</w:t>
      </w:r>
      <w:r w:rsidR="00617431">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sich </w:t>
      </w:r>
      <w:r w:rsidR="00AE77D5">
        <w:rPr>
          <w:rFonts w:ascii="Times New Roman" w:hAnsi="Times New Roman" w:cs="Times New Roman"/>
          <w:sz w:val="24"/>
          <w:szCs w:val="24"/>
          <w:lang w:val="de-DE"/>
        </w:rPr>
        <w:t xml:space="preserve">und seine Gefolgsleute </w:t>
      </w:r>
      <w:r w:rsidR="001222F5">
        <w:rPr>
          <w:rFonts w:ascii="Times New Roman" w:hAnsi="Times New Roman" w:cs="Times New Roman"/>
          <w:sz w:val="24"/>
          <w:szCs w:val="24"/>
          <w:lang w:val="de-DE"/>
        </w:rPr>
        <w:t>als d</w:t>
      </w:r>
      <w:r w:rsidR="00AE77D5">
        <w:rPr>
          <w:rFonts w:ascii="Times New Roman" w:hAnsi="Times New Roman" w:cs="Times New Roman"/>
          <w:sz w:val="24"/>
          <w:szCs w:val="24"/>
          <w:lang w:val="de-DE"/>
        </w:rPr>
        <w:t>ie</w:t>
      </w:r>
      <w:r w:rsidR="001222F5">
        <w:rPr>
          <w:rFonts w:ascii="Times New Roman" w:hAnsi="Times New Roman" w:cs="Times New Roman"/>
          <w:sz w:val="24"/>
          <w:szCs w:val="24"/>
          <w:lang w:val="de-DE"/>
        </w:rPr>
        <w:t xml:space="preserve"> ‚wahren‘ Vertreter des Senates und damit der </w:t>
      </w:r>
      <w:r w:rsidR="001222F5" w:rsidRPr="00EC202B">
        <w:rPr>
          <w:rFonts w:ascii="Times New Roman" w:hAnsi="Times New Roman" w:cs="Times New Roman"/>
          <w:i/>
          <w:sz w:val="24"/>
          <w:szCs w:val="24"/>
          <w:lang w:val="la-Latn"/>
        </w:rPr>
        <w:t>res</w:t>
      </w:r>
      <w:r w:rsidR="001222F5" w:rsidRPr="00EC202B">
        <w:rPr>
          <w:rFonts w:ascii="Times New Roman" w:hAnsi="Times New Roman" w:cs="Times New Roman"/>
          <w:sz w:val="24"/>
          <w:szCs w:val="24"/>
          <w:lang w:val="la-Latn"/>
        </w:rPr>
        <w:t xml:space="preserve"> </w:t>
      </w:r>
      <w:r w:rsidR="001222F5" w:rsidRPr="00EC202B">
        <w:rPr>
          <w:rFonts w:ascii="Times New Roman" w:hAnsi="Times New Roman" w:cs="Times New Roman"/>
          <w:i/>
          <w:sz w:val="24"/>
          <w:szCs w:val="24"/>
          <w:lang w:val="la-Latn"/>
        </w:rPr>
        <w:t>publica</w:t>
      </w:r>
      <w:r w:rsidR="001222F5">
        <w:rPr>
          <w:rFonts w:ascii="Times New Roman" w:hAnsi="Times New Roman" w:cs="Times New Roman"/>
          <w:sz w:val="24"/>
          <w:szCs w:val="24"/>
          <w:lang w:val="de-DE"/>
        </w:rPr>
        <w:t xml:space="preserve"> darzustellen</w:t>
      </w:r>
      <w:r w:rsidR="006E1872">
        <w:rPr>
          <w:rFonts w:ascii="Times New Roman" w:hAnsi="Times New Roman" w:cs="Times New Roman"/>
          <w:sz w:val="24"/>
          <w:szCs w:val="24"/>
          <w:lang w:val="de-DE"/>
        </w:rPr>
        <w:t xml:space="preserve"> (s.o.)</w:t>
      </w:r>
      <w:r w:rsidR="00617431">
        <w:rPr>
          <w:rFonts w:ascii="Times New Roman" w:hAnsi="Times New Roman" w:cs="Times New Roman"/>
          <w:sz w:val="24"/>
          <w:szCs w:val="24"/>
          <w:lang w:val="de-DE"/>
        </w:rPr>
        <w:t>.</w:t>
      </w:r>
      <w:r w:rsidR="005F2BB9">
        <w:rPr>
          <w:rFonts w:ascii="Times New Roman" w:hAnsi="Times New Roman" w:cs="Times New Roman"/>
          <w:sz w:val="24"/>
          <w:szCs w:val="24"/>
          <w:lang w:val="de-DE"/>
        </w:rPr>
        <w:t xml:space="preserve"> Die Neutralität Ciceros, ein</w:t>
      </w:r>
      <w:r w:rsidR="001E7772">
        <w:rPr>
          <w:rFonts w:ascii="Times New Roman" w:hAnsi="Times New Roman" w:cs="Times New Roman"/>
          <w:sz w:val="24"/>
          <w:szCs w:val="24"/>
          <w:lang w:val="de-DE"/>
        </w:rPr>
        <w:t>es</w:t>
      </w:r>
      <w:r w:rsidR="005F2BB9">
        <w:rPr>
          <w:rFonts w:ascii="Times New Roman" w:hAnsi="Times New Roman" w:cs="Times New Roman"/>
          <w:sz w:val="24"/>
          <w:szCs w:val="24"/>
          <w:lang w:val="de-DE"/>
        </w:rPr>
        <w:t xml:space="preserve"> </w:t>
      </w:r>
      <w:proofErr w:type="spellStart"/>
      <w:r w:rsidR="005F2BB9">
        <w:rPr>
          <w:rFonts w:ascii="Times New Roman" w:hAnsi="Times New Roman" w:cs="Times New Roman"/>
          <w:sz w:val="24"/>
          <w:szCs w:val="24"/>
          <w:lang w:val="de-DE"/>
        </w:rPr>
        <w:t>Imperiumsträger</w:t>
      </w:r>
      <w:r w:rsidR="001E7772">
        <w:rPr>
          <w:rFonts w:ascii="Times New Roman" w:hAnsi="Times New Roman" w:cs="Times New Roman"/>
          <w:sz w:val="24"/>
          <w:szCs w:val="24"/>
          <w:lang w:val="de-DE"/>
        </w:rPr>
        <w:t>s</w:t>
      </w:r>
      <w:proofErr w:type="spellEnd"/>
      <w:r w:rsidR="005F2BB9">
        <w:rPr>
          <w:rFonts w:ascii="Times New Roman" w:hAnsi="Times New Roman" w:cs="Times New Roman"/>
          <w:sz w:val="24"/>
          <w:szCs w:val="24"/>
          <w:lang w:val="de-DE"/>
        </w:rPr>
        <w:t>, ehemalige</w:t>
      </w:r>
      <w:r w:rsidR="001E7772">
        <w:rPr>
          <w:rFonts w:ascii="Times New Roman" w:hAnsi="Times New Roman" w:cs="Times New Roman"/>
          <w:sz w:val="24"/>
          <w:szCs w:val="24"/>
          <w:lang w:val="de-DE"/>
        </w:rPr>
        <w:t>n</w:t>
      </w:r>
      <w:r w:rsidR="005F2BB9">
        <w:rPr>
          <w:rFonts w:ascii="Times New Roman" w:hAnsi="Times New Roman" w:cs="Times New Roman"/>
          <w:sz w:val="24"/>
          <w:szCs w:val="24"/>
          <w:lang w:val="de-DE"/>
        </w:rPr>
        <w:t xml:space="preserve"> Konsul</w:t>
      </w:r>
      <w:r w:rsidR="001E7772">
        <w:rPr>
          <w:rFonts w:ascii="Times New Roman" w:hAnsi="Times New Roman" w:cs="Times New Roman"/>
          <w:sz w:val="24"/>
          <w:szCs w:val="24"/>
          <w:lang w:val="de-DE"/>
        </w:rPr>
        <w:t>s</w:t>
      </w:r>
      <w:r w:rsidR="005F2BB9">
        <w:rPr>
          <w:rFonts w:ascii="Times New Roman" w:hAnsi="Times New Roman" w:cs="Times New Roman"/>
          <w:sz w:val="24"/>
          <w:szCs w:val="24"/>
          <w:lang w:val="de-DE"/>
        </w:rPr>
        <w:t xml:space="preserve"> und Prokonsul</w:t>
      </w:r>
      <w:r w:rsidR="001E7772">
        <w:rPr>
          <w:rFonts w:ascii="Times New Roman" w:hAnsi="Times New Roman" w:cs="Times New Roman"/>
          <w:sz w:val="24"/>
          <w:szCs w:val="24"/>
          <w:lang w:val="de-DE"/>
        </w:rPr>
        <w:t>s</w:t>
      </w:r>
      <w:r w:rsidR="005F2BB9">
        <w:rPr>
          <w:rFonts w:ascii="Times New Roman" w:hAnsi="Times New Roman" w:cs="Times New Roman"/>
          <w:sz w:val="24"/>
          <w:szCs w:val="24"/>
          <w:lang w:val="de-DE"/>
        </w:rPr>
        <w:t>, der sich zudem bis zu diesem Zeitpunkt stets an Pompeius</w:t>
      </w:r>
      <w:r w:rsidR="00D53ADC">
        <w:rPr>
          <w:rFonts w:ascii="Times New Roman" w:hAnsi="Times New Roman" w:cs="Times New Roman"/>
          <w:sz w:val="24"/>
          <w:szCs w:val="24"/>
          <w:lang w:val="de-DE"/>
        </w:rPr>
        <w:t>’</w:t>
      </w:r>
      <w:r w:rsidR="005F2BB9">
        <w:rPr>
          <w:rFonts w:ascii="Times New Roman" w:hAnsi="Times New Roman" w:cs="Times New Roman"/>
          <w:sz w:val="24"/>
          <w:szCs w:val="24"/>
          <w:lang w:val="de-DE"/>
        </w:rPr>
        <w:t xml:space="preserve"> Seite gestellt hatte, hätte diesen Anspruch kaum weniger </w:t>
      </w:r>
      <w:r w:rsidR="000B202F">
        <w:rPr>
          <w:rFonts w:ascii="Times New Roman" w:hAnsi="Times New Roman" w:cs="Times New Roman"/>
          <w:sz w:val="24"/>
          <w:szCs w:val="24"/>
          <w:lang w:val="de-DE"/>
        </w:rPr>
        <w:t>infrage</w:t>
      </w:r>
      <w:r w:rsidR="005F2BB9">
        <w:rPr>
          <w:rFonts w:ascii="Times New Roman" w:hAnsi="Times New Roman" w:cs="Times New Roman"/>
          <w:sz w:val="24"/>
          <w:szCs w:val="24"/>
          <w:lang w:val="de-DE"/>
        </w:rPr>
        <w:t xml:space="preserve"> gestellt</w:t>
      </w:r>
      <w:r w:rsidR="001D4B18">
        <w:rPr>
          <w:rFonts w:ascii="Times New Roman" w:hAnsi="Times New Roman" w:cs="Times New Roman"/>
          <w:sz w:val="24"/>
          <w:szCs w:val="24"/>
          <w:lang w:val="de-DE"/>
        </w:rPr>
        <w:t>,</w:t>
      </w:r>
      <w:r w:rsidR="005F2BB9">
        <w:rPr>
          <w:rFonts w:ascii="Times New Roman" w:hAnsi="Times New Roman" w:cs="Times New Roman"/>
          <w:sz w:val="24"/>
          <w:szCs w:val="24"/>
          <w:lang w:val="de-DE"/>
        </w:rPr>
        <w:t xml:space="preserve"> als wenn Cicero sich Caesar zugewandt hätte.</w:t>
      </w:r>
      <w:r w:rsidR="00364603">
        <w:rPr>
          <w:rFonts w:ascii="Times New Roman" w:hAnsi="Times New Roman" w:cs="Times New Roman"/>
          <w:sz w:val="24"/>
          <w:szCs w:val="24"/>
          <w:lang w:val="de-DE"/>
        </w:rPr>
        <w:t xml:space="preserve"> Wie missverständlich und daher </w:t>
      </w:r>
      <w:r w:rsidR="00A23751">
        <w:rPr>
          <w:rFonts w:ascii="Times New Roman" w:hAnsi="Times New Roman" w:cs="Times New Roman"/>
          <w:sz w:val="24"/>
          <w:szCs w:val="24"/>
          <w:lang w:val="de-DE"/>
        </w:rPr>
        <w:t xml:space="preserve">inakzeptabel Ciceros Taktik </w:t>
      </w:r>
      <w:r w:rsidR="00364603">
        <w:rPr>
          <w:rFonts w:ascii="Times New Roman" w:hAnsi="Times New Roman" w:cs="Times New Roman"/>
          <w:sz w:val="24"/>
          <w:szCs w:val="24"/>
          <w:lang w:val="de-DE"/>
        </w:rPr>
        <w:t>für Pompeius letztlich war, zeigt auch der Bericht Plutarchs: Als Cicero Pompeius</w:t>
      </w:r>
      <w:r w:rsidR="0057400F">
        <w:rPr>
          <w:rFonts w:ascii="Times New Roman" w:hAnsi="Times New Roman" w:cs="Times New Roman"/>
          <w:sz w:val="24"/>
          <w:szCs w:val="24"/>
          <w:lang w:val="de-DE"/>
        </w:rPr>
        <w:t xml:space="preserve">’ Aufruf, </w:t>
      </w:r>
      <w:r w:rsidR="00364603">
        <w:rPr>
          <w:rFonts w:ascii="Times New Roman" w:hAnsi="Times New Roman" w:cs="Times New Roman"/>
          <w:sz w:val="24"/>
          <w:szCs w:val="24"/>
          <w:lang w:val="de-DE"/>
        </w:rPr>
        <w:t xml:space="preserve">Rom und Italien </w:t>
      </w:r>
      <w:r w:rsidR="0057400F">
        <w:rPr>
          <w:rFonts w:ascii="Times New Roman" w:hAnsi="Times New Roman" w:cs="Times New Roman"/>
          <w:sz w:val="24"/>
          <w:szCs w:val="24"/>
          <w:lang w:val="de-DE"/>
        </w:rPr>
        <w:t xml:space="preserve">zu </w:t>
      </w:r>
      <w:r w:rsidR="00364603">
        <w:rPr>
          <w:rFonts w:ascii="Times New Roman" w:hAnsi="Times New Roman" w:cs="Times New Roman"/>
          <w:sz w:val="24"/>
          <w:szCs w:val="24"/>
          <w:lang w:val="de-DE"/>
        </w:rPr>
        <w:t>verl</w:t>
      </w:r>
      <w:r w:rsidR="0057400F">
        <w:rPr>
          <w:rFonts w:ascii="Times New Roman" w:hAnsi="Times New Roman" w:cs="Times New Roman"/>
          <w:sz w:val="24"/>
          <w:szCs w:val="24"/>
          <w:lang w:val="de-DE"/>
        </w:rPr>
        <w:t xml:space="preserve">assen, nicht sofort Folge leistete, </w:t>
      </w:r>
      <w:r w:rsidR="00364603">
        <w:rPr>
          <w:rFonts w:ascii="Times New Roman" w:hAnsi="Times New Roman" w:cs="Times New Roman"/>
          <w:sz w:val="24"/>
          <w:szCs w:val="24"/>
          <w:lang w:val="de-DE"/>
        </w:rPr>
        <w:t xml:space="preserve">habe man vermutet, </w:t>
      </w:r>
      <w:r w:rsidR="0057400F">
        <w:rPr>
          <w:rFonts w:ascii="Times New Roman" w:hAnsi="Times New Roman" w:cs="Times New Roman"/>
          <w:sz w:val="24"/>
          <w:szCs w:val="24"/>
          <w:lang w:val="de-DE"/>
        </w:rPr>
        <w:t xml:space="preserve">Cicero </w:t>
      </w:r>
      <w:r w:rsidR="00364603">
        <w:rPr>
          <w:rFonts w:ascii="Times New Roman" w:hAnsi="Times New Roman" w:cs="Times New Roman"/>
          <w:sz w:val="24"/>
          <w:szCs w:val="24"/>
          <w:lang w:val="de-DE"/>
        </w:rPr>
        <w:t>habe sich Caesar angeschlossen</w:t>
      </w:r>
      <w:r w:rsidR="0057400F">
        <w:rPr>
          <w:rFonts w:ascii="Times New Roman" w:hAnsi="Times New Roman" w:cs="Times New Roman"/>
          <w:sz w:val="24"/>
          <w:szCs w:val="24"/>
          <w:lang w:val="de-DE"/>
        </w:rPr>
        <w:t>, so der Biograph.</w:t>
      </w:r>
      <w:r w:rsidR="00A23751">
        <w:rPr>
          <w:rStyle w:val="Funotenzeichen"/>
          <w:rFonts w:ascii="Times New Roman" w:hAnsi="Times New Roman" w:cs="Times New Roman"/>
          <w:sz w:val="24"/>
          <w:szCs w:val="24"/>
          <w:lang w:val="de-DE"/>
        </w:rPr>
        <w:footnoteReference w:id="128"/>
      </w:r>
    </w:p>
    <w:p w:rsidR="00D24A10" w:rsidRDefault="001A7305"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A</w:t>
      </w:r>
      <w:r w:rsidR="00D11976">
        <w:rPr>
          <w:rFonts w:ascii="Times New Roman" w:hAnsi="Times New Roman" w:cs="Times New Roman"/>
          <w:sz w:val="24"/>
          <w:szCs w:val="24"/>
          <w:lang w:val="de-DE"/>
        </w:rPr>
        <w:t xml:space="preserve">uch </w:t>
      </w:r>
      <w:r w:rsidR="001222F5" w:rsidRPr="0074551B">
        <w:rPr>
          <w:rFonts w:ascii="Times New Roman" w:hAnsi="Times New Roman" w:cs="Times New Roman"/>
          <w:sz w:val="24"/>
          <w:szCs w:val="24"/>
          <w:lang w:val="de-DE"/>
        </w:rPr>
        <w:t>Caesar</w:t>
      </w:r>
      <w:r w:rsidR="001222F5">
        <w:rPr>
          <w:rFonts w:ascii="Times New Roman" w:hAnsi="Times New Roman" w:cs="Times New Roman"/>
          <w:sz w:val="24"/>
          <w:szCs w:val="24"/>
          <w:lang w:val="de-DE"/>
        </w:rPr>
        <w:t xml:space="preserve"> </w:t>
      </w:r>
      <w:r w:rsidR="00D11976">
        <w:rPr>
          <w:rFonts w:ascii="Times New Roman" w:hAnsi="Times New Roman" w:cs="Times New Roman"/>
          <w:sz w:val="24"/>
          <w:szCs w:val="24"/>
          <w:lang w:val="de-DE"/>
        </w:rPr>
        <w:t xml:space="preserve">genügte </w:t>
      </w:r>
      <w:r w:rsidR="00F53BF1">
        <w:rPr>
          <w:rFonts w:ascii="Times New Roman" w:hAnsi="Times New Roman" w:cs="Times New Roman"/>
          <w:sz w:val="24"/>
          <w:szCs w:val="24"/>
          <w:lang w:val="de-DE"/>
        </w:rPr>
        <w:t>Ciceros unbestimmte</w:t>
      </w:r>
      <w:r w:rsidR="005F2BB9">
        <w:rPr>
          <w:rFonts w:ascii="Times New Roman" w:hAnsi="Times New Roman" w:cs="Times New Roman"/>
          <w:sz w:val="24"/>
          <w:szCs w:val="24"/>
          <w:lang w:val="de-DE"/>
        </w:rPr>
        <w:t xml:space="preserve">r Rückzug </w:t>
      </w:r>
      <w:r w:rsidR="00F53BF1">
        <w:rPr>
          <w:rFonts w:ascii="Times New Roman" w:hAnsi="Times New Roman" w:cs="Times New Roman"/>
          <w:sz w:val="24"/>
          <w:szCs w:val="24"/>
          <w:lang w:val="de-DE"/>
        </w:rPr>
        <w:t>auf d</w:t>
      </w:r>
      <w:r w:rsidR="005F2BB9">
        <w:rPr>
          <w:rFonts w:ascii="Times New Roman" w:hAnsi="Times New Roman" w:cs="Times New Roman"/>
          <w:sz w:val="24"/>
          <w:szCs w:val="24"/>
          <w:lang w:val="de-DE"/>
        </w:rPr>
        <w:t>as</w:t>
      </w:r>
      <w:r w:rsidR="00F53BF1">
        <w:rPr>
          <w:rFonts w:ascii="Times New Roman" w:hAnsi="Times New Roman" w:cs="Times New Roman"/>
          <w:sz w:val="24"/>
          <w:szCs w:val="24"/>
          <w:lang w:val="de-DE"/>
        </w:rPr>
        <w:t xml:space="preserve"> Formianum </w:t>
      </w:r>
      <w:r>
        <w:rPr>
          <w:rFonts w:ascii="Times New Roman" w:hAnsi="Times New Roman" w:cs="Times New Roman"/>
          <w:sz w:val="24"/>
          <w:szCs w:val="24"/>
          <w:lang w:val="de-DE"/>
        </w:rPr>
        <w:t xml:space="preserve">sehr </w:t>
      </w:r>
      <w:r w:rsidR="00D11976">
        <w:rPr>
          <w:rFonts w:ascii="Times New Roman" w:hAnsi="Times New Roman" w:cs="Times New Roman"/>
          <w:sz w:val="24"/>
          <w:szCs w:val="24"/>
          <w:lang w:val="de-DE"/>
        </w:rPr>
        <w:t xml:space="preserve">bald </w:t>
      </w:r>
      <w:r w:rsidR="00F53BF1">
        <w:rPr>
          <w:rFonts w:ascii="Times New Roman" w:hAnsi="Times New Roman" w:cs="Times New Roman"/>
          <w:sz w:val="24"/>
          <w:szCs w:val="24"/>
          <w:lang w:val="de-DE"/>
        </w:rPr>
        <w:t>nicht mehr</w:t>
      </w:r>
      <w:r w:rsidR="00443B9C">
        <w:rPr>
          <w:rFonts w:ascii="Times New Roman" w:hAnsi="Times New Roman" w:cs="Times New Roman"/>
          <w:sz w:val="24"/>
          <w:szCs w:val="24"/>
          <w:lang w:val="de-DE"/>
        </w:rPr>
        <w:t xml:space="preserve">, wenn er diesen überhaupt jemals als Dauerlösung in Erwägung gezogen </w:t>
      </w:r>
      <w:r w:rsidR="00EA791E">
        <w:rPr>
          <w:rFonts w:ascii="Times New Roman" w:hAnsi="Times New Roman" w:cs="Times New Roman"/>
          <w:sz w:val="24"/>
          <w:szCs w:val="24"/>
          <w:lang w:val="de-DE"/>
        </w:rPr>
        <w:t>hatte.</w:t>
      </w:r>
      <w:r w:rsidR="00EA791E">
        <w:rPr>
          <w:rStyle w:val="Funotenzeichen"/>
          <w:rFonts w:ascii="Times New Roman" w:hAnsi="Times New Roman" w:cs="Times New Roman"/>
          <w:sz w:val="24"/>
          <w:szCs w:val="24"/>
          <w:lang w:val="de-DE"/>
        </w:rPr>
        <w:footnoteReference w:id="129"/>
      </w:r>
      <w:r w:rsidR="0057400F">
        <w:rPr>
          <w:rFonts w:ascii="Times New Roman" w:hAnsi="Times New Roman" w:cs="Times New Roman"/>
          <w:sz w:val="24"/>
          <w:szCs w:val="24"/>
          <w:lang w:val="de-DE"/>
        </w:rPr>
        <w:t xml:space="preserve"> </w:t>
      </w:r>
      <w:r w:rsidR="00606A79">
        <w:rPr>
          <w:rFonts w:ascii="Times New Roman" w:hAnsi="Times New Roman" w:cs="Times New Roman"/>
          <w:sz w:val="24"/>
          <w:szCs w:val="24"/>
          <w:lang w:val="de-DE"/>
        </w:rPr>
        <w:t>Ende März kamen die beiden</w:t>
      </w:r>
      <w:r w:rsidR="00101C12">
        <w:rPr>
          <w:rFonts w:ascii="Times New Roman" w:hAnsi="Times New Roman" w:cs="Times New Roman"/>
          <w:sz w:val="24"/>
          <w:szCs w:val="24"/>
          <w:lang w:val="de-DE"/>
        </w:rPr>
        <w:t xml:space="preserve"> dort </w:t>
      </w:r>
      <w:r w:rsidR="007E3381">
        <w:rPr>
          <w:rFonts w:ascii="Times New Roman" w:hAnsi="Times New Roman" w:cs="Times New Roman"/>
          <w:sz w:val="24"/>
          <w:szCs w:val="24"/>
          <w:lang w:val="de-DE"/>
        </w:rPr>
        <w:t xml:space="preserve">schließlich </w:t>
      </w:r>
      <w:r w:rsidR="00606A79">
        <w:rPr>
          <w:rFonts w:ascii="Times New Roman" w:hAnsi="Times New Roman" w:cs="Times New Roman"/>
          <w:sz w:val="24"/>
          <w:szCs w:val="24"/>
          <w:lang w:val="de-DE"/>
        </w:rPr>
        <w:t xml:space="preserve">zu einer Aussprache zusammen, bei der deutlich </w:t>
      </w:r>
      <w:r w:rsidR="00101C12">
        <w:rPr>
          <w:rFonts w:ascii="Times New Roman" w:hAnsi="Times New Roman" w:cs="Times New Roman"/>
          <w:sz w:val="24"/>
          <w:szCs w:val="24"/>
          <w:lang w:val="de-DE"/>
        </w:rPr>
        <w:t xml:space="preserve">wurde, </w:t>
      </w:r>
      <w:r w:rsidR="00606A79">
        <w:rPr>
          <w:rFonts w:ascii="Times New Roman" w:hAnsi="Times New Roman" w:cs="Times New Roman"/>
          <w:sz w:val="24"/>
          <w:szCs w:val="24"/>
          <w:lang w:val="de-DE"/>
        </w:rPr>
        <w:t xml:space="preserve">dass </w:t>
      </w:r>
      <w:r w:rsidR="00101C12">
        <w:rPr>
          <w:rFonts w:ascii="Times New Roman" w:hAnsi="Times New Roman" w:cs="Times New Roman"/>
          <w:sz w:val="24"/>
          <w:szCs w:val="24"/>
          <w:lang w:val="de-DE"/>
        </w:rPr>
        <w:t xml:space="preserve">in Zukunft </w:t>
      </w:r>
      <w:r w:rsidR="00606A79">
        <w:rPr>
          <w:rFonts w:ascii="Times New Roman" w:hAnsi="Times New Roman" w:cs="Times New Roman"/>
          <w:sz w:val="24"/>
          <w:szCs w:val="24"/>
          <w:lang w:val="de-DE"/>
        </w:rPr>
        <w:t xml:space="preserve">Ciceros Anwesenheit in Rom </w:t>
      </w:r>
      <w:r w:rsidR="00EE2DA4">
        <w:rPr>
          <w:rFonts w:ascii="Times New Roman" w:hAnsi="Times New Roman" w:cs="Times New Roman"/>
          <w:sz w:val="24"/>
          <w:szCs w:val="24"/>
          <w:lang w:val="de-DE"/>
        </w:rPr>
        <w:t xml:space="preserve">und in der Kurie </w:t>
      </w:r>
      <w:r w:rsidR="00606A79">
        <w:rPr>
          <w:rFonts w:ascii="Times New Roman" w:hAnsi="Times New Roman" w:cs="Times New Roman"/>
          <w:sz w:val="24"/>
          <w:szCs w:val="24"/>
          <w:lang w:val="de-DE"/>
        </w:rPr>
        <w:t>erwarte</w:t>
      </w:r>
      <w:r w:rsidR="00101C12">
        <w:rPr>
          <w:rFonts w:ascii="Times New Roman" w:hAnsi="Times New Roman" w:cs="Times New Roman"/>
          <w:sz w:val="24"/>
          <w:szCs w:val="24"/>
          <w:lang w:val="de-DE"/>
        </w:rPr>
        <w:t>t würde</w:t>
      </w:r>
      <w:r w:rsidR="00606A79">
        <w:rPr>
          <w:rFonts w:ascii="Times New Roman" w:hAnsi="Times New Roman" w:cs="Times New Roman"/>
          <w:sz w:val="24"/>
          <w:szCs w:val="24"/>
          <w:lang w:val="de-DE"/>
        </w:rPr>
        <w:t xml:space="preserve">; Cicero lehnte </w:t>
      </w:r>
      <w:r w:rsidR="00CA669A">
        <w:rPr>
          <w:rFonts w:ascii="Times New Roman" w:hAnsi="Times New Roman" w:cs="Times New Roman"/>
          <w:sz w:val="24"/>
          <w:szCs w:val="24"/>
          <w:lang w:val="de-DE"/>
        </w:rPr>
        <w:t xml:space="preserve">dies jedoch weiterhin ab, </w:t>
      </w:r>
      <w:r w:rsidR="00606A79">
        <w:rPr>
          <w:rFonts w:ascii="Times New Roman" w:hAnsi="Times New Roman" w:cs="Times New Roman"/>
          <w:sz w:val="24"/>
          <w:szCs w:val="24"/>
          <w:lang w:val="de-DE"/>
        </w:rPr>
        <w:t xml:space="preserve">denn wie dies gedeutet werden könnte </w:t>
      </w:r>
      <w:r w:rsidR="00EE2DA4">
        <w:rPr>
          <w:rFonts w:ascii="Times New Roman" w:hAnsi="Times New Roman" w:cs="Times New Roman"/>
          <w:sz w:val="24"/>
          <w:szCs w:val="24"/>
          <w:lang w:val="de-DE"/>
        </w:rPr>
        <w:t xml:space="preserve">(und würde) </w:t>
      </w:r>
      <w:r w:rsidR="00606A79">
        <w:rPr>
          <w:rFonts w:ascii="Times New Roman" w:hAnsi="Times New Roman" w:cs="Times New Roman"/>
          <w:sz w:val="24"/>
          <w:szCs w:val="24"/>
          <w:lang w:val="de-DE"/>
        </w:rPr>
        <w:t>und was Caesar damit beabsichtigte</w:t>
      </w:r>
      <w:r w:rsidR="00EE2DA4">
        <w:rPr>
          <w:rFonts w:ascii="Times New Roman" w:hAnsi="Times New Roman" w:cs="Times New Roman"/>
          <w:sz w:val="24"/>
          <w:szCs w:val="24"/>
          <w:lang w:val="de-DE"/>
        </w:rPr>
        <w:t>,</w:t>
      </w:r>
      <w:r w:rsidR="00606A79">
        <w:rPr>
          <w:rFonts w:ascii="Times New Roman" w:hAnsi="Times New Roman" w:cs="Times New Roman"/>
          <w:sz w:val="24"/>
          <w:szCs w:val="24"/>
          <w:lang w:val="de-DE"/>
        </w:rPr>
        <w:t xml:space="preserve"> war Cicero </w:t>
      </w:r>
      <w:r w:rsidR="00700580">
        <w:rPr>
          <w:rFonts w:ascii="Times New Roman" w:hAnsi="Times New Roman" w:cs="Times New Roman"/>
          <w:sz w:val="24"/>
          <w:szCs w:val="24"/>
          <w:lang w:val="de-DE"/>
        </w:rPr>
        <w:t>völlig klar</w:t>
      </w:r>
      <w:r w:rsidR="00EE2DA4">
        <w:rPr>
          <w:rFonts w:ascii="Times New Roman" w:hAnsi="Times New Roman" w:cs="Times New Roman"/>
          <w:sz w:val="24"/>
          <w:szCs w:val="24"/>
          <w:lang w:val="de-DE"/>
        </w:rPr>
        <w:t xml:space="preserve"> –</w:t>
      </w:r>
      <w:r w:rsidR="00606A79">
        <w:rPr>
          <w:rFonts w:ascii="Times New Roman" w:hAnsi="Times New Roman" w:cs="Times New Roman"/>
          <w:sz w:val="24"/>
          <w:szCs w:val="24"/>
          <w:lang w:val="de-DE"/>
        </w:rPr>
        <w:t xml:space="preserve"> auch wenn Caesar </w:t>
      </w:r>
      <w:r w:rsidR="005F2BB9">
        <w:rPr>
          <w:rFonts w:ascii="Times New Roman" w:hAnsi="Times New Roman" w:cs="Times New Roman"/>
          <w:sz w:val="24"/>
          <w:szCs w:val="24"/>
          <w:lang w:val="de-DE"/>
        </w:rPr>
        <w:t xml:space="preserve">erneut </w:t>
      </w:r>
      <w:r w:rsidR="00606A79">
        <w:rPr>
          <w:rFonts w:ascii="Times New Roman" w:hAnsi="Times New Roman" w:cs="Times New Roman"/>
          <w:sz w:val="24"/>
          <w:szCs w:val="24"/>
          <w:lang w:val="de-DE"/>
        </w:rPr>
        <w:t>versuchte</w:t>
      </w:r>
      <w:r w:rsidR="00EE2DA4">
        <w:rPr>
          <w:rFonts w:ascii="Times New Roman" w:hAnsi="Times New Roman" w:cs="Times New Roman"/>
          <w:sz w:val="24"/>
          <w:szCs w:val="24"/>
          <w:lang w:val="de-DE"/>
        </w:rPr>
        <w:t>,</w:t>
      </w:r>
      <w:r w:rsidR="00606A79">
        <w:rPr>
          <w:rFonts w:ascii="Times New Roman" w:hAnsi="Times New Roman" w:cs="Times New Roman"/>
          <w:sz w:val="24"/>
          <w:szCs w:val="24"/>
          <w:lang w:val="de-DE"/>
        </w:rPr>
        <w:t xml:space="preserve"> ihm die Sache </w:t>
      </w:r>
      <w:r w:rsidR="00EE2DA4">
        <w:rPr>
          <w:rFonts w:ascii="Times New Roman" w:hAnsi="Times New Roman" w:cs="Times New Roman"/>
          <w:sz w:val="24"/>
          <w:szCs w:val="24"/>
          <w:lang w:val="de-DE"/>
        </w:rPr>
        <w:t xml:space="preserve">schmackhaft </w:t>
      </w:r>
      <w:r w:rsidR="00606A79">
        <w:rPr>
          <w:rFonts w:ascii="Times New Roman" w:hAnsi="Times New Roman" w:cs="Times New Roman"/>
          <w:sz w:val="24"/>
          <w:szCs w:val="24"/>
          <w:lang w:val="de-DE"/>
        </w:rPr>
        <w:t xml:space="preserve">zu machen, indem er </w:t>
      </w:r>
      <w:r w:rsidR="00763683">
        <w:rPr>
          <w:rFonts w:ascii="Times New Roman" w:hAnsi="Times New Roman" w:cs="Times New Roman"/>
          <w:sz w:val="24"/>
          <w:szCs w:val="24"/>
          <w:lang w:val="de-DE"/>
        </w:rPr>
        <w:t xml:space="preserve">ihm vorschlug, </w:t>
      </w:r>
      <w:r w:rsidR="00606A79">
        <w:rPr>
          <w:rFonts w:ascii="Times New Roman" w:hAnsi="Times New Roman" w:cs="Times New Roman"/>
          <w:sz w:val="24"/>
          <w:szCs w:val="24"/>
          <w:lang w:val="de-DE"/>
        </w:rPr>
        <w:t xml:space="preserve">‚für den Frieden‘ </w:t>
      </w:r>
      <w:r w:rsidR="00EE2DA4">
        <w:rPr>
          <w:rFonts w:ascii="Times New Roman" w:hAnsi="Times New Roman" w:cs="Times New Roman"/>
          <w:sz w:val="24"/>
          <w:szCs w:val="24"/>
          <w:lang w:val="de-DE"/>
        </w:rPr>
        <w:t>einzutreten</w:t>
      </w:r>
      <w:r w:rsidR="00763683">
        <w:rPr>
          <w:rFonts w:ascii="Times New Roman" w:hAnsi="Times New Roman" w:cs="Times New Roman"/>
          <w:sz w:val="24"/>
          <w:szCs w:val="24"/>
          <w:lang w:val="de-DE"/>
        </w:rPr>
        <w:t>, wenn schon nicht für Caesar selbst</w:t>
      </w:r>
      <w:r w:rsidR="00606A79">
        <w:rPr>
          <w:rFonts w:ascii="Times New Roman" w:hAnsi="Times New Roman" w:cs="Times New Roman"/>
          <w:sz w:val="24"/>
          <w:szCs w:val="24"/>
          <w:lang w:val="de-DE"/>
        </w:rPr>
        <w:t>.</w:t>
      </w:r>
      <w:r w:rsidR="00006078">
        <w:rPr>
          <w:rStyle w:val="Funotenzeichen"/>
          <w:rFonts w:ascii="Times New Roman" w:hAnsi="Times New Roman" w:cs="Times New Roman"/>
          <w:sz w:val="24"/>
          <w:szCs w:val="24"/>
          <w:lang w:val="de-DE"/>
        </w:rPr>
        <w:footnoteReference w:id="130"/>
      </w:r>
      <w:r w:rsidR="001222F5" w:rsidRPr="0074551B">
        <w:rPr>
          <w:rFonts w:ascii="Times New Roman" w:hAnsi="Times New Roman" w:cs="Times New Roman"/>
          <w:sz w:val="24"/>
          <w:szCs w:val="24"/>
          <w:lang w:val="de-DE"/>
        </w:rPr>
        <w:t xml:space="preserve"> </w:t>
      </w:r>
      <w:r w:rsidR="00EE2DA4">
        <w:rPr>
          <w:rFonts w:ascii="Times New Roman" w:hAnsi="Times New Roman" w:cs="Times New Roman"/>
          <w:sz w:val="24"/>
          <w:szCs w:val="24"/>
          <w:lang w:val="de-DE"/>
        </w:rPr>
        <w:t>Nachdem die</w:t>
      </w:r>
      <w:r w:rsidR="007E3381">
        <w:rPr>
          <w:rFonts w:ascii="Times New Roman" w:hAnsi="Times New Roman" w:cs="Times New Roman"/>
          <w:sz w:val="24"/>
          <w:szCs w:val="24"/>
          <w:lang w:val="de-DE"/>
        </w:rPr>
        <w:t xml:space="preserve"> Unterredung </w:t>
      </w:r>
      <w:r w:rsidR="00EE2DA4">
        <w:rPr>
          <w:rFonts w:ascii="Times New Roman" w:hAnsi="Times New Roman" w:cs="Times New Roman"/>
          <w:sz w:val="24"/>
          <w:szCs w:val="24"/>
          <w:lang w:val="de-DE"/>
        </w:rPr>
        <w:t xml:space="preserve">nicht zu der gewünschten Übereinkunft geführt hatte und obwohl Caesar kurze Zeit später </w:t>
      </w:r>
      <w:r w:rsidR="00884AC7">
        <w:rPr>
          <w:rFonts w:ascii="Times New Roman" w:hAnsi="Times New Roman" w:cs="Times New Roman"/>
          <w:sz w:val="24"/>
          <w:szCs w:val="24"/>
          <w:lang w:val="de-DE"/>
        </w:rPr>
        <w:t xml:space="preserve">– brieflich und erneut über gemeinsame Bekannte – doch noch Bereitschaft signalisierte, </w:t>
      </w:r>
      <w:r w:rsidR="008342C2">
        <w:rPr>
          <w:rFonts w:ascii="Times New Roman" w:hAnsi="Times New Roman" w:cs="Times New Roman"/>
          <w:sz w:val="24"/>
          <w:szCs w:val="24"/>
          <w:lang w:val="de-DE"/>
        </w:rPr>
        <w:t xml:space="preserve">Cicero Neutralität </w:t>
      </w:r>
      <w:r w:rsidR="008342C2">
        <w:rPr>
          <w:rFonts w:ascii="Times New Roman" w:hAnsi="Times New Roman" w:cs="Times New Roman"/>
          <w:sz w:val="24"/>
          <w:szCs w:val="24"/>
          <w:lang w:val="de-DE"/>
        </w:rPr>
        <w:lastRenderedPageBreak/>
        <w:t>zuzugestehen, am besten fern von Rom und Italien,</w:t>
      </w:r>
      <w:r w:rsidR="00101C12">
        <w:rPr>
          <w:rStyle w:val="Funotenzeichen"/>
          <w:rFonts w:ascii="Times New Roman" w:hAnsi="Times New Roman" w:cs="Times New Roman"/>
          <w:sz w:val="24"/>
          <w:szCs w:val="24"/>
          <w:lang w:val="de-DE"/>
        </w:rPr>
        <w:footnoteReference w:id="131"/>
      </w:r>
      <w:r w:rsidR="00EE2DA4">
        <w:rPr>
          <w:rFonts w:ascii="Times New Roman" w:hAnsi="Times New Roman" w:cs="Times New Roman"/>
          <w:sz w:val="24"/>
          <w:szCs w:val="24"/>
          <w:lang w:val="de-DE"/>
        </w:rPr>
        <w:t xml:space="preserve"> sah </w:t>
      </w:r>
      <w:r w:rsidR="008342C2">
        <w:rPr>
          <w:rFonts w:ascii="Times New Roman" w:hAnsi="Times New Roman" w:cs="Times New Roman"/>
          <w:sz w:val="24"/>
          <w:szCs w:val="24"/>
          <w:lang w:val="de-DE"/>
        </w:rPr>
        <w:t xml:space="preserve">der </w:t>
      </w:r>
      <w:r w:rsidR="001222F5">
        <w:rPr>
          <w:rFonts w:ascii="Times New Roman" w:hAnsi="Times New Roman" w:cs="Times New Roman"/>
          <w:sz w:val="24"/>
          <w:szCs w:val="24"/>
          <w:lang w:val="de-DE"/>
        </w:rPr>
        <w:t xml:space="preserve">sich </w:t>
      </w:r>
      <w:r w:rsidR="00101C12">
        <w:rPr>
          <w:rFonts w:ascii="Times New Roman" w:hAnsi="Times New Roman" w:cs="Times New Roman"/>
          <w:sz w:val="24"/>
          <w:szCs w:val="24"/>
          <w:lang w:val="de-DE"/>
        </w:rPr>
        <w:t>veranlasst</w:t>
      </w:r>
      <w:r w:rsidR="00EE2DA4">
        <w:rPr>
          <w:rFonts w:ascii="Times New Roman" w:hAnsi="Times New Roman" w:cs="Times New Roman"/>
          <w:sz w:val="24"/>
          <w:szCs w:val="24"/>
          <w:lang w:val="de-DE"/>
        </w:rPr>
        <w:t xml:space="preserve">, </w:t>
      </w:r>
      <w:r w:rsidR="00884AC7">
        <w:rPr>
          <w:rFonts w:ascii="Times New Roman" w:hAnsi="Times New Roman" w:cs="Times New Roman"/>
          <w:sz w:val="24"/>
          <w:szCs w:val="24"/>
          <w:lang w:val="de-DE"/>
        </w:rPr>
        <w:t xml:space="preserve">das Land </w:t>
      </w:r>
      <w:r w:rsidR="001222F5">
        <w:rPr>
          <w:rFonts w:ascii="Times New Roman" w:hAnsi="Times New Roman" w:cs="Times New Roman"/>
          <w:sz w:val="24"/>
          <w:szCs w:val="24"/>
          <w:lang w:val="de-DE"/>
        </w:rPr>
        <w:t>zu verlassen</w:t>
      </w:r>
      <w:r w:rsidR="00D75F23">
        <w:rPr>
          <w:rFonts w:ascii="Times New Roman" w:hAnsi="Times New Roman" w:cs="Times New Roman"/>
          <w:sz w:val="24"/>
          <w:szCs w:val="24"/>
          <w:lang w:val="de-DE"/>
        </w:rPr>
        <w:t xml:space="preserve">, eine Notwendigkeit, von der </w:t>
      </w:r>
      <w:r w:rsidR="0020659B">
        <w:rPr>
          <w:rFonts w:ascii="Times New Roman" w:hAnsi="Times New Roman" w:cs="Times New Roman"/>
          <w:sz w:val="24"/>
          <w:szCs w:val="24"/>
          <w:lang w:val="de-DE"/>
        </w:rPr>
        <w:t xml:space="preserve">er </w:t>
      </w:r>
      <w:r w:rsidR="00D75F23">
        <w:rPr>
          <w:rFonts w:ascii="Times New Roman" w:hAnsi="Times New Roman" w:cs="Times New Roman"/>
          <w:sz w:val="24"/>
          <w:szCs w:val="24"/>
          <w:lang w:val="de-DE"/>
        </w:rPr>
        <w:t xml:space="preserve">sich </w:t>
      </w:r>
      <w:r w:rsidR="00617431">
        <w:rPr>
          <w:rFonts w:ascii="Times New Roman" w:hAnsi="Times New Roman" w:cs="Times New Roman"/>
          <w:sz w:val="24"/>
          <w:szCs w:val="24"/>
          <w:lang w:val="de-DE"/>
        </w:rPr>
        <w:t xml:space="preserve">nicht nur </w:t>
      </w:r>
      <w:r w:rsidR="00D75F23">
        <w:rPr>
          <w:rFonts w:ascii="Times New Roman" w:hAnsi="Times New Roman" w:cs="Times New Roman"/>
          <w:sz w:val="24"/>
          <w:szCs w:val="24"/>
          <w:lang w:val="de-DE"/>
        </w:rPr>
        <w:t>gegenüber Atticus wenig begeistert zeigt</w:t>
      </w:r>
      <w:r w:rsidR="00CA669A">
        <w:rPr>
          <w:rFonts w:ascii="Times New Roman" w:hAnsi="Times New Roman" w:cs="Times New Roman"/>
          <w:sz w:val="24"/>
          <w:szCs w:val="24"/>
          <w:lang w:val="de-DE"/>
        </w:rPr>
        <w:t>e</w:t>
      </w:r>
      <w:r w:rsidR="00EE2DA4">
        <w:rPr>
          <w:rFonts w:ascii="Times New Roman" w:hAnsi="Times New Roman" w:cs="Times New Roman"/>
          <w:sz w:val="24"/>
          <w:szCs w:val="24"/>
          <w:lang w:val="de-DE"/>
        </w:rPr>
        <w:t>.</w:t>
      </w:r>
      <w:r w:rsidR="001222F5" w:rsidRPr="0074551B">
        <w:rPr>
          <w:rStyle w:val="Funotenzeichen"/>
          <w:rFonts w:ascii="Times New Roman" w:hAnsi="Times New Roman" w:cs="Times New Roman"/>
          <w:sz w:val="24"/>
          <w:szCs w:val="24"/>
          <w:lang w:val="de-DE"/>
        </w:rPr>
        <w:footnoteReference w:id="132"/>
      </w:r>
      <w:r w:rsidR="001222F5" w:rsidRPr="0074551B">
        <w:rPr>
          <w:rFonts w:ascii="Times New Roman" w:hAnsi="Times New Roman" w:cs="Times New Roman"/>
          <w:sz w:val="24"/>
          <w:szCs w:val="24"/>
          <w:lang w:val="de-DE"/>
        </w:rPr>
        <w:t xml:space="preserve"> </w:t>
      </w:r>
      <w:r w:rsidR="00D24A10">
        <w:rPr>
          <w:rFonts w:ascii="Times New Roman" w:hAnsi="Times New Roman" w:cs="Times New Roman"/>
          <w:sz w:val="24"/>
          <w:szCs w:val="24"/>
          <w:lang w:val="de-DE"/>
        </w:rPr>
        <w:t xml:space="preserve">Erst </w:t>
      </w:r>
      <w:r w:rsidR="001222F5">
        <w:rPr>
          <w:rFonts w:ascii="Times New Roman" w:hAnsi="Times New Roman" w:cs="Times New Roman"/>
          <w:sz w:val="24"/>
          <w:szCs w:val="24"/>
          <w:lang w:val="de-DE"/>
        </w:rPr>
        <w:t xml:space="preserve">nach </w:t>
      </w:r>
      <w:r w:rsidR="00D75F23">
        <w:rPr>
          <w:rFonts w:ascii="Times New Roman" w:hAnsi="Times New Roman" w:cs="Times New Roman"/>
          <w:sz w:val="24"/>
          <w:szCs w:val="24"/>
          <w:lang w:val="de-DE"/>
        </w:rPr>
        <w:t xml:space="preserve">Pompeius’ </w:t>
      </w:r>
      <w:r w:rsidR="001222F5">
        <w:rPr>
          <w:rFonts w:ascii="Times New Roman" w:hAnsi="Times New Roman" w:cs="Times New Roman"/>
          <w:sz w:val="24"/>
          <w:szCs w:val="24"/>
          <w:lang w:val="de-DE"/>
        </w:rPr>
        <w:t xml:space="preserve">Niederlage bei Pharsalos verließ Cicero die </w:t>
      </w:r>
      <w:r w:rsidR="00D53ADC">
        <w:rPr>
          <w:rFonts w:ascii="Times New Roman" w:hAnsi="Times New Roman" w:cs="Times New Roman"/>
          <w:sz w:val="24"/>
          <w:szCs w:val="24"/>
          <w:lang w:val="de-DE"/>
        </w:rPr>
        <w:t>Pompeianer</w:t>
      </w:r>
      <w:r w:rsidR="00305D88">
        <w:rPr>
          <w:rFonts w:ascii="Times New Roman" w:hAnsi="Times New Roman" w:cs="Times New Roman"/>
          <w:sz w:val="24"/>
          <w:szCs w:val="24"/>
          <w:lang w:val="de-DE"/>
        </w:rPr>
        <w:t>, das Anerbieten des jüngeren Cato, ihm als ehemaligem Konsul das Kommando über die Flotte zu überlassen</w:t>
      </w:r>
      <w:r w:rsidR="001E7772">
        <w:rPr>
          <w:rFonts w:ascii="Times New Roman" w:hAnsi="Times New Roman" w:cs="Times New Roman"/>
          <w:sz w:val="24"/>
          <w:szCs w:val="24"/>
          <w:lang w:val="de-DE"/>
        </w:rPr>
        <w:t>,</w:t>
      </w:r>
      <w:r w:rsidR="00305D88">
        <w:rPr>
          <w:rFonts w:ascii="Times New Roman" w:hAnsi="Times New Roman" w:cs="Times New Roman"/>
          <w:sz w:val="24"/>
          <w:szCs w:val="24"/>
          <w:lang w:val="de-DE"/>
        </w:rPr>
        <w:t xml:space="preserve"> zurückweisend, </w:t>
      </w:r>
      <w:r w:rsidR="00D24A10">
        <w:rPr>
          <w:rFonts w:ascii="Times New Roman" w:hAnsi="Times New Roman" w:cs="Times New Roman"/>
          <w:sz w:val="24"/>
          <w:szCs w:val="24"/>
          <w:lang w:val="de-DE"/>
        </w:rPr>
        <w:t xml:space="preserve">und kehrte nach </w:t>
      </w:r>
      <w:r w:rsidR="001222F5">
        <w:rPr>
          <w:rFonts w:ascii="Times New Roman" w:hAnsi="Times New Roman" w:cs="Times New Roman"/>
          <w:sz w:val="24"/>
          <w:szCs w:val="24"/>
          <w:lang w:val="de-DE"/>
        </w:rPr>
        <w:t>Italien zurück</w:t>
      </w:r>
      <w:r w:rsidR="007240DC">
        <w:rPr>
          <w:rFonts w:ascii="Times New Roman" w:hAnsi="Times New Roman" w:cs="Times New Roman"/>
          <w:sz w:val="24"/>
          <w:szCs w:val="24"/>
          <w:lang w:val="de-DE"/>
        </w:rPr>
        <w:t>.</w:t>
      </w:r>
      <w:r w:rsidR="00305D88">
        <w:rPr>
          <w:rStyle w:val="Funotenzeichen"/>
          <w:rFonts w:ascii="Times New Roman" w:hAnsi="Times New Roman" w:cs="Times New Roman"/>
          <w:sz w:val="24"/>
          <w:szCs w:val="24"/>
          <w:lang w:val="de-DE"/>
        </w:rPr>
        <w:footnoteReference w:id="133"/>
      </w:r>
      <w:r w:rsidR="007240DC">
        <w:rPr>
          <w:rFonts w:ascii="Times New Roman" w:hAnsi="Times New Roman" w:cs="Times New Roman"/>
          <w:sz w:val="24"/>
          <w:szCs w:val="24"/>
          <w:lang w:val="de-DE"/>
        </w:rPr>
        <w:t xml:space="preserve"> I</w:t>
      </w:r>
      <w:r w:rsidR="00D24A10">
        <w:rPr>
          <w:rFonts w:ascii="Times New Roman" w:hAnsi="Times New Roman" w:cs="Times New Roman"/>
          <w:sz w:val="24"/>
          <w:szCs w:val="24"/>
          <w:lang w:val="de-DE"/>
        </w:rPr>
        <w:t>n</w:t>
      </w:r>
      <w:r w:rsidR="001222F5">
        <w:rPr>
          <w:rFonts w:ascii="Times New Roman" w:hAnsi="Times New Roman" w:cs="Times New Roman"/>
          <w:sz w:val="24"/>
          <w:szCs w:val="24"/>
          <w:lang w:val="de-DE"/>
        </w:rPr>
        <w:t xml:space="preserve"> Brindisi wartete er seine Begnadigung durch Caesar ab</w:t>
      </w:r>
      <w:r w:rsidR="008E43EC">
        <w:rPr>
          <w:rFonts w:ascii="Times New Roman" w:hAnsi="Times New Roman" w:cs="Times New Roman"/>
          <w:sz w:val="24"/>
          <w:szCs w:val="24"/>
          <w:lang w:val="de-DE"/>
        </w:rPr>
        <w:t>, die er jedoch erst im September 47</w:t>
      </w:r>
      <w:r w:rsidR="00A82877">
        <w:rPr>
          <w:rFonts w:ascii="Times New Roman" w:hAnsi="Times New Roman" w:cs="Times New Roman"/>
          <w:sz w:val="24"/>
          <w:szCs w:val="24"/>
          <w:lang w:val="de-DE"/>
        </w:rPr>
        <w:t> </w:t>
      </w:r>
      <w:r w:rsidR="008E43EC">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8E43EC">
        <w:rPr>
          <w:rFonts w:ascii="Times New Roman" w:hAnsi="Times New Roman" w:cs="Times New Roman"/>
          <w:sz w:val="24"/>
          <w:szCs w:val="24"/>
          <w:lang w:val="de-DE"/>
        </w:rPr>
        <w:t>Chr</w:t>
      </w:r>
      <w:r w:rsidR="001222F5">
        <w:rPr>
          <w:rFonts w:ascii="Times New Roman" w:hAnsi="Times New Roman" w:cs="Times New Roman"/>
          <w:sz w:val="24"/>
          <w:szCs w:val="24"/>
          <w:lang w:val="de-DE"/>
        </w:rPr>
        <w:t>.</w:t>
      </w:r>
      <w:r w:rsidR="00D24A10">
        <w:rPr>
          <w:rFonts w:ascii="Times New Roman" w:hAnsi="Times New Roman" w:cs="Times New Roman"/>
          <w:sz w:val="24"/>
          <w:szCs w:val="24"/>
          <w:lang w:val="de-DE"/>
        </w:rPr>
        <w:t xml:space="preserve"> erhielt:</w:t>
      </w:r>
      <w:r w:rsidR="00006078">
        <w:rPr>
          <w:rStyle w:val="Funotenzeichen"/>
          <w:rFonts w:ascii="Times New Roman" w:hAnsi="Times New Roman" w:cs="Times New Roman"/>
          <w:sz w:val="24"/>
          <w:szCs w:val="24"/>
          <w:lang w:val="de-DE"/>
        </w:rPr>
        <w:footnoteReference w:id="134"/>
      </w:r>
      <w:r w:rsidR="001222F5" w:rsidRPr="0074551B">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 xml:space="preserve">Der Zickzack-Kurs </w:t>
      </w:r>
      <w:r w:rsidR="00D24A10">
        <w:rPr>
          <w:rFonts w:ascii="Times New Roman" w:hAnsi="Times New Roman" w:cs="Times New Roman"/>
          <w:sz w:val="24"/>
          <w:szCs w:val="24"/>
          <w:lang w:val="de-DE"/>
        </w:rPr>
        <w:t xml:space="preserve">im Februar und März </w:t>
      </w:r>
      <w:r w:rsidR="00D75F23">
        <w:rPr>
          <w:rFonts w:ascii="Times New Roman" w:hAnsi="Times New Roman" w:cs="Times New Roman"/>
          <w:sz w:val="24"/>
          <w:szCs w:val="24"/>
          <w:lang w:val="de-DE"/>
        </w:rPr>
        <w:t xml:space="preserve">des Jahres </w:t>
      </w:r>
      <w:r w:rsidR="00D24A10">
        <w:rPr>
          <w:rFonts w:ascii="Times New Roman" w:hAnsi="Times New Roman" w:cs="Times New Roman"/>
          <w:sz w:val="24"/>
          <w:szCs w:val="24"/>
          <w:lang w:val="de-DE"/>
        </w:rPr>
        <w:t>49</w:t>
      </w:r>
      <w:r w:rsidR="00A82877">
        <w:rPr>
          <w:rFonts w:ascii="Times New Roman" w:hAnsi="Times New Roman" w:cs="Times New Roman"/>
          <w:sz w:val="24"/>
          <w:szCs w:val="24"/>
          <w:lang w:val="de-DE"/>
        </w:rPr>
        <w:t> </w:t>
      </w:r>
      <w:r w:rsidR="00D24A10">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D24A10">
        <w:rPr>
          <w:rFonts w:ascii="Times New Roman" w:hAnsi="Times New Roman" w:cs="Times New Roman"/>
          <w:sz w:val="24"/>
          <w:szCs w:val="24"/>
          <w:lang w:val="de-DE"/>
        </w:rPr>
        <w:t xml:space="preserve">Chr. </w:t>
      </w:r>
      <w:r w:rsidR="00CA669A">
        <w:rPr>
          <w:rFonts w:ascii="Times New Roman" w:hAnsi="Times New Roman" w:cs="Times New Roman"/>
          <w:sz w:val="24"/>
          <w:szCs w:val="24"/>
          <w:lang w:val="de-DE"/>
        </w:rPr>
        <w:t>mag e</w:t>
      </w:r>
      <w:r w:rsidR="001222F5">
        <w:rPr>
          <w:rFonts w:ascii="Times New Roman" w:hAnsi="Times New Roman" w:cs="Times New Roman"/>
          <w:sz w:val="24"/>
          <w:szCs w:val="24"/>
          <w:lang w:val="de-DE"/>
        </w:rPr>
        <w:t>iner der Gründe</w:t>
      </w:r>
      <w:r w:rsidR="00CA669A">
        <w:rPr>
          <w:rFonts w:ascii="Times New Roman" w:hAnsi="Times New Roman" w:cs="Times New Roman"/>
          <w:sz w:val="24"/>
          <w:szCs w:val="24"/>
          <w:lang w:val="de-DE"/>
        </w:rPr>
        <w:t xml:space="preserve"> gewesen sein</w:t>
      </w:r>
      <w:r w:rsidR="001222F5">
        <w:rPr>
          <w:rFonts w:ascii="Times New Roman" w:hAnsi="Times New Roman" w:cs="Times New Roman"/>
          <w:sz w:val="24"/>
          <w:szCs w:val="24"/>
          <w:lang w:val="de-DE"/>
        </w:rPr>
        <w:t xml:space="preserve">, warum </w:t>
      </w:r>
      <w:r w:rsidR="001222F5" w:rsidRPr="0074551B">
        <w:rPr>
          <w:rFonts w:ascii="Times New Roman" w:hAnsi="Times New Roman" w:cs="Times New Roman"/>
          <w:sz w:val="24"/>
          <w:szCs w:val="24"/>
          <w:lang w:val="de-DE"/>
        </w:rPr>
        <w:t xml:space="preserve">Cicero </w:t>
      </w:r>
      <w:r w:rsidR="00D24A10">
        <w:rPr>
          <w:rFonts w:ascii="Times New Roman" w:hAnsi="Times New Roman" w:cs="Times New Roman"/>
          <w:sz w:val="24"/>
          <w:szCs w:val="24"/>
          <w:lang w:val="de-DE"/>
        </w:rPr>
        <w:t xml:space="preserve">vergleichsweise lange </w:t>
      </w:r>
      <w:r w:rsidR="001222F5">
        <w:rPr>
          <w:rFonts w:ascii="Times New Roman" w:hAnsi="Times New Roman" w:cs="Times New Roman"/>
          <w:sz w:val="24"/>
          <w:szCs w:val="24"/>
          <w:lang w:val="de-DE"/>
        </w:rPr>
        <w:t xml:space="preserve">auf </w:t>
      </w:r>
      <w:r w:rsidR="00D24A10">
        <w:rPr>
          <w:rFonts w:ascii="Times New Roman" w:hAnsi="Times New Roman" w:cs="Times New Roman"/>
          <w:sz w:val="24"/>
          <w:szCs w:val="24"/>
          <w:lang w:val="de-DE"/>
        </w:rPr>
        <w:t xml:space="preserve">Caesars </w:t>
      </w:r>
      <w:r w:rsidR="001222F5" w:rsidRPr="00EC202B">
        <w:rPr>
          <w:rFonts w:ascii="Times New Roman" w:hAnsi="Times New Roman" w:cs="Times New Roman"/>
          <w:i/>
          <w:sz w:val="24"/>
          <w:szCs w:val="24"/>
          <w:lang w:val="la-Latn"/>
        </w:rPr>
        <w:t>clementia</w:t>
      </w:r>
      <w:r w:rsidR="001222F5" w:rsidRPr="0074551B">
        <w:rPr>
          <w:rFonts w:ascii="Times New Roman" w:hAnsi="Times New Roman" w:cs="Times New Roman"/>
          <w:sz w:val="24"/>
          <w:szCs w:val="24"/>
          <w:lang w:val="de-DE"/>
        </w:rPr>
        <w:t xml:space="preserve"> </w:t>
      </w:r>
      <w:r w:rsidR="001222F5">
        <w:rPr>
          <w:rFonts w:ascii="Times New Roman" w:hAnsi="Times New Roman" w:cs="Times New Roman"/>
          <w:sz w:val="24"/>
          <w:szCs w:val="24"/>
          <w:lang w:val="de-DE"/>
        </w:rPr>
        <w:t>warten musste</w:t>
      </w:r>
      <w:r w:rsidR="00D24A10">
        <w:rPr>
          <w:rFonts w:ascii="Times New Roman" w:hAnsi="Times New Roman" w:cs="Times New Roman"/>
          <w:sz w:val="24"/>
          <w:szCs w:val="24"/>
          <w:lang w:val="de-DE"/>
        </w:rPr>
        <w:t>.</w:t>
      </w:r>
    </w:p>
    <w:p w:rsidR="001222F5" w:rsidRDefault="001222F5"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Doch es hätte auch schlimmer ausgehen können, wie Cicero einige Jahre später am eigenen Leibe erfahren sollte. Nach der Ermordung Caesars im März </w:t>
      </w:r>
      <w:r w:rsidR="00A82877">
        <w:rPr>
          <w:rFonts w:ascii="Times New Roman" w:hAnsi="Times New Roman" w:cs="Times New Roman"/>
          <w:sz w:val="24"/>
          <w:szCs w:val="24"/>
          <w:lang w:val="de-DE"/>
        </w:rPr>
        <w:t>44 </w:t>
      </w:r>
      <w:r>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Pr>
          <w:rFonts w:ascii="Times New Roman" w:hAnsi="Times New Roman" w:cs="Times New Roman"/>
          <w:sz w:val="24"/>
          <w:szCs w:val="24"/>
          <w:lang w:val="de-DE"/>
        </w:rPr>
        <w:t>Chr. schi</w:t>
      </w:r>
      <w:r w:rsidR="00A305F1">
        <w:rPr>
          <w:rFonts w:ascii="Times New Roman" w:hAnsi="Times New Roman" w:cs="Times New Roman"/>
          <w:sz w:val="24"/>
          <w:szCs w:val="24"/>
          <w:lang w:val="de-DE"/>
        </w:rPr>
        <w:t>e</w:t>
      </w:r>
      <w:r>
        <w:rPr>
          <w:rFonts w:ascii="Times New Roman" w:hAnsi="Times New Roman" w:cs="Times New Roman"/>
          <w:sz w:val="24"/>
          <w:szCs w:val="24"/>
          <w:lang w:val="de-DE"/>
        </w:rPr>
        <w:t>nen sich die Ereignisse zunächst</w:t>
      </w:r>
      <w:r w:rsidR="00E709C2">
        <w:rPr>
          <w:rFonts w:ascii="Times New Roman" w:hAnsi="Times New Roman" w:cs="Times New Roman"/>
          <w:sz w:val="24"/>
          <w:szCs w:val="24"/>
          <w:lang w:val="de-DE"/>
        </w:rPr>
        <w:t xml:space="preserve"> zu</w:t>
      </w:r>
      <w:r>
        <w:rPr>
          <w:rFonts w:ascii="Times New Roman" w:hAnsi="Times New Roman" w:cs="Times New Roman"/>
          <w:sz w:val="24"/>
          <w:szCs w:val="24"/>
          <w:lang w:val="de-DE"/>
        </w:rPr>
        <w:t xml:space="preserve"> wiederhol</w:t>
      </w:r>
      <w:r w:rsidR="00A305F1">
        <w:rPr>
          <w:rFonts w:ascii="Times New Roman" w:hAnsi="Times New Roman" w:cs="Times New Roman"/>
          <w:sz w:val="24"/>
          <w:szCs w:val="24"/>
          <w:lang w:val="de-DE"/>
        </w:rPr>
        <w:t>en</w:t>
      </w:r>
      <w:r>
        <w:rPr>
          <w:rFonts w:ascii="Times New Roman" w:hAnsi="Times New Roman" w:cs="Times New Roman"/>
          <w:sz w:val="24"/>
          <w:szCs w:val="24"/>
          <w:lang w:val="de-DE"/>
        </w:rPr>
        <w:t>: Erneut entsch</w:t>
      </w:r>
      <w:r w:rsidR="006F358C">
        <w:rPr>
          <w:rFonts w:ascii="Times New Roman" w:hAnsi="Times New Roman" w:cs="Times New Roman"/>
          <w:sz w:val="24"/>
          <w:szCs w:val="24"/>
          <w:lang w:val="de-DE"/>
        </w:rPr>
        <w:t>ied</w:t>
      </w:r>
      <w:r>
        <w:rPr>
          <w:rFonts w:ascii="Times New Roman" w:hAnsi="Times New Roman" w:cs="Times New Roman"/>
          <w:sz w:val="24"/>
          <w:szCs w:val="24"/>
          <w:lang w:val="de-DE"/>
        </w:rPr>
        <w:t xml:space="preserve"> sich Cicero, </w:t>
      </w:r>
      <w:r w:rsidR="00525FF6">
        <w:rPr>
          <w:rFonts w:ascii="Times New Roman" w:hAnsi="Times New Roman" w:cs="Times New Roman"/>
          <w:sz w:val="24"/>
          <w:szCs w:val="24"/>
          <w:lang w:val="de-DE"/>
        </w:rPr>
        <w:t xml:space="preserve">vorerst </w:t>
      </w:r>
      <w:r>
        <w:rPr>
          <w:rFonts w:ascii="Times New Roman" w:hAnsi="Times New Roman" w:cs="Times New Roman"/>
          <w:sz w:val="24"/>
          <w:szCs w:val="24"/>
          <w:lang w:val="de-DE"/>
        </w:rPr>
        <w:t>abzuwarten; daher verbr</w:t>
      </w:r>
      <w:r w:rsidR="006F358C">
        <w:rPr>
          <w:rFonts w:ascii="Times New Roman" w:hAnsi="Times New Roman" w:cs="Times New Roman"/>
          <w:sz w:val="24"/>
          <w:szCs w:val="24"/>
          <w:lang w:val="de-DE"/>
        </w:rPr>
        <w:t xml:space="preserve">achte </w:t>
      </w:r>
      <w:r>
        <w:rPr>
          <w:rFonts w:ascii="Times New Roman" w:hAnsi="Times New Roman" w:cs="Times New Roman"/>
          <w:sz w:val="24"/>
          <w:szCs w:val="24"/>
          <w:lang w:val="de-DE"/>
        </w:rPr>
        <w:t xml:space="preserve">er einige Zeit in seinen Villen in der Nähe Roms, in </w:t>
      </w:r>
      <w:r w:rsidRPr="0074551B">
        <w:rPr>
          <w:rFonts w:ascii="Times New Roman" w:hAnsi="Times New Roman" w:cs="Times New Roman"/>
          <w:sz w:val="24"/>
          <w:szCs w:val="24"/>
          <w:lang w:val="de-DE"/>
        </w:rPr>
        <w:t>Antium, Tusculum</w:t>
      </w:r>
      <w:r>
        <w:rPr>
          <w:rFonts w:ascii="Times New Roman" w:hAnsi="Times New Roman" w:cs="Times New Roman"/>
          <w:sz w:val="24"/>
          <w:szCs w:val="24"/>
          <w:lang w:val="de-DE"/>
        </w:rPr>
        <w:t xml:space="preserve"> und</w:t>
      </w:r>
      <w:r w:rsidRPr="0074551B">
        <w:rPr>
          <w:rFonts w:ascii="Times New Roman" w:hAnsi="Times New Roman" w:cs="Times New Roman"/>
          <w:sz w:val="24"/>
          <w:szCs w:val="24"/>
          <w:lang w:val="de-DE"/>
        </w:rPr>
        <w:t xml:space="preserve"> Formiae</w:t>
      </w:r>
      <w:r w:rsidRPr="0074551B">
        <w:rPr>
          <w:rFonts w:ascii="Times New Roman" w:hAnsi="Times New Roman" w:cs="Times New Roman"/>
          <w:i/>
          <w:sz w:val="24"/>
          <w:szCs w:val="24"/>
          <w:lang w:val="de-DE"/>
        </w:rPr>
        <w:t>.</w:t>
      </w:r>
      <w:r w:rsidRPr="0074551B">
        <w:rPr>
          <w:rFonts w:ascii="Times New Roman" w:hAnsi="Times New Roman" w:cs="Times New Roman"/>
          <w:sz w:val="24"/>
          <w:szCs w:val="24"/>
          <w:lang w:val="de-DE"/>
        </w:rPr>
        <w:t xml:space="preserve"> </w:t>
      </w:r>
      <w:r>
        <w:rPr>
          <w:rFonts w:ascii="Times New Roman" w:hAnsi="Times New Roman" w:cs="Times New Roman"/>
          <w:sz w:val="24"/>
          <w:szCs w:val="24"/>
          <w:lang w:val="de-DE"/>
        </w:rPr>
        <w:t>Erneut bemüht</w:t>
      </w:r>
      <w:r w:rsidR="006F358C">
        <w:rPr>
          <w:rFonts w:ascii="Times New Roman" w:hAnsi="Times New Roman" w:cs="Times New Roman"/>
          <w:sz w:val="24"/>
          <w:szCs w:val="24"/>
          <w:lang w:val="de-DE"/>
        </w:rPr>
        <w:t>e</w:t>
      </w:r>
      <w:r>
        <w:rPr>
          <w:rFonts w:ascii="Times New Roman" w:hAnsi="Times New Roman" w:cs="Times New Roman"/>
          <w:sz w:val="24"/>
          <w:szCs w:val="24"/>
          <w:lang w:val="de-DE"/>
        </w:rPr>
        <w:t xml:space="preserve"> er sich, mit potenziellen Verbündeten Kontakt aufzunehmen und die politische Situation und ihre Möglichkeiten zu eruieren.</w:t>
      </w:r>
      <w:r w:rsidRPr="0074551B">
        <w:rPr>
          <w:rStyle w:val="Funotenzeichen"/>
          <w:rFonts w:ascii="Times New Roman" w:hAnsi="Times New Roman" w:cs="Times New Roman"/>
          <w:sz w:val="24"/>
          <w:szCs w:val="24"/>
          <w:lang w:val="de-DE"/>
        </w:rPr>
        <w:footnoteReference w:id="135"/>
      </w:r>
      <w:r w:rsidRPr="0074551B">
        <w:rPr>
          <w:rFonts w:ascii="Times New Roman" w:hAnsi="Times New Roman" w:cs="Times New Roman"/>
          <w:sz w:val="24"/>
          <w:szCs w:val="24"/>
          <w:lang w:val="de-DE"/>
        </w:rPr>
        <w:t xml:space="preserve"> </w:t>
      </w:r>
      <w:r>
        <w:rPr>
          <w:rFonts w:ascii="Times New Roman" w:hAnsi="Times New Roman" w:cs="Times New Roman"/>
          <w:sz w:val="24"/>
          <w:szCs w:val="24"/>
          <w:lang w:val="de-DE"/>
        </w:rPr>
        <w:t>Knapp sechs Mona</w:t>
      </w:r>
      <w:r w:rsidR="00AE77D5">
        <w:rPr>
          <w:rFonts w:ascii="Times New Roman" w:hAnsi="Times New Roman" w:cs="Times New Roman"/>
          <w:sz w:val="24"/>
          <w:szCs w:val="24"/>
          <w:lang w:val="de-DE"/>
        </w:rPr>
        <w:t xml:space="preserve">te später versuchte Cicero </w:t>
      </w:r>
      <w:r>
        <w:rPr>
          <w:rFonts w:ascii="Times New Roman" w:hAnsi="Times New Roman" w:cs="Times New Roman"/>
          <w:sz w:val="24"/>
          <w:szCs w:val="24"/>
          <w:lang w:val="de-DE"/>
        </w:rPr>
        <w:t>jedoch, eine Führungsrolle in dem entbrennenden Konflikt zwischen Caesars Adoptivsohn Octavian und Marcus Antonius einzunehmen: Er kehrt</w:t>
      </w:r>
      <w:r w:rsidR="006F358C">
        <w:rPr>
          <w:rFonts w:ascii="Times New Roman" w:hAnsi="Times New Roman" w:cs="Times New Roman"/>
          <w:sz w:val="24"/>
          <w:szCs w:val="24"/>
          <w:lang w:val="de-DE"/>
        </w:rPr>
        <w:t>e</w:t>
      </w:r>
      <w:r>
        <w:rPr>
          <w:rFonts w:ascii="Times New Roman" w:hAnsi="Times New Roman" w:cs="Times New Roman"/>
          <w:sz w:val="24"/>
          <w:szCs w:val="24"/>
          <w:lang w:val="de-DE"/>
        </w:rPr>
        <w:t xml:space="preserve"> zurück nach Rom, obwohl er sich schon auf den Weg nach Griechenland befunden hatte, angeblich </w:t>
      </w:r>
      <w:r w:rsidR="006F358C">
        <w:rPr>
          <w:rFonts w:ascii="Times New Roman" w:hAnsi="Times New Roman" w:cs="Times New Roman"/>
          <w:sz w:val="24"/>
          <w:szCs w:val="24"/>
          <w:lang w:val="de-DE"/>
        </w:rPr>
        <w:t xml:space="preserve">um </w:t>
      </w:r>
      <w:r>
        <w:rPr>
          <w:rFonts w:ascii="Times New Roman" w:hAnsi="Times New Roman" w:cs="Times New Roman"/>
          <w:sz w:val="24"/>
          <w:szCs w:val="24"/>
          <w:lang w:val="de-DE"/>
        </w:rPr>
        <w:t xml:space="preserve">seinen Sohn </w:t>
      </w:r>
      <w:r w:rsidR="006F358C">
        <w:rPr>
          <w:rFonts w:ascii="Times New Roman" w:hAnsi="Times New Roman" w:cs="Times New Roman"/>
          <w:sz w:val="24"/>
          <w:szCs w:val="24"/>
          <w:lang w:val="de-DE"/>
        </w:rPr>
        <w:t xml:space="preserve">zu </w:t>
      </w:r>
      <w:r>
        <w:rPr>
          <w:rFonts w:ascii="Times New Roman" w:hAnsi="Times New Roman" w:cs="Times New Roman"/>
          <w:sz w:val="24"/>
          <w:szCs w:val="24"/>
          <w:lang w:val="de-DE"/>
        </w:rPr>
        <w:t>besuchen</w:t>
      </w:r>
      <w:r w:rsidR="00612595">
        <w:rPr>
          <w:rFonts w:ascii="Times New Roman" w:hAnsi="Times New Roman" w:cs="Times New Roman"/>
          <w:sz w:val="24"/>
          <w:szCs w:val="24"/>
          <w:lang w:val="de-DE"/>
        </w:rPr>
        <w:t>, tatsächlich jedoch weil er dem neuen Bürgerkrieg aus dem Weg gehen wollte</w:t>
      </w:r>
      <w:r w:rsidR="007240DC">
        <w:rPr>
          <w:rFonts w:ascii="Times New Roman" w:hAnsi="Times New Roman" w:cs="Times New Roman"/>
          <w:sz w:val="24"/>
          <w:szCs w:val="24"/>
          <w:lang w:val="de-DE"/>
        </w:rPr>
        <w:t>.</w:t>
      </w:r>
      <w:r w:rsidR="00DA40FB">
        <w:rPr>
          <w:rStyle w:val="Funotenzeichen"/>
          <w:rFonts w:ascii="Times New Roman" w:hAnsi="Times New Roman" w:cs="Times New Roman"/>
          <w:sz w:val="24"/>
          <w:szCs w:val="24"/>
          <w:lang w:val="de-DE"/>
        </w:rPr>
        <w:footnoteReference w:id="136"/>
      </w:r>
      <w:r w:rsidR="007240DC">
        <w:rPr>
          <w:rFonts w:ascii="Times New Roman" w:hAnsi="Times New Roman" w:cs="Times New Roman"/>
          <w:sz w:val="24"/>
          <w:szCs w:val="24"/>
          <w:lang w:val="de-DE"/>
        </w:rPr>
        <w:t xml:space="preserve"> I</w:t>
      </w:r>
      <w:r>
        <w:rPr>
          <w:rFonts w:ascii="Times New Roman" w:hAnsi="Times New Roman" w:cs="Times New Roman"/>
          <w:sz w:val="24"/>
          <w:szCs w:val="24"/>
          <w:lang w:val="de-DE"/>
        </w:rPr>
        <w:t xml:space="preserve">m September hielt er </w:t>
      </w:r>
      <w:r w:rsidR="00C03B50">
        <w:rPr>
          <w:rFonts w:ascii="Times New Roman" w:hAnsi="Times New Roman" w:cs="Times New Roman"/>
          <w:sz w:val="24"/>
          <w:szCs w:val="24"/>
          <w:lang w:val="de-DE"/>
        </w:rPr>
        <w:t xml:space="preserve">in Rom </w:t>
      </w:r>
      <w:r>
        <w:rPr>
          <w:rFonts w:ascii="Times New Roman" w:hAnsi="Times New Roman" w:cs="Times New Roman"/>
          <w:sz w:val="24"/>
          <w:szCs w:val="24"/>
          <w:lang w:val="de-DE"/>
        </w:rPr>
        <w:t xml:space="preserve">eine Rede zugunsten Octavians, die erste </w:t>
      </w:r>
      <w:r w:rsidRPr="00C10C9F">
        <w:rPr>
          <w:rFonts w:ascii="Times New Roman" w:hAnsi="Times New Roman" w:cs="Times New Roman"/>
          <w:i/>
          <w:sz w:val="24"/>
          <w:szCs w:val="24"/>
          <w:lang w:val="de-DE"/>
        </w:rPr>
        <w:t>Phili</w:t>
      </w:r>
      <w:r w:rsidR="00D53ADC">
        <w:rPr>
          <w:rFonts w:ascii="Times New Roman" w:hAnsi="Times New Roman" w:cs="Times New Roman"/>
          <w:i/>
          <w:sz w:val="24"/>
          <w:szCs w:val="24"/>
          <w:lang w:val="de-DE"/>
        </w:rPr>
        <w:t>ppik</w:t>
      </w:r>
      <w:r w:rsidRPr="00C10C9F">
        <w:rPr>
          <w:rFonts w:ascii="Times New Roman" w:hAnsi="Times New Roman" w:cs="Times New Roman"/>
          <w:i/>
          <w:sz w:val="24"/>
          <w:szCs w:val="24"/>
          <w:lang w:val="de-DE"/>
        </w:rPr>
        <w:t>a</w:t>
      </w:r>
      <w:r w:rsidR="00AE77D5">
        <w:rPr>
          <w:rFonts w:ascii="Times New Roman" w:hAnsi="Times New Roman" w:cs="Times New Roman"/>
          <w:sz w:val="24"/>
          <w:szCs w:val="24"/>
          <w:lang w:val="de-DE"/>
        </w:rPr>
        <w:t>,</w:t>
      </w:r>
      <w:r>
        <w:rPr>
          <w:rFonts w:ascii="Times New Roman" w:hAnsi="Times New Roman" w:cs="Times New Roman"/>
          <w:sz w:val="24"/>
          <w:szCs w:val="24"/>
          <w:lang w:val="de-DE"/>
        </w:rPr>
        <w:t xml:space="preserve"> und machte sich </w:t>
      </w:r>
      <w:r w:rsidR="00C03B50">
        <w:rPr>
          <w:rFonts w:ascii="Times New Roman" w:hAnsi="Times New Roman" w:cs="Times New Roman"/>
          <w:sz w:val="24"/>
          <w:szCs w:val="24"/>
          <w:lang w:val="de-DE"/>
        </w:rPr>
        <w:t>– nach einem weiteren längeren Aufenthalt auf seinen Villen in Tusculum, Cumae und Arpi</w:t>
      </w:r>
      <w:r w:rsidR="00A82877">
        <w:rPr>
          <w:rFonts w:ascii="Times New Roman" w:hAnsi="Times New Roman" w:cs="Times New Roman"/>
          <w:sz w:val="24"/>
          <w:szCs w:val="24"/>
          <w:lang w:val="de-DE"/>
        </w:rPr>
        <w:t xml:space="preserve">num von Oktober bis Dezember </w:t>
      </w:r>
      <w:r w:rsidR="00A82877">
        <w:rPr>
          <w:rFonts w:ascii="Times New Roman" w:hAnsi="Times New Roman" w:cs="Times New Roman"/>
          <w:sz w:val="24"/>
          <w:szCs w:val="24"/>
          <w:lang w:val="de-DE"/>
        </w:rPr>
        <w:lastRenderedPageBreak/>
        <w:t>44 </w:t>
      </w:r>
      <w:r w:rsidR="00C03B50">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C03B50">
        <w:rPr>
          <w:rFonts w:ascii="Times New Roman" w:hAnsi="Times New Roman" w:cs="Times New Roman"/>
          <w:sz w:val="24"/>
          <w:szCs w:val="24"/>
          <w:lang w:val="de-DE"/>
        </w:rPr>
        <w:t>Chr. –</w:t>
      </w:r>
      <w:r w:rsidR="002A4C8F">
        <w:rPr>
          <w:rFonts w:ascii="Times New Roman" w:hAnsi="Times New Roman" w:cs="Times New Roman"/>
          <w:sz w:val="24"/>
          <w:szCs w:val="24"/>
          <w:lang w:val="de-DE"/>
        </w:rPr>
        <w:t xml:space="preserve"> </w:t>
      </w:r>
      <w:r>
        <w:rPr>
          <w:rFonts w:ascii="Times New Roman" w:hAnsi="Times New Roman" w:cs="Times New Roman"/>
          <w:sz w:val="24"/>
          <w:szCs w:val="24"/>
          <w:lang w:val="de-DE"/>
        </w:rPr>
        <w:t>zum Sprecher der Partei, die sich</w:t>
      </w:r>
      <w:r w:rsidR="00FA6C08">
        <w:rPr>
          <w:rFonts w:ascii="Times New Roman" w:hAnsi="Times New Roman" w:cs="Times New Roman"/>
          <w:sz w:val="24"/>
          <w:szCs w:val="24"/>
          <w:lang w:val="de-DE"/>
        </w:rPr>
        <w:t xml:space="preserve"> gegen </w:t>
      </w:r>
      <w:r>
        <w:rPr>
          <w:rFonts w:ascii="Times New Roman" w:hAnsi="Times New Roman" w:cs="Times New Roman"/>
          <w:sz w:val="24"/>
          <w:szCs w:val="24"/>
          <w:lang w:val="de-DE"/>
        </w:rPr>
        <w:t>Anton</w:t>
      </w:r>
      <w:r w:rsidR="00FA6C08">
        <w:rPr>
          <w:rFonts w:ascii="Times New Roman" w:hAnsi="Times New Roman" w:cs="Times New Roman"/>
          <w:sz w:val="24"/>
          <w:szCs w:val="24"/>
          <w:lang w:val="de-DE"/>
        </w:rPr>
        <w:t>ius</w:t>
      </w:r>
      <w:r>
        <w:rPr>
          <w:rFonts w:ascii="Times New Roman" w:hAnsi="Times New Roman" w:cs="Times New Roman"/>
          <w:sz w:val="24"/>
          <w:szCs w:val="24"/>
          <w:lang w:val="de-DE"/>
        </w:rPr>
        <w:t xml:space="preserve"> wandte.</w:t>
      </w:r>
      <w:r w:rsidR="00006078">
        <w:rPr>
          <w:rStyle w:val="Funotenzeichen"/>
          <w:rFonts w:ascii="Times New Roman" w:hAnsi="Times New Roman" w:cs="Times New Roman"/>
          <w:sz w:val="24"/>
          <w:szCs w:val="24"/>
          <w:lang w:val="de-DE"/>
        </w:rPr>
        <w:footnoteReference w:id="137"/>
      </w:r>
      <w:r>
        <w:rPr>
          <w:rFonts w:ascii="Times New Roman" w:hAnsi="Times New Roman" w:cs="Times New Roman"/>
          <w:sz w:val="24"/>
          <w:szCs w:val="24"/>
          <w:lang w:val="de-DE"/>
        </w:rPr>
        <w:t xml:space="preserve"> </w:t>
      </w:r>
      <w:r w:rsidR="002A4C8F">
        <w:rPr>
          <w:rFonts w:ascii="Times New Roman" w:hAnsi="Times New Roman" w:cs="Times New Roman"/>
          <w:sz w:val="24"/>
          <w:szCs w:val="24"/>
          <w:lang w:val="de-DE"/>
        </w:rPr>
        <w:t>A</w:t>
      </w:r>
      <w:r>
        <w:rPr>
          <w:rFonts w:ascii="Times New Roman" w:hAnsi="Times New Roman" w:cs="Times New Roman"/>
          <w:sz w:val="24"/>
          <w:szCs w:val="24"/>
          <w:lang w:val="de-DE"/>
        </w:rPr>
        <w:t xml:space="preserve">m Ende bezahlte </w:t>
      </w:r>
      <w:r w:rsidRPr="0074551B">
        <w:rPr>
          <w:rFonts w:ascii="Times New Roman" w:hAnsi="Times New Roman" w:cs="Times New Roman"/>
          <w:sz w:val="24"/>
          <w:szCs w:val="24"/>
          <w:lang w:val="de-DE"/>
        </w:rPr>
        <w:t xml:space="preserve">Cicero </w:t>
      </w:r>
      <w:r>
        <w:rPr>
          <w:rFonts w:ascii="Times New Roman" w:hAnsi="Times New Roman" w:cs="Times New Roman"/>
          <w:sz w:val="24"/>
          <w:szCs w:val="24"/>
          <w:lang w:val="de-DE"/>
        </w:rPr>
        <w:t>diese</w:t>
      </w:r>
      <w:r w:rsidR="002A4C8F">
        <w:rPr>
          <w:rFonts w:ascii="Times New Roman" w:hAnsi="Times New Roman" w:cs="Times New Roman"/>
          <w:sz w:val="24"/>
          <w:szCs w:val="24"/>
          <w:lang w:val="de-DE"/>
        </w:rPr>
        <w:t xml:space="preserve">s Unterfangen </w:t>
      </w:r>
      <w:r>
        <w:rPr>
          <w:rFonts w:ascii="Times New Roman" w:hAnsi="Times New Roman" w:cs="Times New Roman"/>
          <w:sz w:val="24"/>
          <w:szCs w:val="24"/>
          <w:lang w:val="de-DE"/>
        </w:rPr>
        <w:t>mit seinem Leben</w:t>
      </w:r>
      <w:r w:rsidR="007240DC">
        <w:rPr>
          <w:rFonts w:ascii="Times New Roman" w:hAnsi="Times New Roman" w:cs="Times New Roman"/>
          <w:sz w:val="24"/>
          <w:szCs w:val="24"/>
          <w:lang w:val="de-DE"/>
        </w:rPr>
        <w:t>.</w:t>
      </w:r>
      <w:r w:rsidR="00737F4A">
        <w:rPr>
          <w:rFonts w:ascii="Times New Roman" w:hAnsi="Times New Roman" w:cs="Times New Roman"/>
          <w:sz w:val="24"/>
          <w:szCs w:val="24"/>
          <w:lang w:val="de-DE"/>
        </w:rPr>
        <w:t xml:space="preserve"> Als die </w:t>
      </w:r>
      <w:r w:rsidR="00FA6C08">
        <w:rPr>
          <w:rFonts w:ascii="Times New Roman" w:hAnsi="Times New Roman" w:cs="Times New Roman"/>
          <w:sz w:val="24"/>
          <w:szCs w:val="24"/>
          <w:lang w:val="de-DE"/>
        </w:rPr>
        <w:t xml:space="preserve">beiden </w:t>
      </w:r>
      <w:r w:rsidR="00737F4A">
        <w:rPr>
          <w:rFonts w:ascii="Times New Roman" w:hAnsi="Times New Roman" w:cs="Times New Roman"/>
          <w:sz w:val="24"/>
          <w:szCs w:val="24"/>
          <w:lang w:val="de-DE"/>
        </w:rPr>
        <w:t xml:space="preserve">eigentlichen Kontrahenten </w:t>
      </w:r>
      <w:r w:rsidR="00A82877">
        <w:rPr>
          <w:rFonts w:ascii="Times New Roman" w:hAnsi="Times New Roman" w:cs="Times New Roman"/>
          <w:sz w:val="24"/>
          <w:szCs w:val="24"/>
          <w:lang w:val="de-DE"/>
        </w:rPr>
        <w:t>im Oktober 43 </w:t>
      </w:r>
      <w:r w:rsidR="00FA6C08">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FA6C08">
        <w:rPr>
          <w:rFonts w:ascii="Times New Roman" w:hAnsi="Times New Roman" w:cs="Times New Roman"/>
          <w:sz w:val="24"/>
          <w:szCs w:val="24"/>
          <w:lang w:val="de-DE"/>
        </w:rPr>
        <w:t>Chr. zu einer Einigung gelangten, die sich im Zweiten Triumvirat manifestierte,</w:t>
      </w:r>
      <w:r w:rsidR="00737F4A">
        <w:rPr>
          <w:rFonts w:ascii="Times New Roman" w:hAnsi="Times New Roman" w:cs="Times New Roman"/>
          <w:sz w:val="24"/>
          <w:szCs w:val="24"/>
          <w:lang w:val="de-DE"/>
        </w:rPr>
        <w:t xml:space="preserve"> verständigten sie sich </w:t>
      </w:r>
      <w:r w:rsidR="00FA6C08">
        <w:rPr>
          <w:rFonts w:ascii="Times New Roman" w:hAnsi="Times New Roman" w:cs="Times New Roman"/>
          <w:sz w:val="24"/>
          <w:szCs w:val="24"/>
          <w:lang w:val="de-DE"/>
        </w:rPr>
        <w:t xml:space="preserve">auch </w:t>
      </w:r>
      <w:r w:rsidR="00737F4A">
        <w:rPr>
          <w:rFonts w:ascii="Times New Roman" w:hAnsi="Times New Roman" w:cs="Times New Roman"/>
          <w:sz w:val="24"/>
          <w:szCs w:val="24"/>
          <w:lang w:val="de-DE"/>
        </w:rPr>
        <w:t>auf Proskriptionen, und Cicero war eine der Personen, auf deren Verfolgung Marcus Antonius bestand</w:t>
      </w:r>
      <w:r w:rsidR="00FA6C08">
        <w:rPr>
          <w:rFonts w:ascii="Times New Roman" w:hAnsi="Times New Roman" w:cs="Times New Roman"/>
          <w:sz w:val="24"/>
          <w:szCs w:val="24"/>
          <w:lang w:val="de-DE"/>
        </w:rPr>
        <w:t>:</w:t>
      </w:r>
      <w:r w:rsidR="00737F4A">
        <w:rPr>
          <w:rStyle w:val="Funotenzeichen"/>
          <w:rFonts w:ascii="Times New Roman" w:hAnsi="Times New Roman" w:cs="Times New Roman"/>
          <w:sz w:val="24"/>
          <w:szCs w:val="24"/>
          <w:lang w:val="de-DE"/>
        </w:rPr>
        <w:footnoteReference w:id="138"/>
      </w:r>
      <w:r w:rsidR="007F4D25">
        <w:rPr>
          <w:rFonts w:ascii="Times New Roman" w:hAnsi="Times New Roman" w:cs="Times New Roman"/>
          <w:sz w:val="24"/>
          <w:szCs w:val="24"/>
          <w:lang w:val="de-DE"/>
        </w:rPr>
        <w:t xml:space="preserve"> Er</w:t>
      </w:r>
      <w:r w:rsidR="00737F4A">
        <w:rPr>
          <w:rFonts w:ascii="Times New Roman" w:hAnsi="Times New Roman" w:cs="Times New Roman"/>
          <w:sz w:val="24"/>
          <w:szCs w:val="24"/>
          <w:lang w:val="de-DE"/>
        </w:rPr>
        <w:t xml:space="preserve"> hatte sich </w:t>
      </w:r>
      <w:r w:rsidR="00FA6C08">
        <w:rPr>
          <w:rFonts w:ascii="Times New Roman" w:hAnsi="Times New Roman" w:cs="Times New Roman"/>
          <w:sz w:val="24"/>
          <w:szCs w:val="24"/>
          <w:lang w:val="de-DE"/>
        </w:rPr>
        <w:t xml:space="preserve">zu </w:t>
      </w:r>
      <w:r w:rsidR="00737F4A">
        <w:rPr>
          <w:rFonts w:ascii="Times New Roman" w:hAnsi="Times New Roman" w:cs="Times New Roman"/>
          <w:sz w:val="24"/>
          <w:szCs w:val="24"/>
          <w:lang w:val="de-DE"/>
        </w:rPr>
        <w:t>weit hervorgewagt auf dem schmalen Grat politischer Exponiertheit, den ein angesehener Senator ohne Heeresmacht im Rücken beschreiten konnte, ohne zwischen die Fronten zu geraten</w:t>
      </w:r>
      <w:r w:rsidR="006F358C">
        <w:rPr>
          <w:rFonts w:ascii="Times New Roman" w:hAnsi="Times New Roman" w:cs="Times New Roman"/>
          <w:sz w:val="24"/>
          <w:szCs w:val="24"/>
          <w:lang w:val="de-DE"/>
        </w:rPr>
        <w:t>.</w:t>
      </w:r>
    </w:p>
    <w:p w:rsidR="008321E4" w:rsidRDefault="001222F5" w:rsidP="00CE24B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Diese komplexe Problematik, vor d</w:t>
      </w:r>
      <w:r w:rsidR="00A305F1">
        <w:rPr>
          <w:rFonts w:ascii="Times New Roman" w:hAnsi="Times New Roman" w:cs="Times New Roman"/>
          <w:sz w:val="24"/>
          <w:szCs w:val="24"/>
          <w:lang w:val="de-DE"/>
        </w:rPr>
        <w:t>ie</w:t>
      </w:r>
      <w:r>
        <w:rPr>
          <w:rFonts w:ascii="Times New Roman" w:hAnsi="Times New Roman" w:cs="Times New Roman"/>
          <w:sz w:val="24"/>
          <w:szCs w:val="24"/>
          <w:lang w:val="de-DE"/>
        </w:rPr>
        <w:t xml:space="preserve"> sich in den letzten Jahren der untergehenden Rep</w:t>
      </w:r>
      <w:r w:rsidR="00AE77D5">
        <w:rPr>
          <w:rFonts w:ascii="Times New Roman" w:hAnsi="Times New Roman" w:cs="Times New Roman"/>
          <w:sz w:val="24"/>
          <w:szCs w:val="24"/>
          <w:lang w:val="de-DE"/>
        </w:rPr>
        <w:t>ublik</w:t>
      </w:r>
      <w:r>
        <w:rPr>
          <w:rFonts w:ascii="Times New Roman" w:hAnsi="Times New Roman" w:cs="Times New Roman"/>
          <w:sz w:val="24"/>
          <w:szCs w:val="24"/>
          <w:lang w:val="de-DE"/>
        </w:rPr>
        <w:t xml:space="preserve"> </w:t>
      </w:r>
      <w:r w:rsidR="00AE77D5">
        <w:rPr>
          <w:rFonts w:ascii="Times New Roman" w:hAnsi="Times New Roman" w:cs="Times New Roman"/>
          <w:sz w:val="24"/>
          <w:szCs w:val="24"/>
          <w:lang w:val="de-DE"/>
        </w:rPr>
        <w:t xml:space="preserve">jeder gestellt </w:t>
      </w:r>
      <w:r>
        <w:rPr>
          <w:rFonts w:ascii="Times New Roman" w:hAnsi="Times New Roman" w:cs="Times New Roman"/>
          <w:sz w:val="24"/>
          <w:szCs w:val="24"/>
          <w:lang w:val="de-DE"/>
        </w:rPr>
        <w:t>sah</w:t>
      </w:r>
      <w:r w:rsidR="00006078">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 und zwar sowohl die eigentlichen Gegner und ihre Gefolgschaft, als auch die mehr oder minder Unentschlossenen um sie herum – stell</w:t>
      </w:r>
      <w:r w:rsidR="00AE77D5">
        <w:rPr>
          <w:rFonts w:ascii="Times New Roman" w:hAnsi="Times New Roman" w:cs="Times New Roman"/>
          <w:sz w:val="24"/>
          <w:szCs w:val="24"/>
          <w:lang w:val="de-DE"/>
        </w:rPr>
        <w:t xml:space="preserve">t </w:t>
      </w:r>
      <w:r>
        <w:rPr>
          <w:rFonts w:ascii="Times New Roman" w:hAnsi="Times New Roman" w:cs="Times New Roman"/>
          <w:sz w:val="24"/>
          <w:szCs w:val="24"/>
          <w:lang w:val="de-DE"/>
        </w:rPr>
        <w:t>dabei kein Phänomen dar, das allein die spätrepublikanischen politischen Verhältnisse betraf</w:t>
      </w:r>
      <w:r w:rsidR="00472A3C">
        <w:rPr>
          <w:rFonts w:ascii="Times New Roman" w:hAnsi="Times New Roman" w:cs="Times New Roman"/>
          <w:sz w:val="24"/>
          <w:szCs w:val="24"/>
          <w:lang w:val="de-DE"/>
        </w:rPr>
        <w:t>. V</w:t>
      </w:r>
      <w:r>
        <w:rPr>
          <w:rFonts w:ascii="Times New Roman" w:hAnsi="Times New Roman" w:cs="Times New Roman"/>
          <w:sz w:val="24"/>
          <w:szCs w:val="24"/>
          <w:lang w:val="de-DE"/>
        </w:rPr>
        <w:t xml:space="preserve">ielmehr ist es symptomatisch für die </w:t>
      </w:r>
      <w:r w:rsidR="00472A3C">
        <w:rPr>
          <w:rFonts w:ascii="Times New Roman" w:hAnsi="Times New Roman" w:cs="Times New Roman"/>
          <w:sz w:val="24"/>
          <w:szCs w:val="24"/>
          <w:lang w:val="de-DE"/>
        </w:rPr>
        <w:t xml:space="preserve">Situation des </w:t>
      </w:r>
      <w:r w:rsidRPr="00006078">
        <w:rPr>
          <w:rFonts w:ascii="Times New Roman" w:hAnsi="Times New Roman" w:cs="Times New Roman"/>
          <w:sz w:val="24"/>
          <w:szCs w:val="24"/>
          <w:lang w:val="de-DE"/>
        </w:rPr>
        <w:t>Bürgerkrieg</w:t>
      </w:r>
      <w:r w:rsidR="00472A3C">
        <w:rPr>
          <w:rFonts w:ascii="Times New Roman" w:hAnsi="Times New Roman" w:cs="Times New Roman"/>
          <w:sz w:val="24"/>
          <w:szCs w:val="24"/>
          <w:lang w:val="de-DE"/>
        </w:rPr>
        <w:t>e</w:t>
      </w:r>
      <w:r w:rsidRPr="00006078">
        <w:rPr>
          <w:rFonts w:ascii="Times New Roman" w:hAnsi="Times New Roman" w:cs="Times New Roman"/>
          <w:sz w:val="24"/>
          <w:szCs w:val="24"/>
          <w:lang w:val="de-DE"/>
        </w:rPr>
        <w:t>s</w:t>
      </w:r>
      <w:r w:rsidR="00AE77D5">
        <w:rPr>
          <w:rFonts w:ascii="Times New Roman" w:hAnsi="Times New Roman" w:cs="Times New Roman"/>
          <w:sz w:val="24"/>
          <w:szCs w:val="24"/>
          <w:lang w:val="de-DE"/>
        </w:rPr>
        <w:t xml:space="preserve">. Daher </w:t>
      </w:r>
      <w:r>
        <w:rPr>
          <w:rFonts w:ascii="Times New Roman" w:hAnsi="Times New Roman" w:cs="Times New Roman"/>
          <w:sz w:val="24"/>
          <w:szCs w:val="24"/>
          <w:lang w:val="de-DE"/>
        </w:rPr>
        <w:t>ist es auch nicht verwunderlich, dass in der Kaiserzeit unter vergleichbaren Umständen ganz ähnliche Konstellationen und Problem</w:t>
      </w:r>
      <w:r w:rsidR="00A81590">
        <w:rPr>
          <w:rFonts w:ascii="Times New Roman" w:hAnsi="Times New Roman" w:cs="Times New Roman"/>
          <w:sz w:val="24"/>
          <w:szCs w:val="24"/>
          <w:lang w:val="de-DE"/>
        </w:rPr>
        <w:t>e</w:t>
      </w:r>
      <w:r>
        <w:rPr>
          <w:rFonts w:ascii="Times New Roman" w:hAnsi="Times New Roman" w:cs="Times New Roman"/>
          <w:sz w:val="24"/>
          <w:szCs w:val="24"/>
          <w:lang w:val="de-DE"/>
        </w:rPr>
        <w:t xml:space="preserve"> auftraten</w:t>
      </w:r>
      <w:r w:rsidR="00612595">
        <w:rPr>
          <w:rFonts w:ascii="Times New Roman" w:hAnsi="Times New Roman" w:cs="Times New Roman"/>
          <w:sz w:val="24"/>
          <w:szCs w:val="24"/>
          <w:lang w:val="de-DE"/>
        </w:rPr>
        <w:t xml:space="preserve">, </w:t>
      </w:r>
      <w:r w:rsidR="008E6227">
        <w:rPr>
          <w:rFonts w:ascii="Times New Roman" w:hAnsi="Times New Roman" w:cs="Times New Roman"/>
          <w:sz w:val="24"/>
          <w:szCs w:val="24"/>
          <w:lang w:val="de-DE"/>
        </w:rPr>
        <w:t xml:space="preserve">wie </w:t>
      </w:r>
      <w:r w:rsidR="00AC3418">
        <w:rPr>
          <w:rFonts w:ascii="Times New Roman" w:hAnsi="Times New Roman" w:cs="Times New Roman"/>
          <w:sz w:val="24"/>
          <w:szCs w:val="24"/>
          <w:lang w:val="de-DE"/>
        </w:rPr>
        <w:t xml:space="preserve">das </w:t>
      </w:r>
      <w:r w:rsidR="002E309C">
        <w:rPr>
          <w:rFonts w:ascii="Times New Roman" w:hAnsi="Times New Roman" w:cs="Times New Roman"/>
          <w:sz w:val="24"/>
          <w:szCs w:val="24"/>
          <w:lang w:val="de-DE"/>
        </w:rPr>
        <w:t xml:space="preserve">sog. </w:t>
      </w:r>
      <w:r w:rsidR="00D53ADC">
        <w:rPr>
          <w:rFonts w:ascii="Times New Roman" w:hAnsi="Times New Roman" w:cs="Times New Roman"/>
          <w:sz w:val="24"/>
          <w:szCs w:val="24"/>
          <w:lang w:val="de-DE"/>
        </w:rPr>
        <w:t>Vierkaiserjahr</w:t>
      </w:r>
      <w:r w:rsidR="00A82877">
        <w:rPr>
          <w:rFonts w:ascii="Times New Roman" w:hAnsi="Times New Roman" w:cs="Times New Roman"/>
          <w:sz w:val="24"/>
          <w:szCs w:val="24"/>
          <w:lang w:val="de-DE"/>
        </w:rPr>
        <w:t xml:space="preserve"> 68/69 </w:t>
      </w:r>
      <w:r w:rsidR="00612595">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612595">
        <w:rPr>
          <w:rFonts w:ascii="Times New Roman" w:hAnsi="Times New Roman" w:cs="Times New Roman"/>
          <w:sz w:val="24"/>
          <w:szCs w:val="24"/>
          <w:lang w:val="de-DE"/>
        </w:rPr>
        <w:t xml:space="preserve">Chr. </w:t>
      </w:r>
      <w:r w:rsidR="00AC3418">
        <w:rPr>
          <w:rFonts w:ascii="Times New Roman" w:hAnsi="Times New Roman" w:cs="Times New Roman"/>
          <w:sz w:val="24"/>
          <w:szCs w:val="24"/>
          <w:lang w:val="de-DE"/>
        </w:rPr>
        <w:t>zeigt.</w:t>
      </w:r>
      <w:r w:rsidR="00DD1981">
        <w:rPr>
          <w:rStyle w:val="Funotenzeichen"/>
          <w:rFonts w:ascii="Times New Roman" w:hAnsi="Times New Roman" w:cs="Times New Roman"/>
          <w:sz w:val="24"/>
          <w:szCs w:val="24"/>
          <w:lang w:val="de-DE"/>
        </w:rPr>
        <w:footnoteReference w:id="139"/>
      </w:r>
      <w:r w:rsidR="00AC3418">
        <w:rPr>
          <w:rFonts w:ascii="Times New Roman" w:hAnsi="Times New Roman" w:cs="Times New Roman"/>
          <w:sz w:val="24"/>
          <w:szCs w:val="24"/>
          <w:lang w:val="de-DE"/>
        </w:rPr>
        <w:t xml:space="preserve"> </w:t>
      </w:r>
      <w:r w:rsidR="000B2124">
        <w:rPr>
          <w:rFonts w:ascii="Times New Roman" w:hAnsi="Times New Roman" w:cs="Times New Roman"/>
          <w:sz w:val="24"/>
          <w:szCs w:val="24"/>
          <w:lang w:val="de-DE"/>
        </w:rPr>
        <w:t xml:space="preserve">Im Unterschied zu den letzten Jahren der Republik ging es im Vierkaiserjahr jedoch bereits verstärkt </w:t>
      </w:r>
      <w:r w:rsidR="00DE01D5">
        <w:rPr>
          <w:rFonts w:ascii="Times New Roman" w:hAnsi="Times New Roman" w:cs="Times New Roman"/>
          <w:sz w:val="24"/>
          <w:szCs w:val="24"/>
          <w:lang w:val="de-DE"/>
        </w:rPr>
        <w:t xml:space="preserve">darum, mittels </w:t>
      </w:r>
      <w:r w:rsidR="000B2124">
        <w:rPr>
          <w:rFonts w:ascii="Times New Roman" w:hAnsi="Times New Roman" w:cs="Times New Roman"/>
          <w:sz w:val="24"/>
          <w:szCs w:val="24"/>
          <w:lang w:val="de-DE"/>
        </w:rPr>
        <w:t>Präsenz beim Kaiser</w:t>
      </w:r>
      <w:r w:rsidR="00DE01D5">
        <w:rPr>
          <w:rFonts w:ascii="Times New Roman" w:hAnsi="Times New Roman" w:cs="Times New Roman"/>
          <w:sz w:val="24"/>
          <w:szCs w:val="24"/>
          <w:lang w:val="de-DE"/>
        </w:rPr>
        <w:t xml:space="preserve"> </w:t>
      </w:r>
      <w:r w:rsidR="000B2124">
        <w:rPr>
          <w:rFonts w:ascii="Times New Roman" w:hAnsi="Times New Roman" w:cs="Times New Roman"/>
          <w:sz w:val="24"/>
          <w:szCs w:val="24"/>
          <w:lang w:val="de-DE"/>
        </w:rPr>
        <w:t>dessen A</w:t>
      </w:r>
      <w:r w:rsidR="001D4B18">
        <w:rPr>
          <w:rFonts w:ascii="Times New Roman" w:hAnsi="Times New Roman" w:cs="Times New Roman"/>
          <w:sz w:val="24"/>
          <w:szCs w:val="24"/>
          <w:lang w:val="de-DE"/>
        </w:rPr>
        <w:t>kzeptanz</w:t>
      </w:r>
      <w:r w:rsidR="000B2124">
        <w:rPr>
          <w:rFonts w:ascii="Times New Roman" w:hAnsi="Times New Roman" w:cs="Times New Roman"/>
          <w:sz w:val="24"/>
          <w:szCs w:val="24"/>
          <w:lang w:val="de-DE"/>
        </w:rPr>
        <w:t xml:space="preserve"> durch die Senatsaristokratie zum Ausdruck </w:t>
      </w:r>
      <w:r w:rsidR="00DE01D5">
        <w:rPr>
          <w:rFonts w:ascii="Times New Roman" w:hAnsi="Times New Roman" w:cs="Times New Roman"/>
          <w:sz w:val="24"/>
          <w:szCs w:val="24"/>
          <w:lang w:val="de-DE"/>
        </w:rPr>
        <w:t xml:space="preserve">zu </w:t>
      </w:r>
      <w:r w:rsidR="000B2124">
        <w:rPr>
          <w:rFonts w:ascii="Times New Roman" w:hAnsi="Times New Roman" w:cs="Times New Roman"/>
          <w:sz w:val="24"/>
          <w:szCs w:val="24"/>
          <w:lang w:val="de-DE"/>
        </w:rPr>
        <w:t>bringen</w:t>
      </w:r>
      <w:r w:rsidR="00DE01D5">
        <w:rPr>
          <w:rFonts w:ascii="Times New Roman" w:hAnsi="Times New Roman" w:cs="Times New Roman"/>
          <w:sz w:val="24"/>
          <w:szCs w:val="24"/>
          <w:lang w:val="de-DE"/>
        </w:rPr>
        <w:t xml:space="preserve">, </w:t>
      </w:r>
      <w:r w:rsidR="000B2124">
        <w:rPr>
          <w:rFonts w:ascii="Times New Roman" w:hAnsi="Times New Roman" w:cs="Times New Roman"/>
          <w:sz w:val="24"/>
          <w:szCs w:val="24"/>
          <w:lang w:val="de-DE"/>
        </w:rPr>
        <w:t xml:space="preserve">und weniger </w:t>
      </w:r>
      <w:r w:rsidR="008A5F12">
        <w:rPr>
          <w:rFonts w:ascii="Times New Roman" w:hAnsi="Times New Roman" w:cs="Times New Roman"/>
          <w:sz w:val="24"/>
          <w:szCs w:val="24"/>
          <w:lang w:val="de-DE"/>
        </w:rPr>
        <w:t xml:space="preserve">darum, mittels </w:t>
      </w:r>
      <w:r w:rsidR="000B2124">
        <w:rPr>
          <w:rFonts w:ascii="Times New Roman" w:hAnsi="Times New Roman" w:cs="Times New Roman"/>
          <w:sz w:val="24"/>
          <w:szCs w:val="24"/>
          <w:lang w:val="de-DE"/>
        </w:rPr>
        <w:t>Ab</w:t>
      </w:r>
      <w:r w:rsidR="00DE01D5">
        <w:rPr>
          <w:rFonts w:ascii="Times New Roman" w:hAnsi="Times New Roman" w:cs="Times New Roman"/>
          <w:sz w:val="24"/>
          <w:szCs w:val="24"/>
          <w:lang w:val="de-DE"/>
        </w:rPr>
        <w:t xml:space="preserve">wesenheit von bzw. Rückzug aus </w:t>
      </w:r>
      <w:r w:rsidR="000B2124">
        <w:rPr>
          <w:rFonts w:ascii="Times New Roman" w:hAnsi="Times New Roman" w:cs="Times New Roman"/>
          <w:sz w:val="24"/>
          <w:szCs w:val="24"/>
          <w:lang w:val="de-DE"/>
        </w:rPr>
        <w:t>Rom</w:t>
      </w:r>
      <w:r w:rsidR="008A5F12">
        <w:rPr>
          <w:rFonts w:ascii="Times New Roman" w:hAnsi="Times New Roman" w:cs="Times New Roman"/>
          <w:sz w:val="24"/>
          <w:szCs w:val="24"/>
          <w:lang w:val="de-DE"/>
        </w:rPr>
        <w:t xml:space="preserve"> </w:t>
      </w:r>
      <w:r w:rsidR="000B2124">
        <w:rPr>
          <w:rFonts w:ascii="Times New Roman" w:hAnsi="Times New Roman" w:cs="Times New Roman"/>
          <w:sz w:val="24"/>
          <w:szCs w:val="24"/>
          <w:lang w:val="de-DE"/>
        </w:rPr>
        <w:t>den Mangel an Akzeptanz der dort befindlichen Machthaber auszudrücken, wie noch zu Zeiten Caesars und Pompeius’.</w:t>
      </w:r>
      <w:r w:rsidR="00B92425">
        <w:rPr>
          <w:rFonts w:ascii="Times New Roman" w:hAnsi="Times New Roman" w:cs="Times New Roman"/>
          <w:sz w:val="24"/>
          <w:szCs w:val="24"/>
          <w:lang w:val="de-DE"/>
        </w:rPr>
        <w:t xml:space="preserve"> Rom stand jedoch weiterhin im Zentrum dieser Interaktionsformen, denn noch war Rom der Ort, an dem</w:t>
      </w:r>
      <w:r w:rsidR="00A305F1">
        <w:rPr>
          <w:rFonts w:ascii="Times New Roman" w:hAnsi="Times New Roman" w:cs="Times New Roman"/>
          <w:sz w:val="24"/>
          <w:szCs w:val="24"/>
          <w:lang w:val="de-DE"/>
        </w:rPr>
        <w:t xml:space="preserve"> sich</w:t>
      </w:r>
      <w:r w:rsidR="00B92425">
        <w:rPr>
          <w:rFonts w:ascii="Times New Roman" w:hAnsi="Times New Roman" w:cs="Times New Roman"/>
          <w:sz w:val="24"/>
          <w:szCs w:val="24"/>
          <w:lang w:val="de-DE"/>
        </w:rPr>
        <w:t xml:space="preserve"> ein Thronprätendent, der behauptete, sich erfolgreich gegen seine Konkurrenten durchgesetzt zu haben, einzurichten hatte, wo er </w:t>
      </w:r>
      <w:r w:rsidR="00A305F1">
        <w:rPr>
          <w:rFonts w:ascii="Times New Roman" w:hAnsi="Times New Roman" w:cs="Times New Roman"/>
          <w:sz w:val="24"/>
          <w:szCs w:val="24"/>
          <w:lang w:val="de-DE"/>
        </w:rPr>
        <w:t xml:space="preserve">die </w:t>
      </w:r>
      <w:r w:rsidR="00B92425">
        <w:rPr>
          <w:rFonts w:ascii="Times New Roman" w:hAnsi="Times New Roman" w:cs="Times New Roman"/>
          <w:sz w:val="24"/>
          <w:szCs w:val="24"/>
          <w:lang w:val="de-DE"/>
        </w:rPr>
        <w:t>Akzeptanz seiner Herrschaft herstellen und demonstrieren musste, wollte er diesem Anspruch gerecht werden.</w:t>
      </w:r>
    </w:p>
    <w:p w:rsidR="00CE24B7" w:rsidRDefault="00A81590" w:rsidP="00CE24B7">
      <w:pPr>
        <w:spacing w:after="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sz w:val="24"/>
          <w:szCs w:val="24"/>
          <w:lang w:val="de-DE"/>
        </w:rPr>
        <w:lastRenderedPageBreak/>
        <w:t>Aus senatorischer Sicht v</w:t>
      </w:r>
      <w:r w:rsidR="00CE24B7">
        <w:rPr>
          <w:rFonts w:ascii="Times New Roman" w:hAnsi="Times New Roman" w:cs="Times New Roman"/>
          <w:sz w:val="24"/>
          <w:szCs w:val="24"/>
          <w:lang w:val="de-DE"/>
        </w:rPr>
        <w:t xml:space="preserve">erdeutlicht </w:t>
      </w:r>
      <w:r w:rsidR="00CE24B7" w:rsidRPr="00A24ECA">
        <w:rPr>
          <w:rFonts w:ascii="Times New Roman" w:hAnsi="Times New Roman" w:cs="Times New Roman"/>
          <w:sz w:val="24"/>
          <w:szCs w:val="24"/>
          <w:lang w:val="de-DE"/>
        </w:rPr>
        <w:t>eine Episode</w:t>
      </w:r>
      <w:r w:rsidR="00CE24B7">
        <w:rPr>
          <w:rFonts w:ascii="Times New Roman" w:hAnsi="Times New Roman" w:cs="Times New Roman"/>
          <w:sz w:val="24"/>
          <w:szCs w:val="24"/>
          <w:lang w:val="de-DE"/>
        </w:rPr>
        <w:t>, die Tacitus in seinen Historien überliefert</w:t>
      </w:r>
      <w:r>
        <w:rPr>
          <w:rFonts w:ascii="Times New Roman" w:hAnsi="Times New Roman" w:cs="Times New Roman"/>
          <w:sz w:val="24"/>
          <w:szCs w:val="24"/>
          <w:lang w:val="de-DE"/>
        </w:rPr>
        <w:t xml:space="preserve">, die verschiedenen Problemlagen, vor die sich Kaiser und römische Aristokraten </w:t>
      </w:r>
      <w:r w:rsidR="00B92425">
        <w:rPr>
          <w:rFonts w:ascii="Times New Roman" w:hAnsi="Times New Roman" w:cs="Times New Roman"/>
          <w:sz w:val="24"/>
          <w:szCs w:val="24"/>
          <w:lang w:val="de-DE"/>
        </w:rPr>
        <w:t>in den Bürgerkriegsjahren 68 bis 70</w:t>
      </w:r>
      <w:r w:rsidR="00A82877">
        <w:rPr>
          <w:rFonts w:ascii="Times New Roman" w:hAnsi="Times New Roman" w:cs="Times New Roman"/>
          <w:sz w:val="24"/>
          <w:szCs w:val="24"/>
          <w:lang w:val="de-DE"/>
        </w:rPr>
        <w:t> </w:t>
      </w:r>
      <w:r w:rsidR="00B92425">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B92425">
        <w:rPr>
          <w:rFonts w:ascii="Times New Roman" w:hAnsi="Times New Roman" w:cs="Times New Roman"/>
          <w:sz w:val="24"/>
          <w:szCs w:val="24"/>
          <w:lang w:val="de-DE"/>
        </w:rPr>
        <w:t xml:space="preserve">Chr. </w:t>
      </w:r>
      <w:r>
        <w:rPr>
          <w:rFonts w:ascii="Times New Roman" w:hAnsi="Times New Roman" w:cs="Times New Roman"/>
          <w:sz w:val="24"/>
          <w:szCs w:val="24"/>
          <w:lang w:val="de-DE"/>
        </w:rPr>
        <w:t>gestellt sahen.</w:t>
      </w:r>
      <w:r w:rsidR="00CE24B7">
        <w:rPr>
          <w:rFonts w:ascii="Times New Roman" w:hAnsi="Times New Roman" w:cs="Times New Roman"/>
          <w:sz w:val="24"/>
          <w:szCs w:val="24"/>
          <w:lang w:val="de-DE"/>
        </w:rPr>
        <w:t xml:space="preserve"> Noch zu Lebzeiten Galbas, so berichtet der Historiker, habe der römische Senator und Feldherr in Judäa, </w:t>
      </w:r>
      <w:r w:rsidR="00133706">
        <w:rPr>
          <w:rFonts w:ascii="Times New Roman" w:hAnsi="Times New Roman" w:cs="Times New Roman"/>
          <w:sz w:val="24"/>
          <w:szCs w:val="24"/>
          <w:lang w:val="de-DE"/>
        </w:rPr>
        <w:t xml:space="preserve">Titus </w:t>
      </w:r>
      <w:r w:rsidR="00CE24B7">
        <w:rPr>
          <w:rFonts w:ascii="Times New Roman" w:hAnsi="Times New Roman" w:cs="Times New Roman"/>
          <w:sz w:val="24"/>
          <w:szCs w:val="24"/>
          <w:lang w:val="de-DE"/>
        </w:rPr>
        <w:t xml:space="preserve">Flavius Vespasianus, </w:t>
      </w:r>
      <w:r>
        <w:rPr>
          <w:rFonts w:ascii="Times New Roman" w:hAnsi="Times New Roman" w:cs="Times New Roman"/>
          <w:sz w:val="24"/>
          <w:szCs w:val="24"/>
          <w:lang w:val="de-DE"/>
        </w:rPr>
        <w:t xml:space="preserve">der kurze Zeit später selbst zum Anwärter auf die Kaiserwürde avancierte, </w:t>
      </w:r>
      <w:r w:rsidR="00CE24B7">
        <w:rPr>
          <w:rFonts w:ascii="Times New Roman" w:hAnsi="Times New Roman" w:cs="Times New Roman"/>
          <w:sz w:val="24"/>
          <w:szCs w:val="24"/>
          <w:lang w:val="de-DE"/>
        </w:rPr>
        <w:t xml:space="preserve">seinen älteren Sohn nach Rom geschickt: einerseits um auf diese Weise dem neuen Kaiser seinen Respekt zu erweisen; andererseits sei es für </w:t>
      </w:r>
      <w:r w:rsidR="00CE24B7" w:rsidRPr="00A24ECA">
        <w:rPr>
          <w:rFonts w:ascii="Times New Roman" w:hAnsi="Times New Roman" w:cs="Times New Roman"/>
          <w:color w:val="000000"/>
          <w:sz w:val="24"/>
          <w:szCs w:val="24"/>
          <w:lang w:val="de-DE"/>
        </w:rPr>
        <w:t xml:space="preserve">Titus </w:t>
      </w:r>
      <w:r w:rsidR="00CE24B7">
        <w:rPr>
          <w:rFonts w:ascii="Times New Roman" w:hAnsi="Times New Roman" w:cs="Times New Roman"/>
          <w:color w:val="000000"/>
          <w:sz w:val="24"/>
          <w:szCs w:val="24"/>
          <w:lang w:val="de-DE"/>
        </w:rPr>
        <w:t xml:space="preserve">an der Zeit gewesen, sich in Rom um den traditionellen </w:t>
      </w:r>
      <w:r w:rsidR="00CE24B7" w:rsidRPr="00A64AEE">
        <w:rPr>
          <w:rFonts w:ascii="Times New Roman" w:hAnsi="Times New Roman" w:cs="Times New Roman"/>
          <w:i/>
          <w:color w:val="000000"/>
          <w:sz w:val="24"/>
          <w:szCs w:val="24"/>
          <w:lang w:val="la-Latn"/>
        </w:rPr>
        <w:t>cursus honorum</w:t>
      </w:r>
      <w:r w:rsidR="00CE24B7">
        <w:rPr>
          <w:rFonts w:ascii="Times New Roman" w:hAnsi="Times New Roman" w:cs="Times New Roman"/>
          <w:color w:val="000000"/>
          <w:sz w:val="24"/>
          <w:szCs w:val="24"/>
          <w:lang w:val="de-DE"/>
        </w:rPr>
        <w:t xml:space="preserve"> zu bemühen.</w:t>
      </w:r>
      <w:r w:rsidR="00CE24B7">
        <w:rPr>
          <w:rStyle w:val="Funotenzeichen"/>
          <w:rFonts w:ascii="Times New Roman" w:hAnsi="Times New Roman" w:cs="Times New Roman"/>
          <w:color w:val="000000"/>
          <w:sz w:val="24"/>
          <w:szCs w:val="24"/>
          <w:lang w:val="de-DE"/>
        </w:rPr>
        <w:footnoteReference w:id="140"/>
      </w:r>
      <w:r w:rsidR="00CE24B7">
        <w:rPr>
          <w:rFonts w:ascii="Times New Roman" w:hAnsi="Times New Roman" w:cs="Times New Roman"/>
          <w:color w:val="000000"/>
          <w:sz w:val="24"/>
          <w:szCs w:val="24"/>
          <w:lang w:val="de-DE"/>
        </w:rPr>
        <w:t xml:space="preserve"> B</w:t>
      </w:r>
      <w:r w:rsidR="00CE24B7" w:rsidRPr="00A24ECA">
        <w:rPr>
          <w:rFonts w:ascii="Times New Roman" w:hAnsi="Times New Roman" w:cs="Times New Roman"/>
          <w:color w:val="000000"/>
          <w:sz w:val="24"/>
          <w:szCs w:val="24"/>
          <w:lang w:val="de-DE"/>
        </w:rPr>
        <w:t xml:space="preserve">ei einem </w:t>
      </w:r>
      <w:r w:rsidR="00CE24B7">
        <w:rPr>
          <w:rFonts w:ascii="Times New Roman" w:hAnsi="Times New Roman" w:cs="Times New Roman"/>
          <w:color w:val="000000"/>
          <w:sz w:val="24"/>
          <w:szCs w:val="24"/>
          <w:lang w:val="de-DE"/>
        </w:rPr>
        <w:t xml:space="preserve">Zwischenstopp </w:t>
      </w:r>
      <w:r w:rsidR="00CE24B7" w:rsidRPr="00A24ECA">
        <w:rPr>
          <w:rFonts w:ascii="Times New Roman" w:hAnsi="Times New Roman" w:cs="Times New Roman"/>
          <w:color w:val="000000"/>
          <w:sz w:val="24"/>
          <w:szCs w:val="24"/>
          <w:lang w:val="de-DE"/>
        </w:rPr>
        <w:t xml:space="preserve">in </w:t>
      </w:r>
      <w:r w:rsidR="00CE24B7">
        <w:rPr>
          <w:rFonts w:ascii="Times New Roman" w:hAnsi="Times New Roman" w:cs="Times New Roman"/>
          <w:color w:val="000000"/>
          <w:sz w:val="24"/>
          <w:szCs w:val="24"/>
          <w:lang w:val="de-DE"/>
        </w:rPr>
        <w:t>Korinth</w:t>
      </w:r>
      <w:r w:rsidR="00CE24B7" w:rsidRPr="00A24ECA">
        <w:rPr>
          <w:rFonts w:ascii="Times New Roman" w:hAnsi="Times New Roman" w:cs="Times New Roman"/>
          <w:color w:val="000000"/>
          <w:sz w:val="24"/>
          <w:szCs w:val="24"/>
          <w:lang w:val="de-DE"/>
        </w:rPr>
        <w:t xml:space="preserve"> </w:t>
      </w:r>
      <w:r w:rsidR="00CE24B7">
        <w:rPr>
          <w:rFonts w:ascii="Times New Roman" w:hAnsi="Times New Roman" w:cs="Times New Roman"/>
          <w:color w:val="000000"/>
          <w:sz w:val="24"/>
          <w:szCs w:val="24"/>
          <w:lang w:val="de-DE"/>
        </w:rPr>
        <w:t xml:space="preserve">habe </w:t>
      </w:r>
      <w:r w:rsidR="00CE24B7" w:rsidRPr="00A24ECA">
        <w:rPr>
          <w:rFonts w:ascii="Times New Roman" w:hAnsi="Times New Roman" w:cs="Times New Roman"/>
          <w:color w:val="000000"/>
          <w:sz w:val="24"/>
          <w:szCs w:val="24"/>
          <w:lang w:val="de-DE"/>
        </w:rPr>
        <w:t xml:space="preserve">Titus </w:t>
      </w:r>
      <w:r w:rsidR="00CE24B7">
        <w:rPr>
          <w:rFonts w:ascii="Times New Roman" w:hAnsi="Times New Roman" w:cs="Times New Roman"/>
          <w:color w:val="000000"/>
          <w:sz w:val="24"/>
          <w:szCs w:val="24"/>
          <w:lang w:val="de-DE"/>
        </w:rPr>
        <w:t xml:space="preserve">jedoch </w:t>
      </w:r>
      <w:r w:rsidR="00CE24B7" w:rsidRPr="00A24ECA">
        <w:rPr>
          <w:rFonts w:ascii="Times New Roman" w:hAnsi="Times New Roman" w:cs="Times New Roman"/>
          <w:color w:val="000000"/>
          <w:sz w:val="24"/>
          <w:szCs w:val="24"/>
          <w:lang w:val="de-DE"/>
        </w:rPr>
        <w:t>die Nachricht vom Tod Galbas und dem Machtkampf zwischen Otho und V</w:t>
      </w:r>
      <w:r w:rsidR="00CE24B7">
        <w:rPr>
          <w:rFonts w:ascii="Times New Roman" w:hAnsi="Times New Roman" w:cs="Times New Roman"/>
          <w:color w:val="000000"/>
          <w:sz w:val="24"/>
          <w:szCs w:val="24"/>
          <w:lang w:val="de-DE"/>
        </w:rPr>
        <w:t>itellius erreicht</w:t>
      </w:r>
      <w:r w:rsidR="00CE24B7" w:rsidRPr="00A24ECA">
        <w:rPr>
          <w:rFonts w:ascii="Times New Roman" w:hAnsi="Times New Roman" w:cs="Times New Roman"/>
          <w:color w:val="000000"/>
          <w:sz w:val="24"/>
          <w:szCs w:val="24"/>
          <w:lang w:val="de-DE"/>
        </w:rPr>
        <w:t>. Dies stellt</w:t>
      </w:r>
      <w:r w:rsidR="00CE24B7">
        <w:rPr>
          <w:rFonts w:ascii="Times New Roman" w:hAnsi="Times New Roman" w:cs="Times New Roman"/>
          <w:color w:val="000000"/>
          <w:sz w:val="24"/>
          <w:szCs w:val="24"/>
          <w:lang w:val="de-DE"/>
        </w:rPr>
        <w:t>e</w:t>
      </w:r>
      <w:r w:rsidR="00CE24B7" w:rsidRPr="00A24ECA">
        <w:rPr>
          <w:rFonts w:ascii="Times New Roman" w:hAnsi="Times New Roman" w:cs="Times New Roman"/>
          <w:color w:val="000000"/>
          <w:sz w:val="24"/>
          <w:szCs w:val="24"/>
          <w:lang w:val="de-DE"/>
        </w:rPr>
        <w:t xml:space="preserve"> den Sohn Vespasians </w:t>
      </w:r>
      <w:r w:rsidR="00CE24B7">
        <w:rPr>
          <w:rFonts w:ascii="Times New Roman" w:hAnsi="Times New Roman" w:cs="Times New Roman"/>
          <w:color w:val="000000"/>
          <w:sz w:val="24"/>
          <w:szCs w:val="24"/>
          <w:lang w:val="de-DE"/>
        </w:rPr>
        <w:t xml:space="preserve">offenbar </w:t>
      </w:r>
      <w:r w:rsidR="00CE24B7" w:rsidRPr="00A24ECA">
        <w:rPr>
          <w:rFonts w:ascii="Times New Roman" w:hAnsi="Times New Roman" w:cs="Times New Roman"/>
          <w:color w:val="000000"/>
          <w:sz w:val="24"/>
          <w:szCs w:val="24"/>
          <w:lang w:val="de-DE"/>
        </w:rPr>
        <w:t xml:space="preserve">vor ein </w:t>
      </w:r>
      <w:r w:rsidR="00CE24B7">
        <w:rPr>
          <w:rFonts w:ascii="Times New Roman" w:hAnsi="Times New Roman" w:cs="Times New Roman"/>
          <w:color w:val="000000"/>
          <w:sz w:val="24"/>
          <w:szCs w:val="24"/>
          <w:lang w:val="de-DE"/>
        </w:rPr>
        <w:t xml:space="preserve">großes </w:t>
      </w:r>
      <w:r w:rsidR="00CE24B7" w:rsidRPr="00A24ECA">
        <w:rPr>
          <w:rFonts w:ascii="Times New Roman" w:hAnsi="Times New Roman" w:cs="Times New Roman"/>
          <w:color w:val="000000"/>
          <w:sz w:val="24"/>
          <w:szCs w:val="24"/>
          <w:lang w:val="de-DE"/>
        </w:rPr>
        <w:t xml:space="preserve">Problem, das Tacitus </w:t>
      </w:r>
      <w:r w:rsidR="00CE24B7">
        <w:rPr>
          <w:rFonts w:ascii="Times New Roman" w:hAnsi="Times New Roman" w:cs="Times New Roman"/>
          <w:color w:val="000000"/>
          <w:sz w:val="24"/>
          <w:szCs w:val="24"/>
          <w:lang w:val="de-DE"/>
        </w:rPr>
        <w:t>folgendermaßen auf den Punkt bringt:</w:t>
      </w:r>
    </w:p>
    <w:p w:rsidR="00CE24B7" w:rsidRPr="00BA1DC7" w:rsidRDefault="00CE24B7" w:rsidP="00635637">
      <w:pPr>
        <w:spacing w:after="160" w:line="240" w:lineRule="auto"/>
        <w:ind w:left="567" w:right="567"/>
        <w:jc w:val="both"/>
        <w:rPr>
          <w:rFonts w:ascii="Times New Roman" w:hAnsi="Times New Roman" w:cs="Times New Roman"/>
          <w:i/>
          <w:color w:val="000000"/>
          <w:sz w:val="20"/>
          <w:szCs w:val="20"/>
          <w:lang w:val="de-DE"/>
        </w:rPr>
      </w:pPr>
      <w:r w:rsidRPr="00DA4C6A">
        <w:rPr>
          <w:rStyle w:val="n0x87d3550x0x87c4c28"/>
          <w:rFonts w:ascii="Times New Roman" w:hAnsi="Times New Roman" w:cs="Times New Roman"/>
          <w:i/>
          <w:sz w:val="20"/>
          <w:szCs w:val="20"/>
          <w:lang w:val="la-Latn"/>
        </w:rPr>
        <w:t>si pergeret in urbem, nullam officii gratiam in alterius honorem suscepti, ac se Vitellio sive Othoni obsidem fore: sin rediret, offensam haud dubiam victoris, sed incertam adhuc victoriam et concedente in partes patre filium excusatum. sin Vespasianus rem publicam susciperet, obliviscendum offensarum de bello agitantibus.</w:t>
      </w:r>
      <w:r w:rsidRPr="00DA4C6A">
        <w:rPr>
          <w:rStyle w:val="Funotenzeichen"/>
          <w:rFonts w:ascii="Times New Roman" w:hAnsi="Times New Roman" w:cs="Times New Roman"/>
          <w:color w:val="000000"/>
          <w:sz w:val="20"/>
          <w:szCs w:val="20"/>
          <w:lang w:val="de-DE"/>
        </w:rPr>
        <w:footnoteReference w:id="141"/>
      </w:r>
      <w:r w:rsidRPr="00BA1DC7">
        <w:rPr>
          <w:rFonts w:ascii="Times New Roman" w:hAnsi="Times New Roman" w:cs="Times New Roman"/>
          <w:i/>
          <w:color w:val="000000"/>
          <w:sz w:val="20"/>
          <w:szCs w:val="20"/>
          <w:lang w:val="de-DE"/>
        </w:rPr>
        <w:t xml:space="preserve"> </w:t>
      </w:r>
    </w:p>
    <w:p w:rsidR="00CE24B7" w:rsidRDefault="00CE24B7" w:rsidP="00CE24B7">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Schließlich verfiel man auf eine abwartende Haltung: </w:t>
      </w:r>
      <w:r w:rsidRPr="00A24ECA">
        <w:rPr>
          <w:rFonts w:ascii="Times New Roman" w:hAnsi="Times New Roman" w:cs="Times New Roman"/>
          <w:sz w:val="24"/>
          <w:szCs w:val="24"/>
          <w:lang w:val="de-DE"/>
        </w:rPr>
        <w:t>Titus und sein</w:t>
      </w:r>
      <w:r w:rsidR="00A81590">
        <w:rPr>
          <w:rFonts w:ascii="Times New Roman" w:hAnsi="Times New Roman" w:cs="Times New Roman"/>
          <w:sz w:val="24"/>
          <w:szCs w:val="24"/>
          <w:lang w:val="de-DE"/>
        </w:rPr>
        <w:t xml:space="preserve">e Begleiter </w:t>
      </w:r>
      <w:r>
        <w:rPr>
          <w:rFonts w:ascii="Times New Roman" w:hAnsi="Times New Roman" w:cs="Times New Roman"/>
          <w:sz w:val="24"/>
          <w:szCs w:val="24"/>
          <w:lang w:val="de-DE"/>
        </w:rPr>
        <w:t>begaben sich nicht sofort nach Rom,</w:t>
      </w:r>
      <w:r w:rsidRPr="002A4C03">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kehrten jedoch auch nicht zurück nach </w:t>
      </w:r>
      <w:r w:rsidRPr="001D4B18">
        <w:rPr>
          <w:rFonts w:ascii="Times New Roman" w:hAnsi="Times New Roman" w:cs="Times New Roman"/>
          <w:sz w:val="24"/>
          <w:szCs w:val="24"/>
          <w:lang w:val="de-DE"/>
        </w:rPr>
        <w:t>Iudäa,</w:t>
      </w:r>
      <w:r>
        <w:rPr>
          <w:rFonts w:ascii="Times New Roman" w:hAnsi="Times New Roman" w:cs="Times New Roman"/>
          <w:sz w:val="24"/>
          <w:szCs w:val="24"/>
          <w:lang w:val="de-DE"/>
        </w:rPr>
        <w:t xml:space="preserve"> um zu vermeiden, auf der Ebene des symbolischen Handelns zu einem Zeitpunkt Partei zu ergreifen, der den Flaviern auch vor dem Hintergrund ihrer eigenen Ambitionen verfrüht erscheinen musste. Stattdessen nutzte Vespasians Sohn die Gelegenheit für eine</w:t>
      </w:r>
      <w:r w:rsidR="00486BD4">
        <w:rPr>
          <w:rFonts w:ascii="Times New Roman" w:hAnsi="Times New Roman" w:cs="Times New Roman"/>
          <w:sz w:val="24"/>
          <w:szCs w:val="24"/>
          <w:lang w:val="de-DE"/>
        </w:rPr>
        <w:t xml:space="preserve"> Bildungsreise</w:t>
      </w:r>
      <w:r w:rsidRPr="00A26013">
        <w:rPr>
          <w:rFonts w:ascii="Times New Roman" w:hAnsi="Times New Roman" w:cs="Times New Roman"/>
          <w:sz w:val="24"/>
          <w:szCs w:val="24"/>
          <w:lang w:val="de-DE"/>
        </w:rPr>
        <w:t xml:space="preserve"> i</w:t>
      </w:r>
      <w:r>
        <w:rPr>
          <w:rFonts w:ascii="Times New Roman" w:hAnsi="Times New Roman" w:cs="Times New Roman"/>
          <w:sz w:val="24"/>
          <w:szCs w:val="24"/>
          <w:lang w:val="de-DE"/>
        </w:rPr>
        <w:t>n den</w:t>
      </w:r>
      <w:r w:rsidRPr="00A26013">
        <w:rPr>
          <w:rFonts w:ascii="Times New Roman" w:hAnsi="Times New Roman" w:cs="Times New Roman"/>
          <w:sz w:val="24"/>
          <w:szCs w:val="24"/>
          <w:lang w:val="de-DE"/>
        </w:rPr>
        <w:t xml:space="preserve"> Osten </w:t>
      </w:r>
      <w:r>
        <w:rPr>
          <w:rFonts w:ascii="Times New Roman" w:hAnsi="Times New Roman" w:cs="Times New Roman"/>
          <w:sz w:val="24"/>
          <w:szCs w:val="24"/>
          <w:lang w:val="de-DE"/>
        </w:rPr>
        <w:t xml:space="preserve">des </w:t>
      </w:r>
      <w:r w:rsidRPr="00A64AEE">
        <w:rPr>
          <w:rFonts w:ascii="Times New Roman" w:hAnsi="Times New Roman" w:cs="Times New Roman"/>
          <w:i/>
          <w:sz w:val="24"/>
          <w:szCs w:val="24"/>
          <w:lang w:val="la-Latn"/>
        </w:rPr>
        <w:t>Imperium</w:t>
      </w:r>
      <w:r w:rsidRPr="00A64AEE">
        <w:rPr>
          <w:rFonts w:ascii="Times New Roman" w:hAnsi="Times New Roman" w:cs="Times New Roman"/>
          <w:sz w:val="24"/>
          <w:szCs w:val="24"/>
          <w:lang w:val="la-Latn"/>
        </w:rPr>
        <w:t xml:space="preserve"> </w:t>
      </w:r>
      <w:r w:rsidRPr="00A64AEE">
        <w:rPr>
          <w:rFonts w:ascii="Times New Roman" w:hAnsi="Times New Roman" w:cs="Times New Roman"/>
          <w:i/>
          <w:sz w:val="24"/>
          <w:szCs w:val="24"/>
          <w:lang w:val="la-Latn"/>
        </w:rPr>
        <w:t>Romanum</w:t>
      </w:r>
      <w:r>
        <w:rPr>
          <w:rFonts w:ascii="Times New Roman" w:hAnsi="Times New Roman" w:cs="Times New Roman"/>
          <w:sz w:val="24"/>
          <w:szCs w:val="24"/>
          <w:lang w:val="de-DE"/>
        </w:rPr>
        <w:t xml:space="preserve"> und schob auf diese Weise die symbolische Stellungnahme seiner Familie hinaus, </w:t>
      </w:r>
      <w:r w:rsidRPr="00A26013">
        <w:rPr>
          <w:rFonts w:ascii="Times New Roman" w:hAnsi="Times New Roman" w:cs="Times New Roman"/>
          <w:sz w:val="24"/>
          <w:szCs w:val="24"/>
          <w:lang w:val="de-DE"/>
        </w:rPr>
        <w:t>indem er zunächst an den Küsten</w:t>
      </w:r>
      <w:r w:rsidR="001D4B18">
        <w:rPr>
          <w:rFonts w:ascii="Times New Roman" w:hAnsi="Times New Roman" w:cs="Times New Roman"/>
          <w:sz w:val="24"/>
          <w:szCs w:val="24"/>
          <w:lang w:val="de-DE"/>
        </w:rPr>
        <w:t xml:space="preserve"> von</w:t>
      </w:r>
      <w:r w:rsidRPr="00A26013">
        <w:rPr>
          <w:rFonts w:ascii="Times New Roman" w:hAnsi="Times New Roman" w:cs="Times New Roman"/>
          <w:sz w:val="24"/>
          <w:szCs w:val="24"/>
          <w:lang w:val="de-DE"/>
        </w:rPr>
        <w:t xml:space="preserve"> </w:t>
      </w:r>
      <w:r w:rsidRPr="00A26013">
        <w:rPr>
          <w:rFonts w:ascii="Times New Roman" w:hAnsi="Times New Roman" w:cs="Times New Roman"/>
          <w:i/>
          <w:sz w:val="24"/>
          <w:szCs w:val="24"/>
          <w:lang w:val="de-DE"/>
        </w:rPr>
        <w:t>Achaia</w:t>
      </w:r>
      <w:r w:rsidRPr="00A26013">
        <w:rPr>
          <w:rFonts w:ascii="Times New Roman" w:hAnsi="Times New Roman" w:cs="Times New Roman"/>
          <w:sz w:val="24"/>
          <w:szCs w:val="24"/>
          <w:lang w:val="de-DE"/>
        </w:rPr>
        <w:t xml:space="preserve"> und </w:t>
      </w:r>
      <w:r w:rsidRPr="00A26013">
        <w:rPr>
          <w:rFonts w:ascii="Times New Roman" w:hAnsi="Times New Roman" w:cs="Times New Roman"/>
          <w:i/>
          <w:sz w:val="24"/>
          <w:szCs w:val="24"/>
          <w:lang w:val="de-DE"/>
        </w:rPr>
        <w:t>Asia</w:t>
      </w:r>
      <w:r w:rsidRPr="00A26013">
        <w:rPr>
          <w:rFonts w:ascii="Times New Roman" w:hAnsi="Times New Roman" w:cs="Times New Roman"/>
          <w:sz w:val="24"/>
          <w:szCs w:val="24"/>
          <w:lang w:val="de-DE"/>
        </w:rPr>
        <w:t xml:space="preserve"> vorbei in Richtung der Inseln Rhodos und Cypern und schließlich nach </w:t>
      </w:r>
      <w:r w:rsidRPr="00A26013">
        <w:rPr>
          <w:rFonts w:ascii="Times New Roman" w:hAnsi="Times New Roman" w:cs="Times New Roman"/>
          <w:i/>
          <w:sz w:val="24"/>
          <w:szCs w:val="24"/>
          <w:lang w:val="de-DE"/>
        </w:rPr>
        <w:t>Syria</w:t>
      </w:r>
      <w:r w:rsidRPr="00A26013">
        <w:rPr>
          <w:rFonts w:ascii="Times New Roman" w:hAnsi="Times New Roman" w:cs="Times New Roman"/>
          <w:sz w:val="24"/>
          <w:szCs w:val="24"/>
          <w:lang w:val="de-DE"/>
        </w:rPr>
        <w:t xml:space="preserve"> segelte, wo </w:t>
      </w:r>
      <w:r>
        <w:rPr>
          <w:rFonts w:ascii="Times New Roman" w:hAnsi="Times New Roman" w:cs="Times New Roman"/>
          <w:sz w:val="24"/>
          <w:szCs w:val="24"/>
          <w:lang w:val="de-DE"/>
        </w:rPr>
        <w:t xml:space="preserve">er auch </w:t>
      </w:r>
      <w:r w:rsidRPr="00A26013">
        <w:rPr>
          <w:rFonts w:ascii="Times New Roman" w:hAnsi="Times New Roman" w:cs="Times New Roman"/>
          <w:sz w:val="24"/>
          <w:szCs w:val="24"/>
          <w:lang w:val="de-DE"/>
        </w:rPr>
        <w:t>den berühmten Tempel der paphischen Venus besichtigte.</w:t>
      </w:r>
      <w:r>
        <w:rPr>
          <w:rStyle w:val="Funotenzeichen"/>
          <w:rFonts w:ascii="Times New Roman" w:hAnsi="Times New Roman" w:cs="Times New Roman"/>
          <w:sz w:val="24"/>
          <w:szCs w:val="24"/>
          <w:lang w:val="de-DE"/>
        </w:rPr>
        <w:footnoteReference w:id="142"/>
      </w:r>
      <w:r>
        <w:rPr>
          <w:rFonts w:ascii="Times New Roman" w:hAnsi="Times New Roman" w:cs="Times New Roman"/>
          <w:sz w:val="20"/>
          <w:szCs w:val="20"/>
          <w:lang w:val="de-DE"/>
        </w:rPr>
        <w:t xml:space="preserve"> </w:t>
      </w:r>
      <w:r>
        <w:rPr>
          <w:rFonts w:ascii="Times New Roman" w:hAnsi="Times New Roman" w:cs="Times New Roman"/>
          <w:sz w:val="24"/>
          <w:szCs w:val="24"/>
          <w:lang w:val="de-DE"/>
        </w:rPr>
        <w:t xml:space="preserve">Erst als sich herauskristallisierte, dass </w:t>
      </w:r>
      <w:r>
        <w:rPr>
          <w:rFonts w:ascii="Times New Roman" w:hAnsi="Times New Roman" w:cs="Times New Roman"/>
          <w:sz w:val="24"/>
          <w:szCs w:val="24"/>
          <w:lang w:val="de-DE"/>
        </w:rPr>
        <w:lastRenderedPageBreak/>
        <w:t>Vespasian in den Konflikt eintreten und nach der Macht greifen würde, gab Titus diese Verzögerungstaktik auf und kehrte zu seinem Vater zurück.</w:t>
      </w:r>
      <w:r>
        <w:rPr>
          <w:rStyle w:val="Funotenzeichen"/>
          <w:rFonts w:ascii="Times New Roman" w:hAnsi="Times New Roman" w:cs="Times New Roman"/>
          <w:sz w:val="24"/>
          <w:szCs w:val="24"/>
          <w:lang w:val="de-DE"/>
        </w:rPr>
        <w:footnoteReference w:id="143"/>
      </w:r>
    </w:p>
    <w:p w:rsidR="00DE01D5" w:rsidRDefault="00136E7D" w:rsidP="00CE24B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Titus’ Beispiel zeigt, dass römische Senatoren sich sehr wohl bewusst waren, welche Implikationen ihre Präsenz in oder Absenz von Rom bzw. dem Umfeld des </w:t>
      </w:r>
      <w:r w:rsidR="006D53EC">
        <w:rPr>
          <w:rFonts w:ascii="Times New Roman" w:hAnsi="Times New Roman" w:cs="Times New Roman"/>
          <w:sz w:val="24"/>
          <w:szCs w:val="24"/>
          <w:lang w:val="de-DE"/>
        </w:rPr>
        <w:t xml:space="preserve">Herrschers </w:t>
      </w:r>
      <w:r>
        <w:rPr>
          <w:rFonts w:ascii="Times New Roman" w:hAnsi="Times New Roman" w:cs="Times New Roman"/>
          <w:sz w:val="24"/>
          <w:szCs w:val="24"/>
          <w:lang w:val="de-DE"/>
        </w:rPr>
        <w:t xml:space="preserve">evozieren konnten. </w:t>
      </w:r>
      <w:r w:rsidR="00054AC5">
        <w:rPr>
          <w:rFonts w:ascii="Times New Roman" w:hAnsi="Times New Roman" w:cs="Times New Roman"/>
          <w:sz w:val="24"/>
          <w:szCs w:val="24"/>
          <w:lang w:val="de-DE"/>
        </w:rPr>
        <w:t>Die Gesten und Zeichen</w:t>
      </w:r>
      <w:r>
        <w:rPr>
          <w:rFonts w:ascii="Times New Roman" w:hAnsi="Times New Roman" w:cs="Times New Roman"/>
          <w:sz w:val="24"/>
          <w:szCs w:val="24"/>
          <w:lang w:val="de-DE"/>
        </w:rPr>
        <w:t>, welche</w:t>
      </w:r>
      <w:r w:rsidR="00054AC5">
        <w:rPr>
          <w:rFonts w:ascii="Times New Roman" w:hAnsi="Times New Roman" w:cs="Times New Roman"/>
          <w:sz w:val="24"/>
          <w:szCs w:val="24"/>
          <w:lang w:val="de-DE"/>
        </w:rPr>
        <w:t xml:space="preserve">r sich die Kaiser </w:t>
      </w:r>
      <w:r w:rsidR="00A81590">
        <w:rPr>
          <w:rFonts w:ascii="Times New Roman" w:hAnsi="Times New Roman" w:cs="Times New Roman"/>
          <w:sz w:val="24"/>
          <w:szCs w:val="24"/>
          <w:lang w:val="de-DE"/>
        </w:rPr>
        <w:t>Otho und Vitellius</w:t>
      </w:r>
      <w:r w:rsidR="00054AC5">
        <w:rPr>
          <w:rFonts w:ascii="Times New Roman" w:hAnsi="Times New Roman" w:cs="Times New Roman"/>
          <w:sz w:val="24"/>
          <w:szCs w:val="24"/>
          <w:lang w:val="de-DE"/>
        </w:rPr>
        <w:t xml:space="preserve"> im Rahmen ihrer symbolischen Interaktion mit der Bevölkerung Roms und den Soldaten im Feld bedienten, </w:t>
      </w:r>
      <w:r>
        <w:rPr>
          <w:rFonts w:ascii="Times New Roman" w:hAnsi="Times New Roman" w:cs="Times New Roman"/>
          <w:sz w:val="24"/>
          <w:szCs w:val="24"/>
          <w:lang w:val="de-DE"/>
        </w:rPr>
        <w:t>verd</w:t>
      </w:r>
      <w:r w:rsidR="00A81590">
        <w:rPr>
          <w:rFonts w:ascii="Times New Roman" w:hAnsi="Times New Roman" w:cs="Times New Roman"/>
          <w:sz w:val="24"/>
          <w:szCs w:val="24"/>
          <w:lang w:val="de-DE"/>
        </w:rPr>
        <w:t>eutlich</w:t>
      </w:r>
      <w:r w:rsidR="00A305F1">
        <w:rPr>
          <w:rFonts w:ascii="Times New Roman" w:hAnsi="Times New Roman" w:cs="Times New Roman"/>
          <w:sz w:val="24"/>
          <w:szCs w:val="24"/>
          <w:lang w:val="de-DE"/>
        </w:rPr>
        <w:t>en</w:t>
      </w:r>
      <w:r>
        <w:rPr>
          <w:rFonts w:ascii="Times New Roman" w:hAnsi="Times New Roman" w:cs="Times New Roman"/>
          <w:sz w:val="24"/>
          <w:szCs w:val="24"/>
          <w:lang w:val="de-DE"/>
        </w:rPr>
        <w:t xml:space="preserve"> demgegenüber</w:t>
      </w:r>
      <w:r w:rsidR="00054AC5">
        <w:rPr>
          <w:rFonts w:ascii="Times New Roman" w:hAnsi="Times New Roman" w:cs="Times New Roman"/>
          <w:sz w:val="24"/>
          <w:szCs w:val="24"/>
          <w:lang w:val="de-DE"/>
        </w:rPr>
        <w:t xml:space="preserve"> die andere Seite, nämlich wie </w:t>
      </w:r>
      <w:r w:rsidR="006D53EC">
        <w:rPr>
          <w:rFonts w:ascii="Times New Roman" w:hAnsi="Times New Roman" w:cs="Times New Roman"/>
          <w:sz w:val="24"/>
          <w:szCs w:val="24"/>
          <w:lang w:val="de-DE"/>
        </w:rPr>
        <w:t xml:space="preserve">die </w:t>
      </w:r>
      <w:r w:rsidR="00054AC5" w:rsidRPr="006D53EC">
        <w:rPr>
          <w:rFonts w:ascii="Times New Roman" w:hAnsi="Times New Roman" w:cs="Times New Roman"/>
          <w:i/>
          <w:sz w:val="24"/>
          <w:szCs w:val="24"/>
          <w:lang w:val="la-Latn"/>
        </w:rPr>
        <w:t>princ</w:t>
      </w:r>
      <w:r w:rsidR="006D53EC" w:rsidRPr="006D53EC">
        <w:rPr>
          <w:rFonts w:ascii="Times New Roman" w:hAnsi="Times New Roman" w:cs="Times New Roman"/>
          <w:i/>
          <w:sz w:val="24"/>
          <w:szCs w:val="24"/>
          <w:lang w:val="la-Latn"/>
        </w:rPr>
        <w:t>ipes</w:t>
      </w:r>
      <w:r w:rsidR="006D53EC">
        <w:rPr>
          <w:rFonts w:ascii="Times New Roman" w:hAnsi="Times New Roman" w:cs="Times New Roman"/>
          <w:sz w:val="24"/>
          <w:szCs w:val="24"/>
          <w:lang w:val="de-DE"/>
        </w:rPr>
        <w:t xml:space="preserve"> </w:t>
      </w:r>
      <w:r w:rsidR="00A81590">
        <w:rPr>
          <w:rFonts w:ascii="Times New Roman" w:hAnsi="Times New Roman" w:cs="Times New Roman"/>
          <w:sz w:val="24"/>
          <w:szCs w:val="24"/>
          <w:lang w:val="de-DE"/>
        </w:rPr>
        <w:t xml:space="preserve">versuchten, sich die </w:t>
      </w:r>
      <w:r w:rsidR="006D53EC">
        <w:rPr>
          <w:rFonts w:ascii="Times New Roman" w:hAnsi="Times New Roman" w:cs="Times New Roman"/>
          <w:sz w:val="24"/>
          <w:szCs w:val="24"/>
          <w:lang w:val="de-DE"/>
        </w:rPr>
        <w:t>Symbolik v</w:t>
      </w:r>
      <w:r w:rsidR="00A81590">
        <w:rPr>
          <w:rFonts w:ascii="Times New Roman" w:hAnsi="Times New Roman" w:cs="Times New Roman"/>
          <w:sz w:val="24"/>
          <w:szCs w:val="24"/>
          <w:lang w:val="de-DE"/>
        </w:rPr>
        <w:t xml:space="preserve">on Präsenz der Senatsaristokratie </w:t>
      </w:r>
      <w:r w:rsidR="006D53EC">
        <w:rPr>
          <w:rFonts w:ascii="Times New Roman" w:hAnsi="Times New Roman" w:cs="Times New Roman"/>
          <w:sz w:val="24"/>
          <w:szCs w:val="24"/>
          <w:lang w:val="de-DE"/>
        </w:rPr>
        <w:t>an ihrer Seite in Bezug auf A</w:t>
      </w:r>
      <w:r w:rsidR="00A81590">
        <w:rPr>
          <w:rFonts w:ascii="Times New Roman" w:hAnsi="Times New Roman" w:cs="Times New Roman"/>
          <w:sz w:val="24"/>
          <w:szCs w:val="24"/>
          <w:lang w:val="de-DE"/>
        </w:rPr>
        <w:t>kzeptanz und Legitimität ihrer Herrschaft zu Nutzen zu machen</w:t>
      </w:r>
      <w:r w:rsidR="006D53EC">
        <w:rPr>
          <w:rFonts w:ascii="Times New Roman" w:hAnsi="Times New Roman" w:cs="Times New Roman"/>
          <w:sz w:val="24"/>
          <w:szCs w:val="24"/>
          <w:lang w:val="de-DE"/>
        </w:rPr>
        <w:t>.</w:t>
      </w:r>
      <w:r w:rsidR="00A81590">
        <w:rPr>
          <w:rFonts w:ascii="Times New Roman" w:hAnsi="Times New Roman" w:cs="Times New Roman"/>
          <w:sz w:val="24"/>
          <w:szCs w:val="24"/>
          <w:lang w:val="de-DE"/>
        </w:rPr>
        <w:t xml:space="preserve"> </w:t>
      </w:r>
      <w:r w:rsidR="006D53EC">
        <w:rPr>
          <w:rFonts w:ascii="Times New Roman" w:hAnsi="Times New Roman" w:cs="Times New Roman"/>
          <w:sz w:val="24"/>
          <w:szCs w:val="24"/>
          <w:lang w:val="de-DE"/>
        </w:rPr>
        <w:t>So</w:t>
      </w:r>
      <w:r w:rsidR="002E309C">
        <w:rPr>
          <w:rFonts w:ascii="Times New Roman" w:hAnsi="Times New Roman" w:cs="Times New Roman"/>
          <w:sz w:val="24"/>
          <w:szCs w:val="24"/>
          <w:lang w:val="de-DE"/>
        </w:rPr>
        <w:t xml:space="preserve"> </w:t>
      </w:r>
      <w:r w:rsidR="00D221EB">
        <w:rPr>
          <w:rFonts w:ascii="Times New Roman" w:hAnsi="Times New Roman" w:cs="Times New Roman"/>
          <w:sz w:val="24"/>
          <w:szCs w:val="24"/>
          <w:lang w:val="de-DE"/>
        </w:rPr>
        <w:t xml:space="preserve">ließ </w:t>
      </w:r>
      <w:r w:rsidR="00B454C3">
        <w:rPr>
          <w:rFonts w:ascii="Times New Roman" w:hAnsi="Times New Roman" w:cs="Times New Roman"/>
          <w:sz w:val="24"/>
          <w:szCs w:val="24"/>
          <w:lang w:val="de-DE"/>
        </w:rPr>
        <w:t xml:space="preserve">sich </w:t>
      </w:r>
      <w:r w:rsidR="002E309C">
        <w:rPr>
          <w:rFonts w:ascii="Times New Roman" w:hAnsi="Times New Roman" w:cs="Times New Roman"/>
          <w:sz w:val="24"/>
          <w:szCs w:val="24"/>
          <w:lang w:val="de-DE"/>
        </w:rPr>
        <w:t xml:space="preserve">Otho, als er </w:t>
      </w:r>
      <w:r w:rsidR="00646F85">
        <w:rPr>
          <w:rFonts w:ascii="Times New Roman" w:hAnsi="Times New Roman" w:cs="Times New Roman"/>
          <w:sz w:val="24"/>
          <w:szCs w:val="24"/>
          <w:lang w:val="de-DE"/>
        </w:rPr>
        <w:t>am 14.</w:t>
      </w:r>
      <w:r w:rsidR="00B454C3">
        <w:rPr>
          <w:rFonts w:ascii="Times New Roman" w:hAnsi="Times New Roman" w:cs="Times New Roman"/>
          <w:sz w:val="24"/>
          <w:szCs w:val="24"/>
          <w:lang w:val="de-DE"/>
        </w:rPr>
        <w:t xml:space="preserve"> März 69 </w:t>
      </w:r>
      <w:r w:rsidR="00646F85">
        <w:rPr>
          <w:rFonts w:ascii="Times New Roman" w:hAnsi="Times New Roman" w:cs="Times New Roman"/>
          <w:sz w:val="24"/>
          <w:szCs w:val="24"/>
          <w:lang w:val="de-DE"/>
        </w:rPr>
        <w:t xml:space="preserve">Rom verließ, um </w:t>
      </w:r>
      <w:r w:rsidR="002E309C">
        <w:rPr>
          <w:rFonts w:ascii="Times New Roman" w:hAnsi="Times New Roman" w:cs="Times New Roman"/>
          <w:sz w:val="24"/>
          <w:szCs w:val="24"/>
          <w:lang w:val="de-DE"/>
        </w:rPr>
        <w:t xml:space="preserve">gegen die Vitellianer ins Feld </w:t>
      </w:r>
      <w:r w:rsidR="00B454C3">
        <w:rPr>
          <w:rFonts w:ascii="Times New Roman" w:hAnsi="Times New Roman" w:cs="Times New Roman"/>
          <w:sz w:val="24"/>
          <w:szCs w:val="24"/>
          <w:lang w:val="de-DE"/>
        </w:rPr>
        <w:t>zu ziehen</w:t>
      </w:r>
      <w:r w:rsidR="002E309C">
        <w:rPr>
          <w:rFonts w:ascii="Times New Roman" w:hAnsi="Times New Roman" w:cs="Times New Roman"/>
          <w:sz w:val="24"/>
          <w:szCs w:val="24"/>
          <w:lang w:val="de-DE"/>
        </w:rPr>
        <w:t xml:space="preserve">, </w:t>
      </w:r>
      <w:r w:rsidR="00D221EB">
        <w:rPr>
          <w:rFonts w:ascii="Times New Roman" w:hAnsi="Times New Roman" w:cs="Times New Roman"/>
          <w:sz w:val="24"/>
          <w:szCs w:val="24"/>
          <w:lang w:val="de-DE"/>
        </w:rPr>
        <w:t xml:space="preserve">von </w:t>
      </w:r>
      <w:r w:rsidR="002E309C">
        <w:rPr>
          <w:rFonts w:ascii="Times New Roman" w:hAnsi="Times New Roman" w:cs="Times New Roman"/>
          <w:sz w:val="24"/>
          <w:szCs w:val="24"/>
          <w:lang w:val="de-DE"/>
        </w:rPr>
        <w:t>zahlreiche</w:t>
      </w:r>
      <w:r w:rsidR="00D221EB">
        <w:rPr>
          <w:rFonts w:ascii="Times New Roman" w:hAnsi="Times New Roman" w:cs="Times New Roman"/>
          <w:sz w:val="24"/>
          <w:szCs w:val="24"/>
          <w:lang w:val="de-DE"/>
        </w:rPr>
        <w:t>n</w:t>
      </w:r>
      <w:r w:rsidR="002E309C">
        <w:rPr>
          <w:rFonts w:ascii="Times New Roman" w:hAnsi="Times New Roman" w:cs="Times New Roman"/>
          <w:sz w:val="24"/>
          <w:szCs w:val="24"/>
          <w:lang w:val="de-DE"/>
        </w:rPr>
        <w:t xml:space="preserve"> </w:t>
      </w:r>
      <w:r w:rsidR="00D221EB">
        <w:rPr>
          <w:rFonts w:ascii="Times New Roman" w:hAnsi="Times New Roman" w:cs="Times New Roman"/>
          <w:sz w:val="24"/>
          <w:szCs w:val="24"/>
          <w:lang w:val="de-DE"/>
        </w:rPr>
        <w:t xml:space="preserve">angesehenen </w:t>
      </w:r>
      <w:r w:rsidR="007308C6">
        <w:rPr>
          <w:rFonts w:ascii="Times New Roman" w:hAnsi="Times New Roman" w:cs="Times New Roman"/>
          <w:sz w:val="24"/>
          <w:szCs w:val="24"/>
          <w:lang w:val="de-DE"/>
        </w:rPr>
        <w:t xml:space="preserve">Männern </w:t>
      </w:r>
      <w:r w:rsidR="00D221EB">
        <w:rPr>
          <w:rFonts w:ascii="Times New Roman" w:hAnsi="Times New Roman" w:cs="Times New Roman"/>
          <w:sz w:val="24"/>
          <w:szCs w:val="24"/>
          <w:lang w:val="de-DE"/>
        </w:rPr>
        <w:t>begleiten</w:t>
      </w:r>
      <w:r w:rsidR="00646F85">
        <w:rPr>
          <w:rFonts w:ascii="Times New Roman" w:hAnsi="Times New Roman" w:cs="Times New Roman"/>
          <w:sz w:val="24"/>
          <w:szCs w:val="24"/>
          <w:lang w:val="de-DE"/>
        </w:rPr>
        <w:t xml:space="preserve">; </w:t>
      </w:r>
      <w:r w:rsidR="009D4E06">
        <w:rPr>
          <w:rFonts w:ascii="Times New Roman" w:hAnsi="Times New Roman" w:cs="Times New Roman"/>
          <w:sz w:val="24"/>
          <w:szCs w:val="24"/>
          <w:lang w:val="de-DE"/>
        </w:rPr>
        <w:t>den Zweck der Maßnahme verdeutlicht auch die</w:t>
      </w:r>
      <w:r w:rsidR="00646F85">
        <w:rPr>
          <w:rFonts w:ascii="Times New Roman" w:hAnsi="Times New Roman" w:cs="Times New Roman"/>
          <w:sz w:val="24"/>
          <w:szCs w:val="24"/>
          <w:lang w:val="de-DE"/>
        </w:rPr>
        <w:t xml:space="preserve"> </w:t>
      </w:r>
      <w:r w:rsidR="009D4E06">
        <w:rPr>
          <w:rFonts w:ascii="Times New Roman" w:hAnsi="Times New Roman" w:cs="Times New Roman"/>
          <w:sz w:val="24"/>
          <w:szCs w:val="24"/>
          <w:lang w:val="de-DE"/>
        </w:rPr>
        <w:t xml:space="preserve">von Otho einberufene </w:t>
      </w:r>
      <w:r w:rsidR="00646F85" w:rsidRPr="009D4E06">
        <w:rPr>
          <w:rFonts w:ascii="Times New Roman" w:hAnsi="Times New Roman" w:cs="Times New Roman"/>
          <w:i/>
          <w:sz w:val="24"/>
          <w:szCs w:val="24"/>
          <w:lang w:val="la-Latn"/>
        </w:rPr>
        <w:t>contio</w:t>
      </w:r>
      <w:r w:rsidR="00646F85">
        <w:rPr>
          <w:rFonts w:ascii="Times New Roman" w:hAnsi="Times New Roman" w:cs="Times New Roman"/>
          <w:sz w:val="24"/>
          <w:szCs w:val="24"/>
          <w:lang w:val="de-DE"/>
        </w:rPr>
        <w:t xml:space="preserve">, </w:t>
      </w:r>
      <w:r w:rsidR="009D4E06">
        <w:rPr>
          <w:rFonts w:ascii="Times New Roman" w:hAnsi="Times New Roman" w:cs="Times New Roman"/>
          <w:sz w:val="24"/>
          <w:szCs w:val="24"/>
          <w:lang w:val="de-DE"/>
        </w:rPr>
        <w:t xml:space="preserve">die seinem Auszug aus der Stadt vorausging und </w:t>
      </w:r>
      <w:r w:rsidR="00646F85">
        <w:rPr>
          <w:rFonts w:ascii="Times New Roman" w:hAnsi="Times New Roman" w:cs="Times New Roman"/>
          <w:sz w:val="24"/>
          <w:szCs w:val="24"/>
          <w:lang w:val="de-DE"/>
        </w:rPr>
        <w:t xml:space="preserve">in der </w:t>
      </w:r>
      <w:r w:rsidR="00EA2CBB">
        <w:rPr>
          <w:rFonts w:ascii="Times New Roman" w:hAnsi="Times New Roman" w:cs="Times New Roman"/>
          <w:sz w:val="24"/>
          <w:szCs w:val="24"/>
          <w:lang w:val="de-DE"/>
        </w:rPr>
        <w:t xml:space="preserve">der Kaiser </w:t>
      </w:r>
      <w:r w:rsidR="00646F85">
        <w:rPr>
          <w:rFonts w:ascii="Times New Roman" w:hAnsi="Times New Roman" w:cs="Times New Roman"/>
          <w:sz w:val="24"/>
          <w:szCs w:val="24"/>
          <w:lang w:val="de-DE"/>
        </w:rPr>
        <w:t xml:space="preserve">in </w:t>
      </w:r>
      <w:r w:rsidR="009D4E06">
        <w:rPr>
          <w:rFonts w:ascii="Times New Roman" w:hAnsi="Times New Roman" w:cs="Times New Roman"/>
          <w:sz w:val="24"/>
          <w:szCs w:val="24"/>
          <w:lang w:val="de-DE"/>
        </w:rPr>
        <w:t xml:space="preserve">einer Rede </w:t>
      </w:r>
      <w:r w:rsidR="00646F85">
        <w:rPr>
          <w:rFonts w:ascii="Times New Roman" w:hAnsi="Times New Roman" w:cs="Times New Roman"/>
          <w:sz w:val="24"/>
          <w:szCs w:val="24"/>
          <w:lang w:val="de-DE"/>
        </w:rPr>
        <w:t xml:space="preserve">die </w:t>
      </w:r>
      <w:r w:rsidR="001D4B18">
        <w:rPr>
          <w:rFonts w:ascii="Times New Roman" w:hAnsi="Times New Roman" w:cs="Times New Roman"/>
          <w:i/>
          <w:sz w:val="24"/>
          <w:szCs w:val="24"/>
          <w:lang w:val="la-Latn"/>
        </w:rPr>
        <w:t>maiestetas</w:t>
      </w:r>
      <w:r w:rsidR="00646F85" w:rsidRPr="00646F85">
        <w:rPr>
          <w:rFonts w:ascii="Times New Roman" w:hAnsi="Times New Roman" w:cs="Times New Roman"/>
          <w:i/>
          <w:sz w:val="24"/>
          <w:szCs w:val="24"/>
          <w:lang w:val="la-Latn"/>
        </w:rPr>
        <w:t xml:space="preserve"> urbis </w:t>
      </w:r>
      <w:r w:rsidR="001D4B18" w:rsidRPr="001D4B18">
        <w:rPr>
          <w:rFonts w:ascii="Times New Roman" w:hAnsi="Times New Roman" w:cs="Times New Roman"/>
          <w:sz w:val="24"/>
          <w:szCs w:val="24"/>
          <w:lang w:val="la-Latn"/>
        </w:rPr>
        <w:t>und</w:t>
      </w:r>
      <w:r w:rsidR="00646F85" w:rsidRPr="001D4B18">
        <w:rPr>
          <w:rFonts w:ascii="Times New Roman" w:hAnsi="Times New Roman" w:cs="Times New Roman"/>
          <w:sz w:val="24"/>
          <w:szCs w:val="24"/>
          <w:lang w:val="la-Latn"/>
        </w:rPr>
        <w:t xml:space="preserve"> </w:t>
      </w:r>
      <w:r w:rsidR="001D4B18" w:rsidRPr="001D4B18">
        <w:rPr>
          <w:rFonts w:ascii="Times New Roman" w:hAnsi="Times New Roman" w:cs="Times New Roman"/>
          <w:sz w:val="24"/>
          <w:szCs w:val="24"/>
          <w:lang w:val="la-Latn"/>
        </w:rPr>
        <w:t>den</w:t>
      </w:r>
      <w:r w:rsidR="001D4B18">
        <w:rPr>
          <w:rFonts w:ascii="Times New Roman" w:hAnsi="Times New Roman" w:cs="Times New Roman"/>
          <w:i/>
          <w:sz w:val="24"/>
          <w:szCs w:val="24"/>
          <w:lang w:val="la-Latn"/>
        </w:rPr>
        <w:t xml:space="preserve"> consensus</w:t>
      </w:r>
      <w:r w:rsidR="00646F85" w:rsidRPr="00646F85">
        <w:rPr>
          <w:rFonts w:ascii="Times New Roman" w:hAnsi="Times New Roman" w:cs="Times New Roman"/>
          <w:i/>
          <w:sz w:val="24"/>
          <w:szCs w:val="24"/>
          <w:lang w:val="la-Latn"/>
        </w:rPr>
        <w:t xml:space="preserve"> populi ac senatus pro se</w:t>
      </w:r>
      <w:r w:rsidR="00646F85">
        <w:rPr>
          <w:rFonts w:ascii="Times New Roman" w:hAnsi="Times New Roman" w:cs="Times New Roman"/>
          <w:sz w:val="24"/>
          <w:szCs w:val="24"/>
          <w:lang w:val="de-DE"/>
        </w:rPr>
        <w:t xml:space="preserve"> </w:t>
      </w:r>
      <w:r w:rsidR="009D4E06">
        <w:rPr>
          <w:rFonts w:ascii="Times New Roman" w:hAnsi="Times New Roman" w:cs="Times New Roman"/>
          <w:sz w:val="24"/>
          <w:szCs w:val="24"/>
          <w:lang w:val="de-DE"/>
        </w:rPr>
        <w:t>ge</w:t>
      </w:r>
      <w:r w:rsidR="00646F85">
        <w:rPr>
          <w:rFonts w:ascii="Times New Roman" w:hAnsi="Times New Roman" w:cs="Times New Roman"/>
          <w:sz w:val="24"/>
          <w:szCs w:val="24"/>
          <w:lang w:val="de-DE"/>
        </w:rPr>
        <w:t>rühmte</w:t>
      </w:r>
      <w:r w:rsidR="009D4E06">
        <w:rPr>
          <w:rFonts w:ascii="Times New Roman" w:hAnsi="Times New Roman" w:cs="Times New Roman"/>
          <w:sz w:val="24"/>
          <w:szCs w:val="24"/>
          <w:lang w:val="de-DE"/>
        </w:rPr>
        <w:t xml:space="preserve"> habe, wie Tacitus berichtet</w:t>
      </w:r>
      <w:r w:rsidR="00B454C3">
        <w:rPr>
          <w:rFonts w:ascii="Times New Roman" w:hAnsi="Times New Roman" w:cs="Times New Roman"/>
          <w:sz w:val="24"/>
          <w:szCs w:val="24"/>
          <w:lang w:val="de-DE"/>
        </w:rPr>
        <w:t>.</w:t>
      </w:r>
      <w:r w:rsidR="00B454C3">
        <w:rPr>
          <w:rStyle w:val="Funotenzeichen"/>
          <w:rFonts w:ascii="Times New Roman" w:hAnsi="Times New Roman" w:cs="Times New Roman"/>
          <w:sz w:val="24"/>
          <w:szCs w:val="24"/>
          <w:lang w:val="de-DE"/>
        </w:rPr>
        <w:footnoteReference w:id="144"/>
      </w:r>
      <w:r w:rsidR="00B454C3">
        <w:rPr>
          <w:rFonts w:ascii="Times New Roman" w:hAnsi="Times New Roman" w:cs="Times New Roman"/>
          <w:sz w:val="24"/>
          <w:szCs w:val="24"/>
          <w:lang w:val="de-DE"/>
        </w:rPr>
        <w:t xml:space="preserve"> </w:t>
      </w:r>
      <w:r w:rsidR="00F20129">
        <w:rPr>
          <w:rFonts w:ascii="Times New Roman" w:hAnsi="Times New Roman" w:cs="Times New Roman"/>
          <w:sz w:val="24"/>
          <w:szCs w:val="24"/>
          <w:lang w:val="de-DE"/>
        </w:rPr>
        <w:t>Die ihn begleitenden Senatoren und Ritter</w:t>
      </w:r>
      <w:r w:rsidR="009D4E06">
        <w:rPr>
          <w:rFonts w:ascii="Times New Roman" w:hAnsi="Times New Roman" w:cs="Times New Roman"/>
          <w:sz w:val="24"/>
          <w:szCs w:val="24"/>
          <w:lang w:val="de-DE"/>
        </w:rPr>
        <w:t xml:space="preserve"> </w:t>
      </w:r>
      <w:r w:rsidR="00B454C3">
        <w:rPr>
          <w:rFonts w:ascii="Times New Roman" w:hAnsi="Times New Roman" w:cs="Times New Roman"/>
          <w:sz w:val="24"/>
          <w:szCs w:val="24"/>
          <w:lang w:val="de-DE"/>
        </w:rPr>
        <w:t xml:space="preserve">fanden </w:t>
      </w:r>
      <w:r w:rsidR="002E309C">
        <w:rPr>
          <w:rFonts w:ascii="Times New Roman" w:hAnsi="Times New Roman" w:cs="Times New Roman"/>
          <w:sz w:val="24"/>
          <w:szCs w:val="24"/>
          <w:lang w:val="de-DE"/>
        </w:rPr>
        <w:t xml:space="preserve">sich </w:t>
      </w:r>
      <w:r w:rsidR="00B454C3">
        <w:rPr>
          <w:rFonts w:ascii="Times New Roman" w:hAnsi="Times New Roman" w:cs="Times New Roman"/>
          <w:sz w:val="24"/>
          <w:szCs w:val="24"/>
          <w:lang w:val="de-DE"/>
        </w:rPr>
        <w:t xml:space="preserve">jedoch wenig später </w:t>
      </w:r>
      <w:r w:rsidR="002E309C">
        <w:rPr>
          <w:rFonts w:ascii="Times New Roman" w:hAnsi="Times New Roman" w:cs="Times New Roman"/>
          <w:sz w:val="24"/>
          <w:szCs w:val="24"/>
          <w:lang w:val="de-DE"/>
        </w:rPr>
        <w:t xml:space="preserve">in einer unangenehmen Lage wieder, als </w:t>
      </w:r>
      <w:r w:rsidR="00B454C3">
        <w:rPr>
          <w:rFonts w:ascii="Times New Roman" w:hAnsi="Times New Roman" w:cs="Times New Roman"/>
          <w:sz w:val="24"/>
          <w:szCs w:val="24"/>
          <w:lang w:val="de-DE"/>
        </w:rPr>
        <w:t xml:space="preserve">nach der Ersten Schlacht </w:t>
      </w:r>
      <w:r w:rsidR="003446C7">
        <w:rPr>
          <w:rFonts w:ascii="Times New Roman" w:hAnsi="Times New Roman" w:cs="Times New Roman"/>
          <w:sz w:val="24"/>
          <w:szCs w:val="24"/>
          <w:lang w:val="de-DE"/>
        </w:rPr>
        <w:t>bei</w:t>
      </w:r>
      <w:r w:rsidR="00B454C3">
        <w:rPr>
          <w:rFonts w:ascii="Times New Roman" w:hAnsi="Times New Roman" w:cs="Times New Roman"/>
          <w:sz w:val="24"/>
          <w:szCs w:val="24"/>
          <w:lang w:val="de-DE"/>
        </w:rPr>
        <w:t xml:space="preserve"> Bedriacum </w:t>
      </w:r>
      <w:r w:rsidR="00F20129">
        <w:rPr>
          <w:rFonts w:ascii="Times New Roman" w:hAnsi="Times New Roman" w:cs="Times New Roman"/>
          <w:sz w:val="24"/>
          <w:szCs w:val="24"/>
          <w:lang w:val="de-DE"/>
        </w:rPr>
        <w:t xml:space="preserve">Mitte </w:t>
      </w:r>
      <w:r w:rsidR="00B454C3">
        <w:rPr>
          <w:rFonts w:ascii="Times New Roman" w:hAnsi="Times New Roman" w:cs="Times New Roman"/>
          <w:sz w:val="24"/>
          <w:szCs w:val="24"/>
          <w:lang w:val="de-DE"/>
        </w:rPr>
        <w:t xml:space="preserve">April </w:t>
      </w:r>
      <w:r w:rsidR="002E309C">
        <w:rPr>
          <w:rFonts w:ascii="Times New Roman" w:hAnsi="Times New Roman" w:cs="Times New Roman"/>
          <w:sz w:val="24"/>
          <w:szCs w:val="24"/>
          <w:lang w:val="de-DE"/>
        </w:rPr>
        <w:t xml:space="preserve">Othos Niederlage nicht mehr abzuwenden war. </w:t>
      </w:r>
      <w:r w:rsidR="00D221EB">
        <w:rPr>
          <w:rFonts w:ascii="Times New Roman" w:hAnsi="Times New Roman" w:cs="Times New Roman"/>
          <w:sz w:val="24"/>
          <w:szCs w:val="24"/>
          <w:lang w:val="de-DE"/>
        </w:rPr>
        <w:t xml:space="preserve">Der Kaiser </w:t>
      </w:r>
      <w:r w:rsidR="002E309C">
        <w:rPr>
          <w:rFonts w:ascii="Times New Roman" w:hAnsi="Times New Roman" w:cs="Times New Roman"/>
          <w:sz w:val="24"/>
          <w:szCs w:val="24"/>
          <w:lang w:val="de-DE"/>
        </w:rPr>
        <w:t>versuchte</w:t>
      </w:r>
      <w:r w:rsidR="00B454C3">
        <w:rPr>
          <w:rFonts w:ascii="Times New Roman" w:hAnsi="Times New Roman" w:cs="Times New Roman"/>
          <w:sz w:val="24"/>
          <w:szCs w:val="24"/>
          <w:lang w:val="de-DE"/>
        </w:rPr>
        <w:t>,</w:t>
      </w:r>
      <w:r w:rsidR="002E309C">
        <w:rPr>
          <w:rFonts w:ascii="Times New Roman" w:hAnsi="Times New Roman" w:cs="Times New Roman"/>
          <w:sz w:val="24"/>
          <w:szCs w:val="24"/>
          <w:lang w:val="de-DE"/>
        </w:rPr>
        <w:t xml:space="preserve"> diesem Problem aktiv zu begegnen, was ihm die antiken </w:t>
      </w:r>
      <w:r w:rsidR="002E309C">
        <w:rPr>
          <w:rFonts w:ascii="Times New Roman" w:hAnsi="Times New Roman" w:cs="Times New Roman"/>
          <w:sz w:val="24"/>
          <w:szCs w:val="24"/>
          <w:lang w:val="de-DE"/>
        </w:rPr>
        <w:lastRenderedPageBreak/>
        <w:t>Autoren</w:t>
      </w:r>
      <w:r w:rsidR="00D221EB">
        <w:rPr>
          <w:rFonts w:ascii="Times New Roman" w:hAnsi="Times New Roman" w:cs="Times New Roman"/>
          <w:sz w:val="24"/>
          <w:szCs w:val="24"/>
          <w:lang w:val="de-DE"/>
        </w:rPr>
        <w:t xml:space="preserve"> –</w:t>
      </w:r>
      <w:r w:rsidR="002E309C">
        <w:rPr>
          <w:rFonts w:ascii="Times New Roman" w:hAnsi="Times New Roman" w:cs="Times New Roman"/>
          <w:sz w:val="24"/>
          <w:szCs w:val="24"/>
          <w:lang w:val="de-DE"/>
        </w:rPr>
        <w:t xml:space="preserve"> bei aller Kritik, die sie </w:t>
      </w:r>
      <w:r w:rsidR="00D221EB">
        <w:rPr>
          <w:rFonts w:ascii="Times New Roman" w:hAnsi="Times New Roman" w:cs="Times New Roman"/>
          <w:sz w:val="24"/>
          <w:szCs w:val="24"/>
          <w:lang w:val="de-DE"/>
        </w:rPr>
        <w:t>sonst an Neros</w:t>
      </w:r>
      <w:r w:rsidR="002E309C">
        <w:rPr>
          <w:rFonts w:ascii="Times New Roman" w:hAnsi="Times New Roman" w:cs="Times New Roman"/>
          <w:sz w:val="24"/>
          <w:szCs w:val="24"/>
          <w:lang w:val="de-DE"/>
        </w:rPr>
        <w:t xml:space="preserve"> Gefolgsmann üben</w:t>
      </w:r>
      <w:r w:rsidR="00D221EB">
        <w:rPr>
          <w:rFonts w:ascii="Times New Roman" w:hAnsi="Times New Roman" w:cs="Times New Roman"/>
          <w:sz w:val="24"/>
          <w:szCs w:val="24"/>
          <w:lang w:val="de-DE"/>
        </w:rPr>
        <w:t xml:space="preserve"> –</w:t>
      </w:r>
      <w:r w:rsidR="002E309C">
        <w:rPr>
          <w:rFonts w:ascii="Times New Roman" w:hAnsi="Times New Roman" w:cs="Times New Roman"/>
          <w:sz w:val="24"/>
          <w:szCs w:val="24"/>
          <w:lang w:val="de-DE"/>
        </w:rPr>
        <w:t xml:space="preserve"> </w:t>
      </w:r>
      <w:r w:rsidR="00B454C3">
        <w:rPr>
          <w:rFonts w:ascii="Times New Roman" w:hAnsi="Times New Roman" w:cs="Times New Roman"/>
          <w:sz w:val="24"/>
          <w:szCs w:val="24"/>
          <w:lang w:val="de-DE"/>
        </w:rPr>
        <w:t xml:space="preserve">durchaus </w:t>
      </w:r>
      <w:r w:rsidR="002E309C">
        <w:rPr>
          <w:rFonts w:ascii="Times New Roman" w:hAnsi="Times New Roman" w:cs="Times New Roman"/>
          <w:sz w:val="24"/>
          <w:szCs w:val="24"/>
          <w:lang w:val="de-DE"/>
        </w:rPr>
        <w:t>zu</w:t>
      </w:r>
      <w:r w:rsidR="00B23180">
        <w:rPr>
          <w:rFonts w:ascii="Times New Roman" w:hAnsi="Times New Roman" w:cs="Times New Roman"/>
          <w:sz w:val="24"/>
          <w:szCs w:val="24"/>
          <w:lang w:val="de-DE"/>
        </w:rPr>
        <w:t>g</w:t>
      </w:r>
      <w:r w:rsidR="002E309C">
        <w:rPr>
          <w:rFonts w:ascii="Times New Roman" w:hAnsi="Times New Roman" w:cs="Times New Roman"/>
          <w:sz w:val="24"/>
          <w:szCs w:val="24"/>
          <w:lang w:val="de-DE"/>
        </w:rPr>
        <w:t xml:space="preserve">ute halten: </w:t>
      </w:r>
      <w:r w:rsidR="00D221EB">
        <w:rPr>
          <w:rFonts w:ascii="Times New Roman" w:hAnsi="Times New Roman" w:cs="Times New Roman"/>
          <w:sz w:val="24"/>
          <w:szCs w:val="24"/>
          <w:lang w:val="de-DE"/>
        </w:rPr>
        <w:t xml:space="preserve">Otho </w:t>
      </w:r>
      <w:r w:rsidR="002E309C">
        <w:rPr>
          <w:rFonts w:ascii="Times New Roman" w:hAnsi="Times New Roman" w:cs="Times New Roman"/>
          <w:sz w:val="24"/>
          <w:szCs w:val="24"/>
          <w:lang w:val="de-DE"/>
        </w:rPr>
        <w:t>selbst entschl</w:t>
      </w:r>
      <w:r w:rsidR="00C83A72">
        <w:rPr>
          <w:rFonts w:ascii="Times New Roman" w:hAnsi="Times New Roman" w:cs="Times New Roman"/>
          <w:sz w:val="24"/>
          <w:szCs w:val="24"/>
          <w:lang w:val="de-DE"/>
        </w:rPr>
        <w:t>oss</w:t>
      </w:r>
      <w:r w:rsidR="002E309C">
        <w:rPr>
          <w:rFonts w:ascii="Times New Roman" w:hAnsi="Times New Roman" w:cs="Times New Roman"/>
          <w:sz w:val="24"/>
          <w:szCs w:val="24"/>
          <w:lang w:val="de-DE"/>
        </w:rPr>
        <w:t xml:space="preserve"> sich zum Selbstmord, doch </w:t>
      </w:r>
      <w:r w:rsidR="007A77C5">
        <w:rPr>
          <w:rFonts w:ascii="Times New Roman" w:hAnsi="Times New Roman" w:cs="Times New Roman"/>
          <w:sz w:val="24"/>
          <w:szCs w:val="24"/>
          <w:lang w:val="de-DE"/>
        </w:rPr>
        <w:t>schickt</w:t>
      </w:r>
      <w:r w:rsidR="00C83A72">
        <w:rPr>
          <w:rFonts w:ascii="Times New Roman" w:hAnsi="Times New Roman" w:cs="Times New Roman"/>
          <w:sz w:val="24"/>
          <w:szCs w:val="24"/>
          <w:lang w:val="de-DE"/>
        </w:rPr>
        <w:t>e</w:t>
      </w:r>
      <w:r w:rsidR="007A77C5">
        <w:rPr>
          <w:rFonts w:ascii="Times New Roman" w:hAnsi="Times New Roman" w:cs="Times New Roman"/>
          <w:sz w:val="24"/>
          <w:szCs w:val="24"/>
          <w:lang w:val="de-DE"/>
        </w:rPr>
        <w:t xml:space="preserve"> </w:t>
      </w:r>
      <w:r w:rsidR="002E309C">
        <w:rPr>
          <w:rFonts w:ascii="Times New Roman" w:hAnsi="Times New Roman" w:cs="Times New Roman"/>
          <w:sz w:val="24"/>
          <w:szCs w:val="24"/>
          <w:lang w:val="de-DE"/>
        </w:rPr>
        <w:t xml:space="preserve">er vorher </w:t>
      </w:r>
      <w:r w:rsidR="007A77C5">
        <w:rPr>
          <w:rFonts w:ascii="Times New Roman" w:hAnsi="Times New Roman" w:cs="Times New Roman"/>
          <w:sz w:val="24"/>
          <w:szCs w:val="24"/>
          <w:lang w:val="de-DE"/>
        </w:rPr>
        <w:t>seine unmittelbare Begleitung fort, um sie in Sicherheit zu bringen</w:t>
      </w:r>
      <w:r w:rsidR="00D221EB">
        <w:rPr>
          <w:rFonts w:ascii="Times New Roman" w:hAnsi="Times New Roman" w:cs="Times New Roman"/>
          <w:sz w:val="24"/>
          <w:szCs w:val="24"/>
          <w:lang w:val="de-DE"/>
        </w:rPr>
        <w:t xml:space="preserve">; ferner </w:t>
      </w:r>
      <w:r w:rsidR="002E309C">
        <w:rPr>
          <w:rFonts w:ascii="Times New Roman" w:hAnsi="Times New Roman" w:cs="Times New Roman"/>
          <w:sz w:val="24"/>
          <w:szCs w:val="24"/>
          <w:lang w:val="de-DE"/>
        </w:rPr>
        <w:t>vernichtet</w:t>
      </w:r>
      <w:r w:rsidR="00486BD4">
        <w:rPr>
          <w:rFonts w:ascii="Times New Roman" w:hAnsi="Times New Roman" w:cs="Times New Roman"/>
          <w:sz w:val="24"/>
          <w:szCs w:val="24"/>
          <w:lang w:val="de-DE"/>
        </w:rPr>
        <w:t>e</w:t>
      </w:r>
      <w:r w:rsidR="002E309C">
        <w:rPr>
          <w:rFonts w:ascii="Times New Roman" w:hAnsi="Times New Roman" w:cs="Times New Roman"/>
          <w:sz w:val="24"/>
          <w:szCs w:val="24"/>
          <w:lang w:val="de-DE"/>
        </w:rPr>
        <w:t xml:space="preserve"> </w:t>
      </w:r>
      <w:r w:rsidR="00D221EB">
        <w:rPr>
          <w:rFonts w:ascii="Times New Roman" w:hAnsi="Times New Roman" w:cs="Times New Roman"/>
          <w:sz w:val="24"/>
          <w:szCs w:val="24"/>
          <w:lang w:val="de-DE"/>
        </w:rPr>
        <w:t xml:space="preserve">Otho </w:t>
      </w:r>
      <w:r w:rsidR="002E309C">
        <w:rPr>
          <w:rFonts w:ascii="Times New Roman" w:hAnsi="Times New Roman" w:cs="Times New Roman"/>
          <w:sz w:val="24"/>
          <w:szCs w:val="24"/>
          <w:lang w:val="de-DE"/>
        </w:rPr>
        <w:t xml:space="preserve">Korrespondenz, </w:t>
      </w:r>
      <w:r w:rsidR="00D221EB">
        <w:rPr>
          <w:rFonts w:ascii="Times New Roman" w:hAnsi="Times New Roman" w:cs="Times New Roman"/>
          <w:sz w:val="24"/>
          <w:szCs w:val="24"/>
          <w:lang w:val="de-DE"/>
        </w:rPr>
        <w:t xml:space="preserve">welche </w:t>
      </w:r>
      <w:r w:rsidR="002E309C">
        <w:rPr>
          <w:rFonts w:ascii="Times New Roman" w:hAnsi="Times New Roman" w:cs="Times New Roman"/>
          <w:sz w:val="24"/>
          <w:szCs w:val="24"/>
          <w:lang w:val="de-DE"/>
        </w:rPr>
        <w:t xml:space="preserve">die </w:t>
      </w:r>
      <w:r w:rsidR="00D221EB">
        <w:rPr>
          <w:rFonts w:ascii="Times New Roman" w:hAnsi="Times New Roman" w:cs="Times New Roman"/>
          <w:sz w:val="24"/>
          <w:szCs w:val="24"/>
          <w:lang w:val="de-DE"/>
        </w:rPr>
        <w:t xml:space="preserve">Flüchtenden </w:t>
      </w:r>
      <w:r w:rsidR="002E309C">
        <w:rPr>
          <w:rFonts w:ascii="Times New Roman" w:hAnsi="Times New Roman" w:cs="Times New Roman"/>
          <w:sz w:val="24"/>
          <w:szCs w:val="24"/>
          <w:lang w:val="de-DE"/>
        </w:rPr>
        <w:t>kompro</w:t>
      </w:r>
      <w:r w:rsidR="00AC3418">
        <w:rPr>
          <w:rFonts w:ascii="Times New Roman" w:hAnsi="Times New Roman" w:cs="Times New Roman"/>
          <w:sz w:val="24"/>
          <w:szCs w:val="24"/>
          <w:lang w:val="de-DE"/>
        </w:rPr>
        <w:t>m</w:t>
      </w:r>
      <w:r w:rsidR="002E309C">
        <w:rPr>
          <w:rFonts w:ascii="Times New Roman" w:hAnsi="Times New Roman" w:cs="Times New Roman"/>
          <w:sz w:val="24"/>
          <w:szCs w:val="24"/>
          <w:lang w:val="de-DE"/>
        </w:rPr>
        <w:t>it</w:t>
      </w:r>
      <w:r w:rsidR="00AC3418">
        <w:rPr>
          <w:rFonts w:ascii="Times New Roman" w:hAnsi="Times New Roman" w:cs="Times New Roman"/>
          <w:sz w:val="24"/>
          <w:szCs w:val="24"/>
          <w:lang w:val="de-DE"/>
        </w:rPr>
        <w:t>t</w:t>
      </w:r>
      <w:r w:rsidR="002E309C">
        <w:rPr>
          <w:rFonts w:ascii="Times New Roman" w:hAnsi="Times New Roman" w:cs="Times New Roman"/>
          <w:sz w:val="24"/>
          <w:szCs w:val="24"/>
          <w:lang w:val="de-DE"/>
        </w:rPr>
        <w:t>iert hätte.</w:t>
      </w:r>
      <w:r w:rsidR="002E309C">
        <w:rPr>
          <w:rStyle w:val="Funotenzeichen"/>
          <w:rFonts w:ascii="Times New Roman" w:hAnsi="Times New Roman" w:cs="Times New Roman"/>
          <w:sz w:val="24"/>
          <w:szCs w:val="24"/>
          <w:lang w:val="de-DE"/>
        </w:rPr>
        <w:footnoteReference w:id="145"/>
      </w:r>
      <w:r w:rsidR="00EA6402">
        <w:rPr>
          <w:rFonts w:ascii="Times New Roman" w:hAnsi="Times New Roman" w:cs="Times New Roman"/>
          <w:sz w:val="24"/>
          <w:szCs w:val="24"/>
          <w:lang w:val="de-DE"/>
        </w:rPr>
        <w:t xml:space="preserve"> </w:t>
      </w:r>
    </w:p>
    <w:p w:rsidR="003446C7" w:rsidRDefault="007A77C5" w:rsidP="00CE24B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Doch eine große Gruppe – </w:t>
      </w:r>
      <w:r w:rsidRPr="007A77C5">
        <w:rPr>
          <w:rFonts w:ascii="Times New Roman" w:hAnsi="Times New Roman" w:cs="Times New Roman"/>
          <w:i/>
          <w:sz w:val="24"/>
          <w:szCs w:val="24"/>
          <w:lang w:val="la-Latn"/>
        </w:rPr>
        <w:t>magna</w:t>
      </w:r>
      <w:r w:rsidRPr="007A77C5">
        <w:rPr>
          <w:rFonts w:ascii="Times New Roman" w:hAnsi="Times New Roman" w:cs="Times New Roman"/>
          <w:sz w:val="24"/>
          <w:szCs w:val="24"/>
          <w:lang w:val="la-Latn"/>
        </w:rPr>
        <w:t xml:space="preserve"> </w:t>
      </w:r>
      <w:r w:rsidRPr="007A77C5">
        <w:rPr>
          <w:rFonts w:ascii="Times New Roman" w:hAnsi="Times New Roman" w:cs="Times New Roman"/>
          <w:i/>
          <w:sz w:val="24"/>
          <w:szCs w:val="24"/>
          <w:lang w:val="la-Latn"/>
        </w:rPr>
        <w:t>pars</w:t>
      </w:r>
      <w:r w:rsidRPr="007A77C5">
        <w:rPr>
          <w:rFonts w:ascii="Times New Roman" w:hAnsi="Times New Roman" w:cs="Times New Roman"/>
          <w:sz w:val="24"/>
          <w:szCs w:val="24"/>
          <w:lang w:val="la-Latn"/>
        </w:rPr>
        <w:t xml:space="preserve"> </w:t>
      </w:r>
      <w:r w:rsidRPr="007A77C5">
        <w:rPr>
          <w:rFonts w:ascii="Times New Roman" w:hAnsi="Times New Roman" w:cs="Times New Roman"/>
          <w:i/>
          <w:sz w:val="24"/>
          <w:szCs w:val="24"/>
          <w:lang w:val="la-Latn"/>
        </w:rPr>
        <w:t>senatus</w:t>
      </w:r>
      <w:r>
        <w:rPr>
          <w:rFonts w:ascii="Times New Roman" w:hAnsi="Times New Roman" w:cs="Times New Roman"/>
          <w:i/>
          <w:sz w:val="24"/>
          <w:szCs w:val="24"/>
        </w:rPr>
        <w:t xml:space="preserve"> </w:t>
      </w:r>
      <w:r w:rsidRPr="007A77C5">
        <w:rPr>
          <w:rFonts w:ascii="Times New Roman" w:hAnsi="Times New Roman" w:cs="Times New Roman"/>
          <w:i/>
          <w:sz w:val="24"/>
          <w:szCs w:val="24"/>
          <w:lang w:val="la-Latn"/>
        </w:rPr>
        <w:t>profecta cum Othone ab urbe</w:t>
      </w:r>
      <w:r>
        <w:rPr>
          <w:rFonts w:ascii="Times New Roman" w:hAnsi="Times New Roman" w:cs="Times New Roman"/>
          <w:sz w:val="24"/>
          <w:szCs w:val="24"/>
          <w:lang w:val="de-DE"/>
        </w:rPr>
        <w:t xml:space="preserve">, wie Tacitus es formuliert – </w:t>
      </w:r>
      <w:r w:rsidR="008D3CC1">
        <w:rPr>
          <w:rFonts w:ascii="Times New Roman" w:hAnsi="Times New Roman" w:cs="Times New Roman"/>
          <w:sz w:val="24"/>
          <w:szCs w:val="24"/>
          <w:lang w:val="de-DE"/>
        </w:rPr>
        <w:t>war</w:t>
      </w:r>
      <w:r>
        <w:rPr>
          <w:rFonts w:ascii="Times New Roman" w:hAnsi="Times New Roman" w:cs="Times New Roman"/>
          <w:sz w:val="24"/>
          <w:szCs w:val="24"/>
          <w:lang w:val="de-DE"/>
        </w:rPr>
        <w:t xml:space="preserve"> </w:t>
      </w:r>
      <w:r w:rsidR="00C83A72">
        <w:rPr>
          <w:rFonts w:ascii="Times New Roman" w:hAnsi="Times New Roman" w:cs="Times New Roman"/>
          <w:sz w:val="24"/>
          <w:szCs w:val="24"/>
          <w:lang w:val="de-DE"/>
        </w:rPr>
        <w:t xml:space="preserve">vor der Schlacht </w:t>
      </w:r>
      <w:r>
        <w:rPr>
          <w:rFonts w:ascii="Times New Roman" w:hAnsi="Times New Roman" w:cs="Times New Roman"/>
          <w:sz w:val="24"/>
          <w:szCs w:val="24"/>
          <w:lang w:val="de-DE"/>
        </w:rPr>
        <w:t xml:space="preserve">in Mutina zurückgeblieben </w:t>
      </w:r>
      <w:r w:rsidR="008D3CC1">
        <w:rPr>
          <w:rFonts w:ascii="Times New Roman" w:hAnsi="Times New Roman" w:cs="Times New Roman"/>
          <w:sz w:val="24"/>
          <w:szCs w:val="24"/>
          <w:lang w:val="de-DE"/>
        </w:rPr>
        <w:t>und geriet nun in arge Bedrängnis:</w:t>
      </w:r>
      <w:r w:rsidR="00C33B81">
        <w:rPr>
          <w:rStyle w:val="Funotenzeichen"/>
          <w:rFonts w:ascii="Times New Roman" w:hAnsi="Times New Roman" w:cs="Times New Roman"/>
          <w:sz w:val="24"/>
          <w:szCs w:val="24"/>
          <w:lang w:val="de-DE"/>
        </w:rPr>
        <w:footnoteReference w:id="146"/>
      </w:r>
      <w:r w:rsidR="008D3CC1">
        <w:rPr>
          <w:rFonts w:ascii="Times New Roman" w:hAnsi="Times New Roman" w:cs="Times New Roman"/>
          <w:sz w:val="24"/>
          <w:szCs w:val="24"/>
          <w:lang w:val="de-DE"/>
        </w:rPr>
        <w:t xml:space="preserve"> </w:t>
      </w:r>
      <w:r w:rsidR="00C33B81">
        <w:rPr>
          <w:rFonts w:ascii="Times New Roman" w:hAnsi="Times New Roman" w:cs="Times New Roman"/>
          <w:sz w:val="24"/>
          <w:szCs w:val="24"/>
          <w:lang w:val="de-DE"/>
        </w:rPr>
        <w:t>Denn e</w:t>
      </w:r>
      <w:r w:rsidR="008D3CC1">
        <w:rPr>
          <w:rFonts w:ascii="Times New Roman" w:hAnsi="Times New Roman" w:cs="Times New Roman"/>
          <w:sz w:val="24"/>
          <w:szCs w:val="24"/>
          <w:lang w:val="de-DE"/>
        </w:rPr>
        <w:t xml:space="preserve">inerseits sah </w:t>
      </w:r>
      <w:r w:rsidR="00C33B81">
        <w:rPr>
          <w:rFonts w:ascii="Times New Roman" w:hAnsi="Times New Roman" w:cs="Times New Roman"/>
          <w:sz w:val="24"/>
          <w:szCs w:val="24"/>
          <w:lang w:val="de-DE"/>
        </w:rPr>
        <w:t xml:space="preserve">man </w:t>
      </w:r>
      <w:r w:rsidR="008D3CC1">
        <w:rPr>
          <w:rFonts w:ascii="Times New Roman" w:hAnsi="Times New Roman" w:cs="Times New Roman"/>
          <w:sz w:val="24"/>
          <w:szCs w:val="24"/>
          <w:lang w:val="de-DE"/>
        </w:rPr>
        <w:t>sich durch Othos Soldaten bedroht, die dem Gerücht von Niederlage und Tod ihres Kaisers keinen Glauben schenken wollte</w:t>
      </w:r>
      <w:r w:rsidR="00C33B81">
        <w:rPr>
          <w:rFonts w:ascii="Times New Roman" w:hAnsi="Times New Roman" w:cs="Times New Roman"/>
          <w:sz w:val="24"/>
          <w:szCs w:val="24"/>
          <w:lang w:val="de-DE"/>
        </w:rPr>
        <w:t>n</w:t>
      </w:r>
      <w:r w:rsidR="008D3CC1">
        <w:rPr>
          <w:rFonts w:ascii="Times New Roman" w:hAnsi="Times New Roman" w:cs="Times New Roman"/>
          <w:sz w:val="24"/>
          <w:szCs w:val="24"/>
          <w:lang w:val="de-DE"/>
        </w:rPr>
        <w:t>, andererseits stand zu befürchteten, die Vitellianer könnten sie verdächtigen, die Anerkennung ihres Sieges zu verzögern</w:t>
      </w:r>
      <w:r w:rsidR="00C33B81">
        <w:rPr>
          <w:rFonts w:ascii="Times New Roman" w:hAnsi="Times New Roman" w:cs="Times New Roman"/>
          <w:sz w:val="24"/>
          <w:szCs w:val="24"/>
          <w:lang w:val="de-DE"/>
        </w:rPr>
        <w:t xml:space="preserve">. </w:t>
      </w:r>
      <w:r w:rsidR="00DF2C2C">
        <w:rPr>
          <w:rFonts w:ascii="Times New Roman" w:hAnsi="Times New Roman" w:cs="Times New Roman"/>
          <w:sz w:val="24"/>
          <w:szCs w:val="24"/>
          <w:lang w:val="de-DE"/>
        </w:rPr>
        <w:t>Noch v</w:t>
      </w:r>
      <w:r w:rsidR="00C33B81">
        <w:rPr>
          <w:rFonts w:ascii="Times New Roman" w:hAnsi="Times New Roman" w:cs="Times New Roman"/>
          <w:sz w:val="24"/>
          <w:szCs w:val="24"/>
          <w:lang w:val="de-DE"/>
        </w:rPr>
        <w:t xml:space="preserve">ergrößert </w:t>
      </w:r>
      <w:r w:rsidR="00DF2C2C">
        <w:rPr>
          <w:rFonts w:ascii="Times New Roman" w:hAnsi="Times New Roman" w:cs="Times New Roman"/>
          <w:sz w:val="24"/>
          <w:szCs w:val="24"/>
          <w:lang w:val="de-DE"/>
        </w:rPr>
        <w:t xml:space="preserve">habe </w:t>
      </w:r>
      <w:r w:rsidR="00C33B81">
        <w:rPr>
          <w:rFonts w:ascii="Times New Roman" w:hAnsi="Times New Roman" w:cs="Times New Roman"/>
          <w:sz w:val="24"/>
          <w:szCs w:val="24"/>
          <w:lang w:val="de-DE"/>
        </w:rPr>
        <w:t xml:space="preserve">diese Sorge </w:t>
      </w:r>
      <w:r w:rsidR="00DF2C2C">
        <w:rPr>
          <w:rFonts w:ascii="Times New Roman" w:hAnsi="Times New Roman" w:cs="Times New Roman"/>
          <w:sz w:val="24"/>
          <w:szCs w:val="24"/>
          <w:lang w:val="de-DE"/>
        </w:rPr>
        <w:t xml:space="preserve">der </w:t>
      </w:r>
      <w:r w:rsidR="00486BD4">
        <w:rPr>
          <w:rFonts w:ascii="Times New Roman" w:hAnsi="Times New Roman" w:cs="Times New Roman"/>
          <w:sz w:val="24"/>
          <w:szCs w:val="24"/>
          <w:lang w:val="de-DE"/>
        </w:rPr>
        <w:t>Stadtrat</w:t>
      </w:r>
      <w:r w:rsidR="005B2E0D">
        <w:rPr>
          <w:rFonts w:ascii="Times New Roman" w:hAnsi="Times New Roman" w:cs="Times New Roman"/>
          <w:sz w:val="24"/>
          <w:szCs w:val="24"/>
          <w:lang w:val="de-DE"/>
        </w:rPr>
        <w:t xml:space="preserve"> </w:t>
      </w:r>
      <w:r w:rsidR="00C33B81">
        <w:rPr>
          <w:rFonts w:ascii="Times New Roman" w:hAnsi="Times New Roman" w:cs="Times New Roman"/>
          <w:sz w:val="24"/>
          <w:szCs w:val="24"/>
          <w:lang w:val="de-DE"/>
        </w:rPr>
        <w:t>Mutina</w:t>
      </w:r>
      <w:r w:rsidR="00486BD4">
        <w:rPr>
          <w:rFonts w:ascii="Times New Roman" w:hAnsi="Times New Roman" w:cs="Times New Roman"/>
          <w:sz w:val="24"/>
          <w:szCs w:val="24"/>
          <w:lang w:val="de-DE"/>
        </w:rPr>
        <w:t>s</w:t>
      </w:r>
      <w:r w:rsidR="00C33B81">
        <w:rPr>
          <w:rFonts w:ascii="Times New Roman" w:hAnsi="Times New Roman" w:cs="Times New Roman"/>
          <w:sz w:val="24"/>
          <w:szCs w:val="24"/>
          <w:lang w:val="de-DE"/>
        </w:rPr>
        <w:t xml:space="preserve">, der den Senatoren Waffen und Geld angeboten und sie </w:t>
      </w:r>
      <w:r w:rsidR="005B2E0D">
        <w:rPr>
          <w:rFonts w:ascii="Times New Roman" w:hAnsi="Times New Roman" w:cs="Times New Roman"/>
          <w:sz w:val="24"/>
          <w:szCs w:val="24"/>
          <w:lang w:val="de-DE"/>
        </w:rPr>
        <w:t>zwar in ehrende</w:t>
      </w:r>
      <w:r w:rsidR="006835FE">
        <w:rPr>
          <w:rFonts w:ascii="Times New Roman" w:hAnsi="Times New Roman" w:cs="Times New Roman"/>
          <w:sz w:val="24"/>
          <w:szCs w:val="24"/>
          <w:lang w:val="de-DE"/>
        </w:rPr>
        <w:t>r</w:t>
      </w:r>
      <w:r w:rsidR="005B2E0D">
        <w:rPr>
          <w:rFonts w:ascii="Times New Roman" w:hAnsi="Times New Roman" w:cs="Times New Roman"/>
          <w:sz w:val="24"/>
          <w:szCs w:val="24"/>
          <w:lang w:val="de-DE"/>
        </w:rPr>
        <w:t xml:space="preserve"> Absicht, aber dennoch zur Unzeit </w:t>
      </w:r>
      <w:r w:rsidR="00C33B81">
        <w:rPr>
          <w:rFonts w:ascii="Times New Roman" w:hAnsi="Times New Roman" w:cs="Times New Roman"/>
          <w:sz w:val="24"/>
          <w:szCs w:val="24"/>
          <w:lang w:val="de-DE"/>
        </w:rPr>
        <w:t xml:space="preserve">als </w:t>
      </w:r>
      <w:r w:rsidR="00C33B81" w:rsidRPr="00C33B81">
        <w:rPr>
          <w:rFonts w:ascii="Times New Roman" w:hAnsi="Times New Roman" w:cs="Times New Roman"/>
          <w:i/>
          <w:sz w:val="24"/>
          <w:szCs w:val="24"/>
          <w:lang w:val="la-Latn"/>
        </w:rPr>
        <w:t>patres conscripti</w:t>
      </w:r>
      <w:r w:rsidR="00C33B81">
        <w:rPr>
          <w:rFonts w:ascii="Times New Roman" w:hAnsi="Times New Roman" w:cs="Times New Roman"/>
          <w:sz w:val="24"/>
          <w:szCs w:val="24"/>
          <w:lang w:val="de-DE"/>
        </w:rPr>
        <w:t xml:space="preserve"> bezeichnet habe</w:t>
      </w:r>
      <w:r w:rsidR="008D3CC1">
        <w:rPr>
          <w:rFonts w:ascii="Times New Roman" w:hAnsi="Times New Roman" w:cs="Times New Roman"/>
          <w:sz w:val="24"/>
          <w:szCs w:val="24"/>
          <w:lang w:val="de-DE"/>
        </w:rPr>
        <w:t>.</w:t>
      </w:r>
      <w:r w:rsidR="004F6882">
        <w:rPr>
          <w:rStyle w:val="Funotenzeichen"/>
          <w:rFonts w:ascii="Times New Roman" w:hAnsi="Times New Roman" w:cs="Times New Roman"/>
          <w:sz w:val="24"/>
          <w:szCs w:val="24"/>
          <w:lang w:val="de-DE"/>
        </w:rPr>
        <w:footnoteReference w:id="147"/>
      </w:r>
      <w:r w:rsidR="00DF2C2C">
        <w:rPr>
          <w:rFonts w:ascii="Times New Roman" w:hAnsi="Times New Roman" w:cs="Times New Roman"/>
          <w:sz w:val="24"/>
          <w:szCs w:val="24"/>
          <w:lang w:val="de-DE"/>
        </w:rPr>
        <w:t xml:space="preserve"> </w:t>
      </w:r>
      <w:r w:rsidR="00C33B81">
        <w:rPr>
          <w:rFonts w:ascii="Times New Roman" w:hAnsi="Times New Roman" w:cs="Times New Roman"/>
          <w:sz w:val="24"/>
          <w:szCs w:val="24"/>
          <w:lang w:val="de-DE"/>
        </w:rPr>
        <w:t xml:space="preserve">Nach </w:t>
      </w:r>
      <w:r w:rsidR="00DF2C2C">
        <w:rPr>
          <w:rFonts w:ascii="Times New Roman" w:hAnsi="Times New Roman" w:cs="Times New Roman"/>
          <w:sz w:val="24"/>
          <w:szCs w:val="24"/>
          <w:lang w:val="de-DE"/>
        </w:rPr>
        <w:t xml:space="preserve">Streitereien </w:t>
      </w:r>
      <w:r w:rsidR="00C33B81">
        <w:rPr>
          <w:rFonts w:ascii="Times New Roman" w:hAnsi="Times New Roman" w:cs="Times New Roman"/>
          <w:sz w:val="24"/>
          <w:szCs w:val="24"/>
          <w:lang w:val="de-DE"/>
        </w:rPr>
        <w:t xml:space="preserve">innerhalb der Gruppe </w:t>
      </w:r>
      <w:r w:rsidR="004F6882">
        <w:rPr>
          <w:rFonts w:ascii="Times New Roman" w:hAnsi="Times New Roman" w:cs="Times New Roman"/>
          <w:sz w:val="24"/>
          <w:szCs w:val="24"/>
          <w:lang w:val="de-DE"/>
        </w:rPr>
        <w:t>habe man sich</w:t>
      </w:r>
      <w:r w:rsidR="00DF2C2C">
        <w:rPr>
          <w:rFonts w:ascii="Times New Roman" w:hAnsi="Times New Roman" w:cs="Times New Roman"/>
          <w:sz w:val="24"/>
          <w:szCs w:val="24"/>
          <w:lang w:val="de-DE"/>
        </w:rPr>
        <w:t xml:space="preserve"> schließlich </w:t>
      </w:r>
      <w:r w:rsidR="004F6882">
        <w:rPr>
          <w:rFonts w:ascii="Times New Roman" w:hAnsi="Times New Roman" w:cs="Times New Roman"/>
          <w:sz w:val="24"/>
          <w:szCs w:val="24"/>
          <w:lang w:val="de-DE"/>
        </w:rPr>
        <w:t xml:space="preserve">entschlossen, </w:t>
      </w:r>
      <w:r w:rsidR="00DF2C2C">
        <w:rPr>
          <w:rFonts w:ascii="Times New Roman" w:hAnsi="Times New Roman" w:cs="Times New Roman"/>
          <w:sz w:val="24"/>
          <w:szCs w:val="24"/>
          <w:lang w:val="de-DE"/>
        </w:rPr>
        <w:t>nach Bononia zu reise</w:t>
      </w:r>
      <w:r w:rsidR="004F6882">
        <w:rPr>
          <w:rFonts w:ascii="Times New Roman" w:hAnsi="Times New Roman" w:cs="Times New Roman"/>
          <w:sz w:val="24"/>
          <w:szCs w:val="24"/>
          <w:lang w:val="de-DE"/>
        </w:rPr>
        <w:t>n</w:t>
      </w:r>
      <w:r w:rsidR="00A305F1">
        <w:rPr>
          <w:rFonts w:ascii="Times New Roman" w:hAnsi="Times New Roman" w:cs="Times New Roman"/>
          <w:sz w:val="24"/>
          <w:szCs w:val="24"/>
          <w:lang w:val="de-DE"/>
        </w:rPr>
        <w:t>,</w:t>
      </w:r>
      <w:r w:rsidR="00DF2C2C">
        <w:rPr>
          <w:rFonts w:ascii="Times New Roman" w:hAnsi="Times New Roman" w:cs="Times New Roman"/>
          <w:sz w:val="24"/>
          <w:szCs w:val="24"/>
          <w:lang w:val="de-DE"/>
        </w:rPr>
        <w:t xml:space="preserve"> wo man aufgrund der Falschmeldung, dass die Truppen Othos die Vitellianer doch noch geschlagen hätten, </w:t>
      </w:r>
      <w:r w:rsidR="0009006E">
        <w:rPr>
          <w:rFonts w:ascii="Times New Roman" w:hAnsi="Times New Roman" w:cs="Times New Roman"/>
          <w:sz w:val="24"/>
          <w:szCs w:val="24"/>
          <w:lang w:val="de-DE"/>
        </w:rPr>
        <w:t xml:space="preserve">offenbar </w:t>
      </w:r>
      <w:r w:rsidR="00CD1C20">
        <w:rPr>
          <w:rFonts w:ascii="Times New Roman" w:hAnsi="Times New Roman" w:cs="Times New Roman"/>
          <w:sz w:val="24"/>
          <w:szCs w:val="24"/>
          <w:lang w:val="de-DE"/>
        </w:rPr>
        <w:t xml:space="preserve">allmählich in Panik </w:t>
      </w:r>
      <w:r w:rsidR="00DF2C2C">
        <w:rPr>
          <w:rFonts w:ascii="Times New Roman" w:hAnsi="Times New Roman" w:cs="Times New Roman"/>
          <w:sz w:val="24"/>
          <w:szCs w:val="24"/>
          <w:lang w:val="de-DE"/>
        </w:rPr>
        <w:t>ger</w:t>
      </w:r>
      <w:r w:rsidR="0009006E">
        <w:rPr>
          <w:rFonts w:ascii="Times New Roman" w:hAnsi="Times New Roman" w:cs="Times New Roman"/>
          <w:sz w:val="24"/>
          <w:szCs w:val="24"/>
          <w:lang w:val="de-DE"/>
        </w:rPr>
        <w:t>iet</w:t>
      </w:r>
      <w:r w:rsidR="007240DC">
        <w:rPr>
          <w:rFonts w:ascii="Times New Roman" w:hAnsi="Times New Roman" w:cs="Times New Roman"/>
          <w:sz w:val="24"/>
          <w:szCs w:val="24"/>
          <w:lang w:val="de-DE"/>
        </w:rPr>
        <w:t>.</w:t>
      </w:r>
      <w:r w:rsidR="00DF2C2C">
        <w:rPr>
          <w:rFonts w:ascii="Times New Roman" w:hAnsi="Times New Roman" w:cs="Times New Roman"/>
          <w:sz w:val="24"/>
          <w:szCs w:val="24"/>
          <w:lang w:val="de-DE"/>
        </w:rPr>
        <w:t xml:space="preserve"> Denn </w:t>
      </w:r>
      <w:r w:rsidR="004F6882">
        <w:rPr>
          <w:rFonts w:ascii="Times New Roman" w:hAnsi="Times New Roman" w:cs="Times New Roman"/>
          <w:sz w:val="24"/>
          <w:szCs w:val="24"/>
          <w:lang w:val="de-DE"/>
        </w:rPr>
        <w:t xml:space="preserve">nun </w:t>
      </w:r>
      <w:r w:rsidR="00DF2C2C">
        <w:rPr>
          <w:rFonts w:ascii="Times New Roman" w:hAnsi="Times New Roman" w:cs="Times New Roman"/>
          <w:sz w:val="24"/>
          <w:szCs w:val="24"/>
          <w:lang w:val="de-DE"/>
        </w:rPr>
        <w:t xml:space="preserve">habe </w:t>
      </w:r>
      <w:r w:rsidR="004F6882">
        <w:rPr>
          <w:rFonts w:ascii="Times New Roman" w:hAnsi="Times New Roman" w:cs="Times New Roman"/>
          <w:sz w:val="24"/>
          <w:szCs w:val="24"/>
          <w:lang w:val="de-DE"/>
        </w:rPr>
        <w:t xml:space="preserve">man </w:t>
      </w:r>
      <w:r w:rsidR="00DF2C2C">
        <w:rPr>
          <w:rFonts w:ascii="Times New Roman" w:hAnsi="Times New Roman" w:cs="Times New Roman"/>
          <w:sz w:val="24"/>
          <w:szCs w:val="24"/>
          <w:lang w:val="de-DE"/>
        </w:rPr>
        <w:t>befürchte</w:t>
      </w:r>
      <w:r w:rsidR="004F6882">
        <w:rPr>
          <w:rFonts w:ascii="Times New Roman" w:hAnsi="Times New Roman" w:cs="Times New Roman"/>
          <w:sz w:val="24"/>
          <w:szCs w:val="24"/>
          <w:lang w:val="de-DE"/>
        </w:rPr>
        <w:t xml:space="preserve">t, den Eindruck erweckt zu haben, man sei aufgrund eines gemeinsam gefassten </w:t>
      </w:r>
      <w:r w:rsidR="004F6882" w:rsidRPr="004F6882">
        <w:rPr>
          <w:rFonts w:ascii="Times New Roman" w:hAnsi="Times New Roman" w:cs="Times New Roman"/>
          <w:i/>
          <w:sz w:val="24"/>
          <w:szCs w:val="24"/>
          <w:lang w:val="la-Latn"/>
        </w:rPr>
        <w:t>consilium</w:t>
      </w:r>
      <w:r w:rsidR="004F6882" w:rsidRPr="004F6882">
        <w:rPr>
          <w:rFonts w:ascii="Times New Roman" w:hAnsi="Times New Roman" w:cs="Times New Roman"/>
          <w:sz w:val="24"/>
          <w:szCs w:val="24"/>
          <w:lang w:val="la-Latn"/>
        </w:rPr>
        <w:t xml:space="preserve"> </w:t>
      </w:r>
      <w:r w:rsidR="004F6882" w:rsidRPr="004F6882">
        <w:rPr>
          <w:rFonts w:ascii="Times New Roman" w:hAnsi="Times New Roman" w:cs="Times New Roman"/>
          <w:i/>
          <w:sz w:val="24"/>
          <w:szCs w:val="24"/>
          <w:lang w:val="la-Latn"/>
        </w:rPr>
        <w:t>publicum</w:t>
      </w:r>
      <w:r w:rsidR="006D53EC">
        <w:rPr>
          <w:rFonts w:ascii="Times New Roman" w:hAnsi="Times New Roman" w:cs="Times New Roman"/>
          <w:sz w:val="24"/>
          <w:szCs w:val="24"/>
          <w:lang w:val="de-DE"/>
        </w:rPr>
        <w:t xml:space="preserve"> </w:t>
      </w:r>
      <w:r w:rsidR="004F6882">
        <w:rPr>
          <w:rFonts w:ascii="Times New Roman" w:hAnsi="Times New Roman" w:cs="Times New Roman"/>
          <w:sz w:val="24"/>
          <w:szCs w:val="24"/>
          <w:lang w:val="de-DE"/>
        </w:rPr>
        <w:t xml:space="preserve">von </w:t>
      </w:r>
      <w:r w:rsidR="00DF2C2C">
        <w:rPr>
          <w:rFonts w:ascii="Times New Roman" w:hAnsi="Times New Roman" w:cs="Times New Roman"/>
          <w:sz w:val="24"/>
          <w:szCs w:val="24"/>
          <w:lang w:val="de-DE"/>
        </w:rPr>
        <w:t xml:space="preserve">Otho </w:t>
      </w:r>
      <w:r w:rsidR="004F6882">
        <w:rPr>
          <w:rFonts w:ascii="Times New Roman" w:hAnsi="Times New Roman" w:cs="Times New Roman"/>
          <w:sz w:val="24"/>
          <w:szCs w:val="24"/>
          <w:lang w:val="de-DE"/>
        </w:rPr>
        <w:t xml:space="preserve">abgefallen </w:t>
      </w:r>
      <w:r w:rsidR="00DF2C2C">
        <w:rPr>
          <w:rFonts w:ascii="Times New Roman" w:hAnsi="Times New Roman" w:cs="Times New Roman"/>
          <w:sz w:val="24"/>
          <w:szCs w:val="24"/>
          <w:lang w:val="de-DE"/>
        </w:rPr>
        <w:t xml:space="preserve">und </w:t>
      </w:r>
      <w:r w:rsidR="004F6882">
        <w:rPr>
          <w:rFonts w:ascii="Times New Roman" w:hAnsi="Times New Roman" w:cs="Times New Roman"/>
          <w:sz w:val="24"/>
          <w:szCs w:val="24"/>
          <w:lang w:val="de-DE"/>
        </w:rPr>
        <w:t xml:space="preserve">den </w:t>
      </w:r>
      <w:r w:rsidR="00DF2C2C">
        <w:rPr>
          <w:rFonts w:ascii="Times New Roman" w:hAnsi="Times New Roman" w:cs="Times New Roman"/>
          <w:sz w:val="24"/>
          <w:szCs w:val="24"/>
          <w:lang w:val="de-DE"/>
        </w:rPr>
        <w:t>Rückzug aus Mutina a</w:t>
      </w:r>
      <w:r w:rsidR="004F6882">
        <w:rPr>
          <w:rFonts w:ascii="Times New Roman" w:hAnsi="Times New Roman" w:cs="Times New Roman"/>
          <w:sz w:val="24"/>
          <w:szCs w:val="24"/>
          <w:lang w:val="de-DE"/>
        </w:rPr>
        <w:t>ngetreten</w:t>
      </w:r>
      <w:r w:rsidR="00794343">
        <w:rPr>
          <w:rFonts w:ascii="Times New Roman" w:hAnsi="Times New Roman" w:cs="Times New Roman"/>
          <w:sz w:val="24"/>
          <w:szCs w:val="24"/>
          <w:lang w:val="de-DE"/>
        </w:rPr>
        <w:t>; daraufhin sei man nicht mehr zusammengekommen, und jeder habe sich nur noch um sich selbst gekümmert</w:t>
      </w:r>
      <w:r w:rsidR="004F6882">
        <w:rPr>
          <w:rFonts w:ascii="Times New Roman" w:hAnsi="Times New Roman" w:cs="Times New Roman"/>
          <w:sz w:val="24"/>
          <w:szCs w:val="24"/>
          <w:lang w:val="de-DE"/>
        </w:rPr>
        <w:t>.</w:t>
      </w:r>
      <w:r>
        <w:rPr>
          <w:rStyle w:val="Funotenzeichen"/>
          <w:rFonts w:ascii="Times New Roman" w:hAnsi="Times New Roman" w:cs="Times New Roman"/>
          <w:sz w:val="24"/>
          <w:szCs w:val="24"/>
          <w:lang w:val="de-DE"/>
        </w:rPr>
        <w:footnoteReference w:id="148"/>
      </w:r>
    </w:p>
    <w:p w:rsidR="00A64AEE" w:rsidRPr="0089340C" w:rsidRDefault="00D221EB" w:rsidP="00CE24B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Einen ähnlichen Versuch</w:t>
      </w:r>
      <w:r w:rsidR="008321E4">
        <w:rPr>
          <w:rFonts w:ascii="Times New Roman" w:hAnsi="Times New Roman" w:cs="Times New Roman"/>
          <w:sz w:val="24"/>
          <w:szCs w:val="24"/>
          <w:lang w:val="de-DE"/>
        </w:rPr>
        <w:t>, die Akzeptanz seiner Herrschaft durch die Senatsaristokratie einem breiten Publikum vorzuführen,</w:t>
      </w:r>
      <w:r>
        <w:rPr>
          <w:rFonts w:ascii="Times New Roman" w:hAnsi="Times New Roman" w:cs="Times New Roman"/>
          <w:sz w:val="24"/>
          <w:szCs w:val="24"/>
          <w:lang w:val="de-DE"/>
        </w:rPr>
        <w:t xml:space="preserve"> </w:t>
      </w:r>
      <w:r w:rsidR="006D53EC">
        <w:rPr>
          <w:rFonts w:ascii="Times New Roman" w:hAnsi="Times New Roman" w:cs="Times New Roman"/>
          <w:sz w:val="24"/>
          <w:szCs w:val="24"/>
          <w:lang w:val="de-DE"/>
        </w:rPr>
        <w:t xml:space="preserve">scheint nur wenige </w:t>
      </w:r>
      <w:r w:rsidR="00C572F0">
        <w:rPr>
          <w:rFonts w:ascii="Times New Roman" w:hAnsi="Times New Roman" w:cs="Times New Roman"/>
          <w:sz w:val="24"/>
          <w:szCs w:val="24"/>
          <w:lang w:val="de-DE"/>
        </w:rPr>
        <w:t xml:space="preserve">Monate später Othos Nachfolger </w:t>
      </w:r>
      <w:r w:rsidR="002E309C">
        <w:rPr>
          <w:rFonts w:ascii="Times New Roman" w:hAnsi="Times New Roman" w:cs="Times New Roman"/>
          <w:sz w:val="24"/>
          <w:szCs w:val="24"/>
          <w:lang w:val="de-DE"/>
        </w:rPr>
        <w:t>Vitellius</w:t>
      </w:r>
      <w:r w:rsidR="006D53EC">
        <w:rPr>
          <w:rFonts w:ascii="Times New Roman" w:hAnsi="Times New Roman" w:cs="Times New Roman"/>
          <w:sz w:val="24"/>
          <w:szCs w:val="24"/>
          <w:lang w:val="de-DE"/>
        </w:rPr>
        <w:t xml:space="preserve"> unternommen zu haben</w:t>
      </w:r>
      <w:r w:rsidR="00304A87">
        <w:rPr>
          <w:rFonts w:ascii="Times New Roman" w:hAnsi="Times New Roman" w:cs="Times New Roman"/>
          <w:sz w:val="24"/>
          <w:szCs w:val="24"/>
          <w:lang w:val="de-DE"/>
        </w:rPr>
        <w:t xml:space="preserve">: </w:t>
      </w:r>
      <w:r w:rsidR="007F5D45">
        <w:rPr>
          <w:rFonts w:ascii="Times New Roman" w:hAnsi="Times New Roman" w:cs="Times New Roman"/>
          <w:sz w:val="24"/>
          <w:szCs w:val="24"/>
          <w:lang w:val="de-DE"/>
        </w:rPr>
        <w:t xml:space="preserve">Dessen Truppen waren </w:t>
      </w:r>
      <w:r w:rsidR="00A82877">
        <w:rPr>
          <w:rFonts w:ascii="Times New Roman" w:hAnsi="Times New Roman" w:cs="Times New Roman"/>
          <w:sz w:val="24"/>
          <w:szCs w:val="24"/>
          <w:lang w:val="de-DE"/>
        </w:rPr>
        <w:t>Ende Oktober 69 </w:t>
      </w:r>
      <w:r w:rsidR="00304A87">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304A87">
        <w:rPr>
          <w:rFonts w:ascii="Times New Roman" w:hAnsi="Times New Roman" w:cs="Times New Roman"/>
          <w:sz w:val="24"/>
          <w:szCs w:val="24"/>
          <w:lang w:val="de-DE"/>
        </w:rPr>
        <w:t xml:space="preserve">Chr. </w:t>
      </w:r>
      <w:r w:rsidR="007F5D45">
        <w:rPr>
          <w:rFonts w:ascii="Times New Roman" w:hAnsi="Times New Roman" w:cs="Times New Roman"/>
          <w:sz w:val="24"/>
          <w:szCs w:val="24"/>
          <w:lang w:val="de-DE"/>
        </w:rPr>
        <w:t xml:space="preserve">in der </w:t>
      </w:r>
      <w:r w:rsidR="00304A87">
        <w:rPr>
          <w:rFonts w:ascii="Times New Roman" w:hAnsi="Times New Roman" w:cs="Times New Roman"/>
          <w:color w:val="000000"/>
          <w:sz w:val="24"/>
          <w:szCs w:val="24"/>
          <w:lang w:val="de-DE"/>
        </w:rPr>
        <w:t xml:space="preserve">Zweiten Schlacht von Bedriacum </w:t>
      </w:r>
      <w:r w:rsidR="007F5D45">
        <w:rPr>
          <w:rFonts w:ascii="Times New Roman" w:hAnsi="Times New Roman" w:cs="Times New Roman"/>
          <w:color w:val="000000"/>
          <w:sz w:val="24"/>
          <w:szCs w:val="24"/>
          <w:lang w:val="de-DE"/>
        </w:rPr>
        <w:t xml:space="preserve">den </w:t>
      </w:r>
      <w:r w:rsidR="0009006E">
        <w:rPr>
          <w:rFonts w:ascii="Times New Roman" w:hAnsi="Times New Roman" w:cs="Times New Roman"/>
          <w:color w:val="000000"/>
          <w:sz w:val="24"/>
          <w:szCs w:val="24"/>
          <w:lang w:val="de-DE"/>
        </w:rPr>
        <w:t>Flavianer</w:t>
      </w:r>
      <w:r w:rsidR="00486BD4">
        <w:rPr>
          <w:rFonts w:ascii="Times New Roman" w:hAnsi="Times New Roman" w:cs="Times New Roman"/>
          <w:color w:val="000000"/>
          <w:sz w:val="24"/>
          <w:szCs w:val="24"/>
          <w:lang w:val="de-DE"/>
        </w:rPr>
        <w:t>n</w:t>
      </w:r>
      <w:r w:rsidR="0009006E">
        <w:rPr>
          <w:rFonts w:ascii="Times New Roman" w:hAnsi="Times New Roman" w:cs="Times New Roman"/>
          <w:color w:val="000000"/>
          <w:sz w:val="24"/>
          <w:szCs w:val="24"/>
          <w:lang w:val="de-DE"/>
        </w:rPr>
        <w:t xml:space="preserve"> </w:t>
      </w:r>
      <w:r w:rsidR="00304A87">
        <w:rPr>
          <w:rFonts w:ascii="Times New Roman" w:hAnsi="Times New Roman" w:cs="Times New Roman"/>
          <w:color w:val="000000"/>
          <w:sz w:val="24"/>
          <w:szCs w:val="24"/>
          <w:lang w:val="de-DE"/>
        </w:rPr>
        <w:t>unterlegen</w:t>
      </w:r>
      <w:r w:rsidR="00076A2E">
        <w:rPr>
          <w:rFonts w:ascii="Times New Roman" w:hAnsi="Times New Roman" w:cs="Times New Roman"/>
          <w:color w:val="000000"/>
          <w:sz w:val="24"/>
          <w:szCs w:val="24"/>
          <w:lang w:val="de-DE"/>
        </w:rPr>
        <w:t xml:space="preserve">, </w:t>
      </w:r>
      <w:r w:rsidR="00DE01D5">
        <w:rPr>
          <w:rFonts w:ascii="Times New Roman" w:hAnsi="Times New Roman" w:cs="Times New Roman"/>
          <w:color w:val="000000"/>
          <w:sz w:val="24"/>
          <w:szCs w:val="24"/>
          <w:lang w:val="de-DE"/>
        </w:rPr>
        <w:t xml:space="preserve">was </w:t>
      </w:r>
      <w:r w:rsidR="006D53EC">
        <w:rPr>
          <w:rFonts w:ascii="Times New Roman" w:hAnsi="Times New Roman" w:cs="Times New Roman"/>
          <w:color w:val="000000"/>
          <w:sz w:val="24"/>
          <w:szCs w:val="24"/>
          <w:lang w:val="de-DE"/>
        </w:rPr>
        <w:t>mit der</w:t>
      </w:r>
      <w:r w:rsidR="00DE01D5">
        <w:rPr>
          <w:rFonts w:ascii="Times New Roman" w:hAnsi="Times New Roman" w:cs="Times New Roman"/>
          <w:color w:val="000000"/>
          <w:sz w:val="24"/>
          <w:szCs w:val="24"/>
          <w:lang w:val="de-DE"/>
        </w:rPr>
        <w:t xml:space="preserve"> Plünderung und Zerstörung der </w:t>
      </w:r>
      <w:r w:rsidR="00304A87">
        <w:rPr>
          <w:rFonts w:ascii="Times New Roman" w:hAnsi="Times New Roman" w:cs="Times New Roman"/>
          <w:color w:val="000000"/>
          <w:sz w:val="24"/>
          <w:szCs w:val="24"/>
          <w:lang w:val="de-DE"/>
        </w:rPr>
        <w:t xml:space="preserve">Stadt Cremona </w:t>
      </w:r>
      <w:r w:rsidR="006D53EC">
        <w:rPr>
          <w:rFonts w:ascii="Times New Roman" w:hAnsi="Times New Roman" w:cs="Times New Roman"/>
          <w:color w:val="000000"/>
          <w:sz w:val="24"/>
          <w:szCs w:val="24"/>
          <w:lang w:val="de-DE"/>
        </w:rPr>
        <w:lastRenderedPageBreak/>
        <w:t>einhergegangen war</w:t>
      </w:r>
      <w:r w:rsidR="00DE01D5">
        <w:rPr>
          <w:rFonts w:ascii="Times New Roman" w:hAnsi="Times New Roman" w:cs="Times New Roman"/>
          <w:color w:val="000000"/>
          <w:sz w:val="24"/>
          <w:szCs w:val="24"/>
          <w:lang w:val="de-DE"/>
        </w:rPr>
        <w:t>.</w:t>
      </w:r>
      <w:r w:rsidR="00D5120E">
        <w:rPr>
          <w:rStyle w:val="Funotenzeichen"/>
          <w:rFonts w:ascii="Times New Roman" w:hAnsi="Times New Roman" w:cs="Times New Roman"/>
          <w:color w:val="000000"/>
          <w:sz w:val="24"/>
          <w:szCs w:val="24"/>
          <w:lang w:val="de-DE"/>
        </w:rPr>
        <w:footnoteReference w:id="149"/>
      </w:r>
      <w:r w:rsidR="00DE01D5">
        <w:rPr>
          <w:rFonts w:ascii="Times New Roman" w:hAnsi="Times New Roman" w:cs="Times New Roman"/>
          <w:color w:val="000000"/>
          <w:sz w:val="24"/>
          <w:szCs w:val="24"/>
          <w:lang w:val="de-DE"/>
        </w:rPr>
        <w:t xml:space="preserve"> A</w:t>
      </w:r>
      <w:r w:rsidR="007F5D45">
        <w:rPr>
          <w:rFonts w:ascii="Times New Roman" w:hAnsi="Times New Roman" w:cs="Times New Roman"/>
          <w:color w:val="000000"/>
          <w:sz w:val="24"/>
          <w:szCs w:val="24"/>
          <w:lang w:val="de-DE"/>
        </w:rPr>
        <w:t xml:space="preserve">ls Vitellius diese Nachrichten erreichten, habe er zunächst, so Tacitus, die Augen vor der Wahrheit verschließen und </w:t>
      </w:r>
      <w:r w:rsidR="00076A2E">
        <w:rPr>
          <w:rFonts w:ascii="Times New Roman" w:hAnsi="Times New Roman" w:cs="Times New Roman"/>
          <w:color w:val="000000"/>
          <w:sz w:val="24"/>
          <w:szCs w:val="24"/>
          <w:lang w:val="de-DE"/>
        </w:rPr>
        <w:t>die Niederlage g</w:t>
      </w:r>
      <w:r w:rsidR="007F5D45">
        <w:rPr>
          <w:rFonts w:ascii="Times New Roman" w:hAnsi="Times New Roman" w:cs="Times New Roman"/>
          <w:color w:val="000000"/>
          <w:sz w:val="24"/>
          <w:szCs w:val="24"/>
          <w:lang w:val="de-DE"/>
        </w:rPr>
        <w:t xml:space="preserve">eheim </w:t>
      </w:r>
      <w:r w:rsidR="00076A2E">
        <w:rPr>
          <w:rFonts w:ascii="Times New Roman" w:hAnsi="Times New Roman" w:cs="Times New Roman"/>
          <w:color w:val="000000"/>
          <w:sz w:val="24"/>
          <w:szCs w:val="24"/>
          <w:lang w:val="de-DE"/>
        </w:rPr>
        <w:t>halten wollen.</w:t>
      </w:r>
      <w:r w:rsidR="00BF3A50">
        <w:rPr>
          <w:rStyle w:val="Funotenzeichen"/>
          <w:rFonts w:ascii="Times New Roman" w:hAnsi="Times New Roman" w:cs="Times New Roman"/>
          <w:color w:val="000000"/>
          <w:sz w:val="24"/>
          <w:szCs w:val="24"/>
          <w:lang w:val="de-DE"/>
        </w:rPr>
        <w:footnoteReference w:id="150"/>
      </w:r>
      <w:r w:rsidR="00076A2E">
        <w:rPr>
          <w:rFonts w:ascii="Times New Roman" w:hAnsi="Times New Roman" w:cs="Times New Roman"/>
          <w:color w:val="000000"/>
          <w:sz w:val="24"/>
          <w:szCs w:val="24"/>
          <w:lang w:val="de-DE"/>
        </w:rPr>
        <w:t xml:space="preserve"> Schließlich habe er dann doch Maßnahmen ergriffen, </w:t>
      </w:r>
      <w:r w:rsidR="00BF3A50">
        <w:rPr>
          <w:rFonts w:ascii="Times New Roman" w:hAnsi="Times New Roman" w:cs="Times New Roman"/>
          <w:color w:val="000000"/>
          <w:sz w:val="24"/>
          <w:szCs w:val="24"/>
          <w:lang w:val="de-DE"/>
        </w:rPr>
        <w:t>indem er d</w:t>
      </w:r>
      <w:r w:rsidR="00076A2E">
        <w:rPr>
          <w:rFonts w:ascii="Times New Roman" w:hAnsi="Times New Roman" w:cs="Times New Roman"/>
          <w:color w:val="000000"/>
          <w:sz w:val="24"/>
          <w:szCs w:val="24"/>
          <w:lang w:val="de-DE"/>
        </w:rPr>
        <w:t xml:space="preserve">ie </w:t>
      </w:r>
      <w:r w:rsidR="00BF3A50">
        <w:rPr>
          <w:rFonts w:ascii="Times New Roman" w:hAnsi="Times New Roman" w:cs="Times New Roman"/>
          <w:color w:val="000000"/>
          <w:sz w:val="24"/>
          <w:szCs w:val="24"/>
          <w:lang w:val="de-DE"/>
        </w:rPr>
        <w:t xml:space="preserve">ihm </w:t>
      </w:r>
      <w:r w:rsidR="00076A2E">
        <w:rPr>
          <w:rFonts w:ascii="Times New Roman" w:hAnsi="Times New Roman" w:cs="Times New Roman"/>
          <w:color w:val="000000"/>
          <w:sz w:val="24"/>
          <w:szCs w:val="24"/>
          <w:lang w:val="de-DE"/>
        </w:rPr>
        <w:t xml:space="preserve">verbliebenen </w:t>
      </w:r>
      <w:r w:rsidR="00BF3A50">
        <w:rPr>
          <w:rFonts w:ascii="Times New Roman" w:hAnsi="Times New Roman" w:cs="Times New Roman"/>
          <w:color w:val="000000"/>
          <w:sz w:val="24"/>
          <w:szCs w:val="24"/>
          <w:lang w:val="de-DE"/>
        </w:rPr>
        <w:t xml:space="preserve">Einheiten </w:t>
      </w:r>
      <w:r w:rsidR="00076A2E">
        <w:rPr>
          <w:rFonts w:ascii="Times New Roman" w:hAnsi="Times New Roman" w:cs="Times New Roman"/>
          <w:color w:val="000000"/>
          <w:sz w:val="24"/>
          <w:szCs w:val="24"/>
          <w:lang w:val="de-DE"/>
        </w:rPr>
        <w:t xml:space="preserve">sammelte und </w:t>
      </w:r>
      <w:r w:rsidR="00BF3A50">
        <w:rPr>
          <w:rFonts w:ascii="Times New Roman" w:hAnsi="Times New Roman" w:cs="Times New Roman"/>
          <w:color w:val="000000"/>
          <w:sz w:val="24"/>
          <w:szCs w:val="24"/>
          <w:lang w:val="de-DE"/>
        </w:rPr>
        <w:t>den Ap</w:t>
      </w:r>
      <w:r w:rsidR="00076A2E">
        <w:rPr>
          <w:rFonts w:ascii="Times New Roman" w:hAnsi="Times New Roman" w:cs="Times New Roman"/>
          <w:color w:val="000000"/>
          <w:sz w:val="24"/>
          <w:szCs w:val="24"/>
          <w:lang w:val="de-DE"/>
        </w:rPr>
        <w:t>e</w:t>
      </w:r>
      <w:r w:rsidR="00BF3A50">
        <w:rPr>
          <w:rFonts w:ascii="Times New Roman" w:hAnsi="Times New Roman" w:cs="Times New Roman"/>
          <w:color w:val="000000"/>
          <w:sz w:val="24"/>
          <w:szCs w:val="24"/>
          <w:lang w:val="de-DE"/>
        </w:rPr>
        <w:t>n</w:t>
      </w:r>
      <w:r w:rsidR="00076A2E">
        <w:rPr>
          <w:rFonts w:ascii="Times New Roman" w:hAnsi="Times New Roman" w:cs="Times New Roman"/>
          <w:color w:val="000000"/>
          <w:sz w:val="24"/>
          <w:szCs w:val="24"/>
          <w:lang w:val="de-DE"/>
        </w:rPr>
        <w:t>nin besetzen ließ</w:t>
      </w:r>
      <w:r w:rsidR="00BF3A50">
        <w:rPr>
          <w:rFonts w:ascii="Times New Roman" w:hAnsi="Times New Roman" w:cs="Times New Roman"/>
          <w:color w:val="000000"/>
          <w:sz w:val="24"/>
          <w:szCs w:val="24"/>
          <w:lang w:val="de-DE"/>
        </w:rPr>
        <w:t xml:space="preserve">. Auf </w:t>
      </w:r>
      <w:r w:rsidR="00076A2E">
        <w:rPr>
          <w:rFonts w:ascii="Times New Roman" w:hAnsi="Times New Roman" w:cs="Times New Roman"/>
          <w:color w:val="000000"/>
          <w:sz w:val="24"/>
          <w:szCs w:val="24"/>
          <w:lang w:val="de-DE"/>
        </w:rPr>
        <w:t>symbolische</w:t>
      </w:r>
      <w:r w:rsidR="00A305F1">
        <w:rPr>
          <w:rFonts w:ascii="Times New Roman" w:hAnsi="Times New Roman" w:cs="Times New Roman"/>
          <w:color w:val="000000"/>
          <w:sz w:val="24"/>
          <w:szCs w:val="24"/>
          <w:lang w:val="de-DE"/>
        </w:rPr>
        <w:t>r</w:t>
      </w:r>
      <w:r w:rsidR="00076A2E">
        <w:rPr>
          <w:rFonts w:ascii="Times New Roman" w:hAnsi="Times New Roman" w:cs="Times New Roman"/>
          <w:color w:val="000000"/>
          <w:sz w:val="24"/>
          <w:szCs w:val="24"/>
          <w:lang w:val="de-DE"/>
        </w:rPr>
        <w:t xml:space="preserve"> Ebene</w:t>
      </w:r>
      <w:r w:rsidR="00BF3A50">
        <w:rPr>
          <w:rFonts w:ascii="Times New Roman" w:hAnsi="Times New Roman" w:cs="Times New Roman"/>
          <w:color w:val="000000"/>
          <w:sz w:val="24"/>
          <w:szCs w:val="24"/>
          <w:lang w:val="de-DE"/>
        </w:rPr>
        <w:t xml:space="preserve"> </w:t>
      </w:r>
      <w:r w:rsidR="00076A2E">
        <w:rPr>
          <w:rFonts w:ascii="Times New Roman" w:hAnsi="Times New Roman" w:cs="Times New Roman"/>
          <w:color w:val="000000"/>
          <w:sz w:val="24"/>
          <w:szCs w:val="24"/>
          <w:lang w:val="de-DE"/>
        </w:rPr>
        <w:t>intens</w:t>
      </w:r>
      <w:r w:rsidR="00A01E88">
        <w:rPr>
          <w:rFonts w:ascii="Times New Roman" w:hAnsi="Times New Roman" w:cs="Times New Roman"/>
          <w:color w:val="000000"/>
          <w:sz w:val="24"/>
          <w:szCs w:val="24"/>
          <w:lang w:val="de-DE"/>
        </w:rPr>
        <w:t xml:space="preserve">ivierte </w:t>
      </w:r>
      <w:r w:rsidR="00BF3A50">
        <w:rPr>
          <w:rFonts w:ascii="Times New Roman" w:hAnsi="Times New Roman" w:cs="Times New Roman"/>
          <w:color w:val="000000"/>
          <w:sz w:val="24"/>
          <w:szCs w:val="24"/>
          <w:lang w:val="de-DE"/>
        </w:rPr>
        <w:t xml:space="preserve">er </w:t>
      </w:r>
      <w:r w:rsidR="00076A2E">
        <w:rPr>
          <w:rFonts w:ascii="Times New Roman" w:hAnsi="Times New Roman" w:cs="Times New Roman"/>
          <w:color w:val="000000"/>
          <w:sz w:val="24"/>
          <w:szCs w:val="24"/>
          <w:lang w:val="de-DE"/>
        </w:rPr>
        <w:t xml:space="preserve">noch einmal die Kontakte zur Senatsaristokratie, </w:t>
      </w:r>
      <w:r w:rsidR="00A01E88">
        <w:rPr>
          <w:rFonts w:ascii="Times New Roman" w:hAnsi="Times New Roman" w:cs="Times New Roman"/>
          <w:color w:val="000000"/>
          <w:sz w:val="24"/>
          <w:szCs w:val="24"/>
          <w:lang w:val="de-DE"/>
        </w:rPr>
        <w:t xml:space="preserve">um deren Zustimmung er offensichtlich und offensiv warb, </w:t>
      </w:r>
      <w:r w:rsidR="00BF3A50">
        <w:rPr>
          <w:rFonts w:ascii="Times New Roman" w:hAnsi="Times New Roman" w:cs="Times New Roman"/>
          <w:color w:val="000000"/>
          <w:sz w:val="24"/>
          <w:szCs w:val="24"/>
          <w:lang w:val="de-DE"/>
        </w:rPr>
        <w:t xml:space="preserve">etwa indem er weiterhin Geselligkeit pflegte (was Tacitus ihm als Völlerei und </w:t>
      </w:r>
      <w:r w:rsidR="00BF3A50" w:rsidRPr="00BF3A50">
        <w:rPr>
          <w:rFonts w:ascii="Times New Roman" w:hAnsi="Times New Roman" w:cs="Times New Roman"/>
          <w:i/>
          <w:color w:val="000000"/>
          <w:sz w:val="24"/>
          <w:szCs w:val="24"/>
          <w:lang w:val="la-Latn"/>
        </w:rPr>
        <w:t>luxuria</w:t>
      </w:r>
      <w:r w:rsidR="00BF3A50">
        <w:rPr>
          <w:rFonts w:ascii="Times New Roman" w:hAnsi="Times New Roman" w:cs="Times New Roman"/>
          <w:color w:val="000000"/>
          <w:sz w:val="24"/>
          <w:szCs w:val="24"/>
          <w:lang w:val="de-DE"/>
        </w:rPr>
        <w:t xml:space="preserve"> auslegt) und die Konsuln auf Jahre hinaus bestimmte</w:t>
      </w:r>
      <w:r w:rsidR="00A01E88">
        <w:rPr>
          <w:rFonts w:ascii="Times New Roman" w:hAnsi="Times New Roman" w:cs="Times New Roman"/>
          <w:color w:val="000000"/>
          <w:sz w:val="24"/>
          <w:szCs w:val="24"/>
          <w:lang w:val="de-DE"/>
        </w:rPr>
        <w:t xml:space="preserve">. Schließlich zog Vitellius </w:t>
      </w:r>
      <w:r w:rsidR="00BF3A50">
        <w:rPr>
          <w:rFonts w:ascii="Times New Roman" w:hAnsi="Times New Roman" w:cs="Times New Roman"/>
          <w:color w:val="000000"/>
          <w:sz w:val="24"/>
          <w:szCs w:val="24"/>
          <w:lang w:val="de-DE"/>
        </w:rPr>
        <w:t xml:space="preserve">aus der Stadt aus </w:t>
      </w:r>
      <w:r w:rsidR="00A01E88">
        <w:rPr>
          <w:rFonts w:ascii="Times New Roman" w:hAnsi="Times New Roman" w:cs="Times New Roman"/>
          <w:color w:val="000000"/>
          <w:sz w:val="24"/>
          <w:szCs w:val="24"/>
          <w:lang w:val="de-DE"/>
        </w:rPr>
        <w:t>in</w:t>
      </w:r>
      <w:r w:rsidR="00BF3A50">
        <w:rPr>
          <w:rFonts w:ascii="Times New Roman" w:hAnsi="Times New Roman" w:cs="Times New Roman"/>
          <w:color w:val="000000"/>
          <w:sz w:val="24"/>
          <w:szCs w:val="24"/>
          <w:lang w:val="de-DE"/>
        </w:rPr>
        <w:t xml:space="preserve"> da</w:t>
      </w:r>
      <w:r w:rsidR="00A01E88">
        <w:rPr>
          <w:rFonts w:ascii="Times New Roman" w:hAnsi="Times New Roman" w:cs="Times New Roman"/>
          <w:color w:val="000000"/>
          <w:sz w:val="24"/>
          <w:szCs w:val="24"/>
          <w:lang w:val="de-DE"/>
        </w:rPr>
        <w:t xml:space="preserve">s </w:t>
      </w:r>
      <w:r w:rsidR="00463DCD">
        <w:rPr>
          <w:rFonts w:ascii="Times New Roman" w:hAnsi="Times New Roman" w:cs="Times New Roman"/>
          <w:color w:val="000000"/>
          <w:sz w:val="24"/>
          <w:szCs w:val="24"/>
          <w:lang w:val="de-DE"/>
        </w:rPr>
        <w:t>Heerl</w:t>
      </w:r>
      <w:r w:rsidR="00A01E88">
        <w:rPr>
          <w:rFonts w:ascii="Times New Roman" w:hAnsi="Times New Roman" w:cs="Times New Roman"/>
          <w:color w:val="000000"/>
          <w:sz w:val="24"/>
          <w:szCs w:val="24"/>
          <w:lang w:val="de-DE"/>
        </w:rPr>
        <w:t>ager</w:t>
      </w:r>
      <w:r w:rsidR="00DE01D5">
        <w:rPr>
          <w:rFonts w:ascii="Times New Roman" w:hAnsi="Times New Roman" w:cs="Times New Roman"/>
          <w:color w:val="000000"/>
          <w:sz w:val="24"/>
          <w:szCs w:val="24"/>
          <w:lang w:val="de-DE"/>
        </w:rPr>
        <w:t xml:space="preserve"> bei M</w:t>
      </w:r>
      <w:r w:rsidR="00463DCD">
        <w:rPr>
          <w:rFonts w:ascii="Times New Roman" w:hAnsi="Times New Roman" w:cs="Times New Roman"/>
          <w:color w:val="000000"/>
          <w:sz w:val="24"/>
          <w:szCs w:val="24"/>
          <w:lang w:val="de-DE"/>
        </w:rPr>
        <w:t>ev</w:t>
      </w:r>
      <w:r w:rsidR="00DE01D5">
        <w:rPr>
          <w:rFonts w:ascii="Times New Roman" w:hAnsi="Times New Roman" w:cs="Times New Roman"/>
          <w:color w:val="000000"/>
          <w:sz w:val="24"/>
          <w:szCs w:val="24"/>
          <w:lang w:val="de-DE"/>
        </w:rPr>
        <w:t>an</w:t>
      </w:r>
      <w:r w:rsidR="00463DCD">
        <w:rPr>
          <w:rFonts w:ascii="Times New Roman" w:hAnsi="Times New Roman" w:cs="Times New Roman"/>
          <w:color w:val="000000"/>
          <w:sz w:val="24"/>
          <w:szCs w:val="24"/>
          <w:lang w:val="de-DE"/>
        </w:rPr>
        <w:t>ia</w:t>
      </w:r>
      <w:r w:rsidR="00A01E88">
        <w:rPr>
          <w:rFonts w:ascii="Times New Roman" w:hAnsi="Times New Roman" w:cs="Times New Roman"/>
          <w:color w:val="000000"/>
          <w:sz w:val="24"/>
          <w:szCs w:val="24"/>
          <w:lang w:val="de-DE"/>
        </w:rPr>
        <w:t>, begleitet von einer großen Schar Senatoren.</w:t>
      </w:r>
      <w:r w:rsidR="008321E4">
        <w:rPr>
          <w:rStyle w:val="Funotenzeichen"/>
          <w:rFonts w:ascii="Times New Roman" w:hAnsi="Times New Roman" w:cs="Times New Roman"/>
          <w:sz w:val="24"/>
          <w:szCs w:val="24"/>
          <w:lang w:val="de-DE"/>
        </w:rPr>
        <w:footnoteReference w:id="151"/>
      </w:r>
    </w:p>
    <w:p w:rsidR="000555EA" w:rsidRDefault="00A063B2"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Doch nicht nur in der Krisensituation des Vierkaiserjahres waren Absenz und Präsenz römischer Senatoren von Rom ein Politikum. Vielmehr stellte </w:t>
      </w:r>
      <w:r w:rsidR="00486BD4">
        <w:rPr>
          <w:rFonts w:ascii="Times New Roman" w:hAnsi="Times New Roman" w:cs="Times New Roman"/>
          <w:sz w:val="24"/>
          <w:szCs w:val="24"/>
          <w:lang w:val="de-DE"/>
        </w:rPr>
        <w:t xml:space="preserve">Abwesenheit </w:t>
      </w:r>
      <w:r>
        <w:rPr>
          <w:rFonts w:ascii="Times New Roman" w:hAnsi="Times New Roman" w:cs="Times New Roman"/>
          <w:sz w:val="24"/>
          <w:szCs w:val="24"/>
          <w:lang w:val="de-DE"/>
        </w:rPr>
        <w:t>vor</w:t>
      </w:r>
      <w:r w:rsidR="001222F5" w:rsidRPr="006F1559">
        <w:rPr>
          <w:rFonts w:ascii="Times New Roman" w:hAnsi="Times New Roman" w:cs="Times New Roman"/>
          <w:sz w:val="24"/>
          <w:szCs w:val="24"/>
          <w:lang w:val="de-DE"/>
        </w:rPr>
        <w:t xml:space="preserve"> dem Hintergrund der Verknüpfung von Präsenz und Legitimität </w:t>
      </w:r>
      <w:r>
        <w:rPr>
          <w:rFonts w:ascii="Times New Roman" w:hAnsi="Times New Roman" w:cs="Times New Roman"/>
          <w:sz w:val="24"/>
          <w:szCs w:val="24"/>
          <w:lang w:val="de-DE"/>
        </w:rPr>
        <w:t xml:space="preserve">ein generelles Problem </w:t>
      </w:r>
      <w:r w:rsidR="003D0C8D">
        <w:rPr>
          <w:rFonts w:ascii="Times New Roman" w:hAnsi="Times New Roman" w:cs="Times New Roman"/>
          <w:sz w:val="24"/>
          <w:szCs w:val="24"/>
          <w:lang w:val="de-DE"/>
        </w:rPr>
        <w:t xml:space="preserve">dar, </w:t>
      </w:r>
      <w:r>
        <w:rPr>
          <w:rFonts w:ascii="Times New Roman" w:hAnsi="Times New Roman" w:cs="Times New Roman"/>
          <w:sz w:val="24"/>
          <w:szCs w:val="24"/>
          <w:lang w:val="de-DE"/>
        </w:rPr>
        <w:t xml:space="preserve">dessen Handhabung </w:t>
      </w:r>
      <w:r w:rsidR="003D0C8D">
        <w:rPr>
          <w:rFonts w:ascii="Times New Roman" w:hAnsi="Times New Roman" w:cs="Times New Roman"/>
          <w:sz w:val="24"/>
          <w:szCs w:val="24"/>
          <w:lang w:val="de-DE"/>
        </w:rPr>
        <w:t xml:space="preserve">im Prinzipat </w:t>
      </w:r>
      <w:r w:rsidR="001222F5" w:rsidRPr="006F1559">
        <w:rPr>
          <w:rFonts w:ascii="Times New Roman" w:hAnsi="Times New Roman" w:cs="Times New Roman"/>
          <w:sz w:val="24"/>
          <w:szCs w:val="24"/>
          <w:lang w:val="de-DE"/>
        </w:rPr>
        <w:t xml:space="preserve">mindestens genauso komplex </w:t>
      </w:r>
      <w:r w:rsidR="003D0C8D">
        <w:rPr>
          <w:rFonts w:ascii="Times New Roman" w:hAnsi="Times New Roman" w:cs="Times New Roman"/>
          <w:sz w:val="24"/>
          <w:szCs w:val="24"/>
          <w:lang w:val="de-DE"/>
        </w:rPr>
        <w:t xml:space="preserve">war </w:t>
      </w:r>
      <w:r w:rsidR="001222F5" w:rsidRPr="006F1559">
        <w:rPr>
          <w:rFonts w:ascii="Times New Roman" w:hAnsi="Times New Roman" w:cs="Times New Roman"/>
          <w:sz w:val="24"/>
          <w:szCs w:val="24"/>
          <w:lang w:val="de-DE"/>
        </w:rPr>
        <w:t xml:space="preserve">wie in der von den Antagonismen der übermächtigen Heerführer </w:t>
      </w:r>
      <w:r w:rsidR="002B06FD" w:rsidRPr="006F1559">
        <w:rPr>
          <w:rFonts w:ascii="Times New Roman" w:hAnsi="Times New Roman" w:cs="Times New Roman"/>
          <w:sz w:val="24"/>
          <w:szCs w:val="24"/>
          <w:lang w:val="de-DE"/>
        </w:rPr>
        <w:t xml:space="preserve">geprägten </w:t>
      </w:r>
      <w:r w:rsidR="001222F5" w:rsidRPr="006F1559">
        <w:rPr>
          <w:rFonts w:ascii="Times New Roman" w:hAnsi="Times New Roman" w:cs="Times New Roman"/>
          <w:sz w:val="24"/>
          <w:szCs w:val="24"/>
          <w:lang w:val="de-DE"/>
        </w:rPr>
        <w:t xml:space="preserve">späten Republik. </w:t>
      </w:r>
      <w:r w:rsidR="00A36432" w:rsidRPr="006F1559">
        <w:rPr>
          <w:rFonts w:ascii="Times New Roman" w:hAnsi="Times New Roman" w:cs="Times New Roman"/>
          <w:sz w:val="24"/>
          <w:szCs w:val="24"/>
          <w:lang w:val="de-DE"/>
        </w:rPr>
        <w:t>E</w:t>
      </w:r>
      <w:r w:rsidR="002B06FD" w:rsidRPr="006F1559">
        <w:rPr>
          <w:rFonts w:ascii="Times New Roman" w:hAnsi="Times New Roman" w:cs="Times New Roman"/>
          <w:sz w:val="24"/>
          <w:szCs w:val="24"/>
          <w:lang w:val="de-DE"/>
        </w:rPr>
        <w:t xml:space="preserve">rschwerend </w:t>
      </w:r>
      <w:r w:rsidR="007240DC">
        <w:rPr>
          <w:rFonts w:ascii="Times New Roman" w:hAnsi="Times New Roman" w:cs="Times New Roman"/>
          <w:sz w:val="24"/>
          <w:szCs w:val="24"/>
          <w:lang w:val="de-DE"/>
        </w:rPr>
        <w:t xml:space="preserve">kam </w:t>
      </w:r>
      <w:r w:rsidR="002B06FD" w:rsidRPr="006F1559">
        <w:rPr>
          <w:rFonts w:ascii="Times New Roman" w:hAnsi="Times New Roman" w:cs="Times New Roman"/>
          <w:sz w:val="24"/>
          <w:szCs w:val="24"/>
          <w:lang w:val="de-DE"/>
        </w:rPr>
        <w:t>hinzu</w:t>
      </w:r>
      <w:r w:rsidR="001222F5" w:rsidRPr="006F1559">
        <w:rPr>
          <w:rFonts w:ascii="Times New Roman" w:hAnsi="Times New Roman" w:cs="Times New Roman"/>
          <w:sz w:val="24"/>
          <w:szCs w:val="24"/>
          <w:lang w:val="de-DE"/>
        </w:rPr>
        <w:t xml:space="preserve">, dass die </w:t>
      </w:r>
      <w:r w:rsidR="00486BD4">
        <w:rPr>
          <w:rFonts w:ascii="Times New Roman" w:hAnsi="Times New Roman" w:cs="Times New Roman"/>
          <w:sz w:val="24"/>
          <w:szCs w:val="24"/>
          <w:lang w:val="de-DE"/>
        </w:rPr>
        <w:t xml:space="preserve">Senatoren als die </w:t>
      </w:r>
      <w:r w:rsidR="001222F5" w:rsidRPr="006F1559">
        <w:rPr>
          <w:rFonts w:ascii="Times New Roman" w:hAnsi="Times New Roman" w:cs="Times New Roman"/>
          <w:sz w:val="24"/>
          <w:szCs w:val="24"/>
          <w:lang w:val="de-DE"/>
        </w:rPr>
        <w:t xml:space="preserve">Rivalen eines Kaisers galten, so zumindest erscheint es in der </w:t>
      </w:r>
      <w:r w:rsidR="00486BD4">
        <w:rPr>
          <w:rFonts w:ascii="Times New Roman" w:hAnsi="Times New Roman" w:cs="Times New Roman"/>
          <w:sz w:val="24"/>
          <w:szCs w:val="24"/>
          <w:lang w:val="de-DE"/>
        </w:rPr>
        <w:t>sog. S</w:t>
      </w:r>
      <w:r w:rsidR="001222F5" w:rsidRPr="006F1559">
        <w:rPr>
          <w:rFonts w:ascii="Times New Roman" w:hAnsi="Times New Roman" w:cs="Times New Roman"/>
          <w:sz w:val="24"/>
          <w:szCs w:val="24"/>
          <w:lang w:val="de-DE"/>
        </w:rPr>
        <w:t>enatorischen Geschichtsschreibung der Kaiserzeit.</w:t>
      </w:r>
      <w:r w:rsidR="000F6D4E" w:rsidRPr="006F1559">
        <w:rPr>
          <w:rStyle w:val="Funotenzeichen"/>
          <w:rFonts w:ascii="Times New Roman" w:hAnsi="Times New Roman" w:cs="Times New Roman"/>
          <w:sz w:val="24"/>
          <w:szCs w:val="24"/>
          <w:lang w:val="de-DE"/>
        </w:rPr>
        <w:footnoteReference w:id="152"/>
      </w:r>
      <w:r w:rsidR="001222F5" w:rsidRPr="006F1559">
        <w:rPr>
          <w:rFonts w:ascii="Times New Roman" w:hAnsi="Times New Roman" w:cs="Times New Roman"/>
          <w:sz w:val="24"/>
          <w:szCs w:val="24"/>
          <w:lang w:val="de-DE"/>
        </w:rPr>
        <w:t xml:space="preserve"> Besonders in der frühen Kaiserzeit führte diese Konstellation im Verhältnis zwischen den </w:t>
      </w:r>
      <w:r w:rsidR="001222F5" w:rsidRPr="008A3DD9">
        <w:rPr>
          <w:rFonts w:ascii="Times New Roman" w:hAnsi="Times New Roman" w:cs="Times New Roman"/>
          <w:i/>
          <w:sz w:val="24"/>
          <w:szCs w:val="24"/>
          <w:lang w:val="la-Latn"/>
        </w:rPr>
        <w:t>principes</w:t>
      </w:r>
      <w:r w:rsidR="001222F5" w:rsidRPr="006F1559">
        <w:rPr>
          <w:rFonts w:ascii="Times New Roman" w:hAnsi="Times New Roman" w:cs="Times New Roman"/>
          <w:sz w:val="24"/>
          <w:szCs w:val="24"/>
          <w:lang w:val="de-DE"/>
        </w:rPr>
        <w:t xml:space="preserve"> und der Senatsaristokratie jedenfalls dazu, dass de</w:t>
      </w:r>
      <w:r w:rsidR="000555EA">
        <w:rPr>
          <w:rFonts w:ascii="Times New Roman" w:hAnsi="Times New Roman" w:cs="Times New Roman"/>
          <w:sz w:val="24"/>
          <w:szCs w:val="24"/>
          <w:lang w:val="de-DE"/>
        </w:rPr>
        <w:t>n</w:t>
      </w:r>
      <w:r w:rsidR="001222F5" w:rsidRPr="006F1559">
        <w:rPr>
          <w:rFonts w:ascii="Times New Roman" w:hAnsi="Times New Roman" w:cs="Times New Roman"/>
          <w:sz w:val="24"/>
          <w:szCs w:val="24"/>
          <w:lang w:val="de-DE"/>
        </w:rPr>
        <w:t xml:space="preserve"> Kaiser</w:t>
      </w:r>
      <w:r w:rsidR="000555EA">
        <w:rPr>
          <w:rFonts w:ascii="Times New Roman" w:hAnsi="Times New Roman" w:cs="Times New Roman"/>
          <w:sz w:val="24"/>
          <w:szCs w:val="24"/>
          <w:lang w:val="de-DE"/>
        </w:rPr>
        <w:t>n die</w:t>
      </w:r>
      <w:r w:rsidR="001222F5" w:rsidRPr="006F1559">
        <w:rPr>
          <w:rFonts w:ascii="Times New Roman" w:hAnsi="Times New Roman" w:cs="Times New Roman"/>
          <w:sz w:val="24"/>
          <w:szCs w:val="24"/>
          <w:lang w:val="de-DE"/>
        </w:rPr>
        <w:t xml:space="preserve"> Abwesenheit oder Anwesenheit von Senatoren </w:t>
      </w:r>
      <w:r w:rsidR="000555EA">
        <w:rPr>
          <w:rFonts w:ascii="Times New Roman" w:hAnsi="Times New Roman" w:cs="Times New Roman"/>
          <w:sz w:val="24"/>
          <w:szCs w:val="24"/>
          <w:lang w:val="de-DE"/>
        </w:rPr>
        <w:t xml:space="preserve">nicht gleichgültig </w:t>
      </w:r>
      <w:r w:rsidR="000555EA">
        <w:rPr>
          <w:rFonts w:ascii="Times New Roman" w:hAnsi="Times New Roman" w:cs="Times New Roman"/>
          <w:sz w:val="24"/>
          <w:szCs w:val="24"/>
          <w:lang w:val="de-DE"/>
        </w:rPr>
        <w:lastRenderedPageBreak/>
        <w:t xml:space="preserve">war. </w:t>
      </w:r>
      <w:r w:rsidR="00B40D80">
        <w:rPr>
          <w:rFonts w:ascii="Times New Roman" w:hAnsi="Times New Roman" w:cs="Times New Roman"/>
          <w:sz w:val="24"/>
          <w:szCs w:val="24"/>
          <w:lang w:val="de-DE"/>
        </w:rPr>
        <w:t xml:space="preserve">Vielmehr ergriffen sie Maßnahmen, um zu verdeutlichen, dass sich ihre Wertschätzung der republikanischen Institutionen auch in ihren nachdrücklichen Bestrebungen äußerte, die Anwesenheit der Senatoren in Rom und in der Kurie sicherzustellen. </w:t>
      </w:r>
    </w:p>
    <w:p w:rsidR="001222F5" w:rsidRPr="006F1559" w:rsidRDefault="001222F5" w:rsidP="00271347">
      <w:pPr>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Augustus etwa verwandte einige Mühe auf</w:t>
      </w:r>
      <w:r w:rsidR="00B40D80">
        <w:rPr>
          <w:rFonts w:ascii="Times New Roman" w:hAnsi="Times New Roman" w:cs="Times New Roman"/>
          <w:sz w:val="24"/>
          <w:szCs w:val="24"/>
          <w:lang w:val="de-DE"/>
        </w:rPr>
        <w:t xml:space="preserve"> die Entwicklung und (möglichst konsensuale) Einführung </w:t>
      </w:r>
      <w:r w:rsidRPr="006F1559">
        <w:rPr>
          <w:rFonts w:ascii="Times New Roman" w:hAnsi="Times New Roman" w:cs="Times New Roman"/>
          <w:sz w:val="24"/>
          <w:szCs w:val="24"/>
          <w:lang w:val="de-DE"/>
        </w:rPr>
        <w:t xml:space="preserve">eines komplizierten </w:t>
      </w:r>
      <w:r w:rsidR="00B40D80">
        <w:rPr>
          <w:rFonts w:ascii="Times New Roman" w:hAnsi="Times New Roman" w:cs="Times New Roman"/>
          <w:sz w:val="24"/>
          <w:szCs w:val="24"/>
          <w:lang w:val="de-DE"/>
        </w:rPr>
        <w:t xml:space="preserve">Organisationsreglements für den Senat, in dem unter anderem auch </w:t>
      </w:r>
      <w:r w:rsidR="003A473D">
        <w:rPr>
          <w:rFonts w:ascii="Times New Roman" w:hAnsi="Times New Roman" w:cs="Times New Roman"/>
          <w:sz w:val="24"/>
          <w:szCs w:val="24"/>
          <w:lang w:val="de-DE"/>
        </w:rPr>
        <w:t>die Anwesenheitspflich</w:t>
      </w:r>
      <w:r w:rsidRPr="006F1559">
        <w:rPr>
          <w:rFonts w:ascii="Times New Roman" w:hAnsi="Times New Roman" w:cs="Times New Roman"/>
          <w:sz w:val="24"/>
          <w:szCs w:val="24"/>
          <w:lang w:val="de-DE"/>
        </w:rPr>
        <w:t xml:space="preserve">t der Senatoren </w:t>
      </w:r>
      <w:r w:rsidR="007240DC">
        <w:rPr>
          <w:rFonts w:ascii="Times New Roman" w:hAnsi="Times New Roman" w:cs="Times New Roman"/>
          <w:sz w:val="24"/>
          <w:szCs w:val="24"/>
          <w:lang w:val="de-DE"/>
        </w:rPr>
        <w:t>zu</w:t>
      </w:r>
      <w:r w:rsidR="003A473D">
        <w:rPr>
          <w:rFonts w:ascii="Times New Roman" w:hAnsi="Times New Roman" w:cs="Times New Roman"/>
          <w:sz w:val="24"/>
          <w:szCs w:val="24"/>
          <w:lang w:val="de-DE"/>
        </w:rPr>
        <w:t xml:space="preserve"> </w:t>
      </w:r>
      <w:r w:rsidRPr="006F1559">
        <w:rPr>
          <w:rFonts w:ascii="Times New Roman" w:hAnsi="Times New Roman" w:cs="Times New Roman"/>
          <w:sz w:val="24"/>
          <w:szCs w:val="24"/>
          <w:lang w:val="de-DE"/>
        </w:rPr>
        <w:t xml:space="preserve">den Senatssitzungen </w:t>
      </w:r>
      <w:r w:rsidR="003A473D">
        <w:rPr>
          <w:rFonts w:ascii="Times New Roman" w:hAnsi="Times New Roman" w:cs="Times New Roman"/>
          <w:sz w:val="24"/>
          <w:szCs w:val="24"/>
          <w:lang w:val="de-DE"/>
        </w:rPr>
        <w:t>festgeschrieben wurde.</w:t>
      </w:r>
      <w:r w:rsidRPr="006F1559">
        <w:rPr>
          <w:rFonts w:ascii="Times New Roman" w:hAnsi="Times New Roman" w:cs="Times New Roman"/>
          <w:sz w:val="24"/>
          <w:szCs w:val="24"/>
          <w:lang w:val="de-DE"/>
        </w:rPr>
        <w:t xml:space="preserve"> So sollte es zwei Sitzungen pro Monat geben, und alle Mitglieder des Senates waren verpflichtet</w:t>
      </w:r>
      <w:r w:rsidR="0026446A">
        <w:rPr>
          <w:rFonts w:ascii="Times New Roman" w:hAnsi="Times New Roman" w:cs="Times New Roman"/>
          <w:sz w:val="24"/>
          <w:szCs w:val="24"/>
          <w:lang w:val="de-DE"/>
        </w:rPr>
        <w:t>,</w:t>
      </w:r>
      <w:r w:rsidRPr="006F1559">
        <w:rPr>
          <w:rFonts w:ascii="Times New Roman" w:hAnsi="Times New Roman" w:cs="Times New Roman"/>
          <w:sz w:val="24"/>
          <w:szCs w:val="24"/>
          <w:lang w:val="de-DE"/>
        </w:rPr>
        <w:t xml:space="preserve"> daran teilzunehmen. Augustus bestimmte ferner, dass andere Sitzungen, die ebenfalls die Präsenz von Senatoren verlangten, nicht zur selben Zeit stattfinden durften, sodass die Senatoren keine Entschuldigung hatten, eine Senatssitzung zu verpassen. Wenn ein Senator dennoch versäumte teilzunehmen, wurde er </w:t>
      </w:r>
      <w:r w:rsidR="0026446A">
        <w:rPr>
          <w:rFonts w:ascii="Times New Roman" w:hAnsi="Times New Roman" w:cs="Times New Roman"/>
          <w:sz w:val="24"/>
          <w:szCs w:val="24"/>
          <w:lang w:val="de-DE"/>
        </w:rPr>
        <w:t>dafür bestraft</w:t>
      </w:r>
      <w:r w:rsidRPr="006F1559">
        <w:rPr>
          <w:rFonts w:ascii="Times New Roman" w:hAnsi="Times New Roman" w:cs="Times New Roman"/>
          <w:sz w:val="24"/>
          <w:szCs w:val="24"/>
          <w:lang w:val="de-DE"/>
        </w:rPr>
        <w:t xml:space="preserve">. </w:t>
      </w:r>
      <w:r w:rsidR="00A36432" w:rsidRPr="006F1559">
        <w:rPr>
          <w:rFonts w:ascii="Times New Roman" w:hAnsi="Times New Roman" w:cs="Times New Roman"/>
          <w:sz w:val="24"/>
          <w:szCs w:val="24"/>
          <w:lang w:val="de-DE"/>
        </w:rPr>
        <w:t xml:space="preserve">Ferner ließ der Kaiser die Namen sämtlicher Senatoren auf Tafeln schreiben und ausstellen. </w:t>
      </w:r>
      <w:r w:rsidRPr="006F1559">
        <w:rPr>
          <w:rFonts w:ascii="Times New Roman" w:hAnsi="Times New Roman" w:cs="Times New Roman"/>
          <w:sz w:val="24"/>
          <w:szCs w:val="24"/>
          <w:lang w:val="de-DE"/>
        </w:rPr>
        <w:t xml:space="preserve">Schließlich bestimmte Augustus ein </w:t>
      </w:r>
      <w:r w:rsidRPr="008A3DD9">
        <w:rPr>
          <w:rFonts w:ascii="Times New Roman" w:hAnsi="Times New Roman" w:cs="Times New Roman"/>
          <w:i/>
          <w:sz w:val="24"/>
          <w:szCs w:val="24"/>
          <w:lang w:val="la-Latn"/>
        </w:rPr>
        <w:t>quorum</w:t>
      </w:r>
      <w:r w:rsidRPr="006F1559">
        <w:rPr>
          <w:rFonts w:ascii="Times New Roman" w:hAnsi="Times New Roman" w:cs="Times New Roman"/>
          <w:sz w:val="24"/>
          <w:szCs w:val="24"/>
          <w:lang w:val="de-DE"/>
        </w:rPr>
        <w:t>, also die Anzahl von Senatoren, die nötig waren, um gültige Entscheidungen zu treffen.</w:t>
      </w:r>
      <w:r w:rsidRPr="006F1559">
        <w:rPr>
          <w:rStyle w:val="Funotenzeichen"/>
          <w:rFonts w:ascii="Times New Roman" w:hAnsi="Times New Roman" w:cs="Times New Roman"/>
          <w:sz w:val="24"/>
          <w:szCs w:val="24"/>
          <w:lang w:val="de-DE"/>
        </w:rPr>
        <w:footnoteReference w:id="153"/>
      </w:r>
    </w:p>
    <w:p w:rsidR="001222F5" w:rsidRPr="006F1559" w:rsidRDefault="001222F5" w:rsidP="00271347">
      <w:pPr>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 xml:space="preserve">Insbesondere das </w:t>
      </w:r>
      <w:r w:rsidR="001D4B18">
        <w:rPr>
          <w:rFonts w:ascii="Times New Roman" w:hAnsi="Times New Roman" w:cs="Times New Roman"/>
          <w:i/>
          <w:sz w:val="24"/>
          <w:szCs w:val="24"/>
          <w:lang w:val="la-Latn"/>
        </w:rPr>
        <w:t>Q</w:t>
      </w:r>
      <w:r w:rsidRPr="008A3DD9">
        <w:rPr>
          <w:rFonts w:ascii="Times New Roman" w:hAnsi="Times New Roman" w:cs="Times New Roman"/>
          <w:i/>
          <w:sz w:val="24"/>
          <w:szCs w:val="24"/>
          <w:lang w:val="la-Latn"/>
        </w:rPr>
        <w:t>uorum</w:t>
      </w:r>
      <w:r w:rsidRPr="006F1559">
        <w:rPr>
          <w:rFonts w:ascii="Times New Roman" w:hAnsi="Times New Roman" w:cs="Times New Roman"/>
          <w:sz w:val="24"/>
          <w:szCs w:val="24"/>
          <w:lang w:val="de-DE"/>
        </w:rPr>
        <w:t xml:space="preserve"> verdeutlicht, dass der Zweck dieser Maßnahme</w:t>
      </w:r>
      <w:r w:rsidR="00C83A72">
        <w:rPr>
          <w:rFonts w:ascii="Times New Roman" w:hAnsi="Times New Roman" w:cs="Times New Roman"/>
          <w:sz w:val="24"/>
          <w:szCs w:val="24"/>
          <w:lang w:val="de-DE"/>
        </w:rPr>
        <w:t>n</w:t>
      </w:r>
      <w:r w:rsidRPr="006F1559">
        <w:rPr>
          <w:rFonts w:ascii="Times New Roman" w:hAnsi="Times New Roman" w:cs="Times New Roman"/>
          <w:sz w:val="24"/>
          <w:szCs w:val="24"/>
          <w:lang w:val="de-DE"/>
        </w:rPr>
        <w:t xml:space="preserve"> wohl weniger darin bestand, politische Entscheidungs</w:t>
      </w:r>
      <w:r w:rsidR="00C83A72">
        <w:rPr>
          <w:rFonts w:ascii="Times New Roman" w:hAnsi="Times New Roman" w:cs="Times New Roman"/>
          <w:sz w:val="24"/>
          <w:szCs w:val="24"/>
          <w:lang w:val="de-DE"/>
        </w:rPr>
        <w:t>findungs</w:t>
      </w:r>
      <w:r w:rsidRPr="006F1559">
        <w:rPr>
          <w:rFonts w:ascii="Times New Roman" w:hAnsi="Times New Roman" w:cs="Times New Roman"/>
          <w:sz w:val="24"/>
          <w:szCs w:val="24"/>
          <w:lang w:val="de-DE"/>
        </w:rPr>
        <w:t xml:space="preserve">prozesse zu effektivieren: Denn worin besteht der Sinn eines </w:t>
      </w:r>
      <w:r w:rsidR="001D4B18">
        <w:rPr>
          <w:rFonts w:ascii="Times New Roman" w:hAnsi="Times New Roman" w:cs="Times New Roman"/>
          <w:i/>
          <w:sz w:val="24"/>
          <w:szCs w:val="24"/>
          <w:lang w:val="la-Latn"/>
        </w:rPr>
        <w:t>Q</w:t>
      </w:r>
      <w:r w:rsidRPr="008A3DD9">
        <w:rPr>
          <w:rFonts w:ascii="Times New Roman" w:hAnsi="Times New Roman" w:cs="Times New Roman"/>
          <w:i/>
          <w:sz w:val="24"/>
          <w:szCs w:val="24"/>
          <w:lang w:val="la-Latn"/>
        </w:rPr>
        <w:t>uorum</w:t>
      </w:r>
      <w:r w:rsidRPr="006F1559">
        <w:rPr>
          <w:rFonts w:ascii="Times New Roman" w:hAnsi="Times New Roman" w:cs="Times New Roman"/>
          <w:sz w:val="24"/>
          <w:szCs w:val="24"/>
          <w:lang w:val="de-DE"/>
        </w:rPr>
        <w:t xml:space="preserve">, wenn von der betreffenden Institution gar nicht erwartet wird, eigene Entscheidungen zu treffen, sie, im Gegenteil, stets zu denselben Ergebnissen kommen sollte wie der Kaiser? Der Zweck des </w:t>
      </w:r>
      <w:proofErr w:type="gramStart"/>
      <w:r w:rsidR="001D4B18">
        <w:rPr>
          <w:rFonts w:ascii="Times New Roman" w:hAnsi="Times New Roman" w:cs="Times New Roman"/>
          <w:i/>
          <w:sz w:val="24"/>
          <w:szCs w:val="24"/>
          <w:lang w:val="la-Latn"/>
        </w:rPr>
        <w:t>Q</w:t>
      </w:r>
      <w:r w:rsidRPr="008A3DD9">
        <w:rPr>
          <w:rFonts w:ascii="Times New Roman" w:hAnsi="Times New Roman" w:cs="Times New Roman"/>
          <w:i/>
          <w:sz w:val="24"/>
          <w:szCs w:val="24"/>
          <w:lang w:val="la-Latn"/>
        </w:rPr>
        <w:t>uorum</w:t>
      </w:r>
      <w:proofErr w:type="gramEnd"/>
      <w:r w:rsidRPr="006F1559">
        <w:rPr>
          <w:rFonts w:ascii="Times New Roman" w:hAnsi="Times New Roman" w:cs="Times New Roman"/>
          <w:sz w:val="24"/>
          <w:szCs w:val="24"/>
          <w:lang w:val="de-DE"/>
        </w:rPr>
        <w:t xml:space="preserve"> w</w:t>
      </w:r>
      <w:r w:rsidR="00C83A72">
        <w:rPr>
          <w:rFonts w:ascii="Times New Roman" w:hAnsi="Times New Roman" w:cs="Times New Roman"/>
          <w:sz w:val="24"/>
          <w:szCs w:val="24"/>
          <w:lang w:val="de-DE"/>
        </w:rPr>
        <w:t xml:space="preserve">ar also nicht, Legalität </w:t>
      </w:r>
      <w:r w:rsidRPr="006F1559">
        <w:rPr>
          <w:rFonts w:ascii="Times New Roman" w:hAnsi="Times New Roman" w:cs="Times New Roman"/>
          <w:sz w:val="24"/>
          <w:szCs w:val="24"/>
          <w:lang w:val="de-DE"/>
        </w:rPr>
        <w:t>sicherzustellen; vielmehr ging es darum, die Akzeptanz kaiserlicher Entscheidungen, und damit der Herrschaft des Augustus, seitens des Senates angemessen zu demonstrieren.</w:t>
      </w:r>
      <w:r w:rsidRPr="006F1559">
        <w:rPr>
          <w:rStyle w:val="Funotenzeichen"/>
          <w:rFonts w:ascii="Times New Roman" w:hAnsi="Times New Roman" w:cs="Times New Roman"/>
          <w:sz w:val="24"/>
          <w:szCs w:val="24"/>
          <w:lang w:val="de-DE"/>
        </w:rPr>
        <w:footnoteReference w:id="154"/>
      </w:r>
      <w:r w:rsidRPr="006F1559">
        <w:rPr>
          <w:rFonts w:ascii="Times New Roman" w:hAnsi="Times New Roman" w:cs="Times New Roman"/>
          <w:sz w:val="24"/>
          <w:szCs w:val="24"/>
          <w:lang w:val="de-DE"/>
        </w:rPr>
        <w:t xml:space="preserve"> Dafür war es jedoch von zentraler Bedeutung, dass eine angemessene Anzahl von Senatoren und vor allem auch die besonders angesehenen und bekannten Vertreter dieses Standes im Senat anwesend waren; andernfalls wäre die Legitimität des Regimes vie</w:t>
      </w:r>
      <w:r w:rsidR="008A5F12">
        <w:rPr>
          <w:rFonts w:ascii="Times New Roman" w:hAnsi="Times New Roman" w:cs="Times New Roman"/>
          <w:sz w:val="24"/>
          <w:szCs w:val="24"/>
          <w:lang w:val="de-DE"/>
        </w:rPr>
        <w:t xml:space="preserve">l mehr </w:t>
      </w:r>
      <w:r w:rsidR="000B202F">
        <w:rPr>
          <w:rFonts w:ascii="Times New Roman" w:hAnsi="Times New Roman" w:cs="Times New Roman"/>
          <w:sz w:val="24"/>
          <w:szCs w:val="24"/>
          <w:lang w:val="de-DE"/>
        </w:rPr>
        <w:t>infrage</w:t>
      </w:r>
      <w:r w:rsidR="008A5F12">
        <w:rPr>
          <w:rFonts w:ascii="Times New Roman" w:hAnsi="Times New Roman" w:cs="Times New Roman"/>
          <w:sz w:val="24"/>
          <w:szCs w:val="24"/>
          <w:lang w:val="de-DE"/>
        </w:rPr>
        <w:t xml:space="preserve"> gestellt worden</w:t>
      </w:r>
      <w:r w:rsidRPr="006F1559">
        <w:rPr>
          <w:rFonts w:ascii="Times New Roman" w:hAnsi="Times New Roman" w:cs="Times New Roman"/>
          <w:sz w:val="24"/>
          <w:szCs w:val="24"/>
          <w:lang w:val="de-DE"/>
        </w:rPr>
        <w:t xml:space="preserve">. Die obligatorische Präsenz ist daher </w:t>
      </w:r>
      <w:r w:rsidR="0009006E">
        <w:rPr>
          <w:rFonts w:ascii="Times New Roman" w:hAnsi="Times New Roman" w:cs="Times New Roman"/>
          <w:sz w:val="24"/>
          <w:szCs w:val="24"/>
          <w:lang w:val="de-DE"/>
        </w:rPr>
        <w:t xml:space="preserve">auch als </w:t>
      </w:r>
      <w:r w:rsidRPr="006F1559">
        <w:rPr>
          <w:rFonts w:ascii="Times New Roman" w:hAnsi="Times New Roman" w:cs="Times New Roman"/>
          <w:sz w:val="24"/>
          <w:szCs w:val="24"/>
          <w:lang w:val="de-DE"/>
        </w:rPr>
        <w:t>Maßnahme</w:t>
      </w:r>
      <w:r w:rsidR="0009006E">
        <w:rPr>
          <w:rFonts w:ascii="Times New Roman" w:hAnsi="Times New Roman" w:cs="Times New Roman"/>
          <w:sz w:val="24"/>
          <w:szCs w:val="24"/>
          <w:lang w:val="de-DE"/>
        </w:rPr>
        <w:t xml:space="preserve"> zu betrachten</w:t>
      </w:r>
      <w:r w:rsidRPr="006F1559">
        <w:rPr>
          <w:rFonts w:ascii="Times New Roman" w:hAnsi="Times New Roman" w:cs="Times New Roman"/>
          <w:sz w:val="24"/>
          <w:szCs w:val="24"/>
          <w:lang w:val="de-DE"/>
        </w:rPr>
        <w:t>, die verhindern sollte, dass S</w:t>
      </w:r>
      <w:r w:rsidRPr="006F1559">
        <w:rPr>
          <w:rFonts w:ascii="Times New Roman" w:hAnsi="Times New Roman" w:cs="Times New Roman"/>
          <w:color w:val="000000"/>
          <w:sz w:val="24"/>
          <w:szCs w:val="24"/>
          <w:lang w:val="de-DE"/>
        </w:rPr>
        <w:t xml:space="preserve">enatoren den Senat zu einer </w:t>
      </w:r>
      <w:r w:rsidRPr="006F1559">
        <w:rPr>
          <w:rFonts w:ascii="Times New Roman" w:hAnsi="Times New Roman" w:cs="Times New Roman"/>
          <w:color w:val="000000"/>
          <w:sz w:val="24"/>
          <w:szCs w:val="24"/>
          <w:lang w:val="de-DE"/>
        </w:rPr>
        <w:lastRenderedPageBreak/>
        <w:t xml:space="preserve">unkontrollierbaren Plattform machten, wo sie die Politik des Kaisers einfach dadurch </w:t>
      </w:r>
      <w:r w:rsidR="000B202F">
        <w:rPr>
          <w:rFonts w:ascii="Times New Roman" w:hAnsi="Times New Roman" w:cs="Times New Roman"/>
          <w:color w:val="000000"/>
          <w:sz w:val="24"/>
          <w:szCs w:val="24"/>
          <w:lang w:val="de-DE"/>
        </w:rPr>
        <w:t>infrage</w:t>
      </w:r>
      <w:r w:rsidRPr="006F1559">
        <w:rPr>
          <w:rFonts w:ascii="Times New Roman" w:hAnsi="Times New Roman" w:cs="Times New Roman"/>
          <w:color w:val="000000"/>
          <w:sz w:val="24"/>
          <w:szCs w:val="24"/>
          <w:lang w:val="de-DE"/>
        </w:rPr>
        <w:t xml:space="preserve"> stellen konnten, </w:t>
      </w:r>
      <w:r w:rsidR="0026446A">
        <w:rPr>
          <w:rFonts w:ascii="Times New Roman" w:hAnsi="Times New Roman" w:cs="Times New Roman"/>
          <w:color w:val="000000"/>
          <w:sz w:val="24"/>
          <w:szCs w:val="24"/>
          <w:lang w:val="de-DE"/>
        </w:rPr>
        <w:t>dass</w:t>
      </w:r>
      <w:r w:rsidRPr="006F1559">
        <w:rPr>
          <w:rFonts w:ascii="Times New Roman" w:hAnsi="Times New Roman" w:cs="Times New Roman"/>
          <w:color w:val="000000"/>
          <w:sz w:val="24"/>
          <w:szCs w:val="24"/>
          <w:lang w:val="de-DE"/>
        </w:rPr>
        <w:t xml:space="preserve"> sie nicht präsent waren. Das Hauptproblem hierbei bestand wahrscheinlich gar nicht so sehr darin, dass vielleicht tatsächlich einmal ein Senator mit Absicht sein Missfallen über die Herrschaft des Kaisers auf diese We</w:t>
      </w:r>
      <w:r w:rsidR="00176839">
        <w:rPr>
          <w:rFonts w:ascii="Times New Roman" w:hAnsi="Times New Roman" w:cs="Times New Roman"/>
          <w:color w:val="000000"/>
          <w:sz w:val="24"/>
          <w:szCs w:val="24"/>
          <w:lang w:val="de-DE"/>
        </w:rPr>
        <w:t xml:space="preserve">ise zum Ausdruck bringen konnte. </w:t>
      </w:r>
      <w:r w:rsidRPr="006F1559">
        <w:rPr>
          <w:rFonts w:ascii="Times New Roman" w:hAnsi="Times New Roman" w:cs="Times New Roman"/>
          <w:color w:val="000000"/>
          <w:sz w:val="24"/>
          <w:szCs w:val="24"/>
          <w:lang w:val="de-DE"/>
        </w:rPr>
        <w:t xml:space="preserve">Viel problematischer war wohl, dass es, ganz unabhängig von der Intention der Beteiligten, </w:t>
      </w:r>
      <w:r w:rsidRPr="006F1559">
        <w:rPr>
          <w:rFonts w:ascii="Times New Roman" w:hAnsi="Times New Roman" w:cs="Times New Roman"/>
          <w:i/>
          <w:color w:val="000000"/>
          <w:sz w:val="24"/>
          <w:szCs w:val="24"/>
          <w:lang w:val="de-DE"/>
        </w:rPr>
        <w:t>möglich</w:t>
      </w:r>
      <w:r w:rsidRPr="006F1559">
        <w:rPr>
          <w:rFonts w:ascii="Times New Roman" w:hAnsi="Times New Roman" w:cs="Times New Roman"/>
          <w:color w:val="000000"/>
          <w:sz w:val="24"/>
          <w:szCs w:val="24"/>
          <w:lang w:val="de-DE"/>
        </w:rPr>
        <w:t xml:space="preserve"> war, die Abwesenheit eines Senators so zu verstehen – vor allem, wenn es sich um besonders distinguierte Persönlichkeiten handelte.</w:t>
      </w:r>
    </w:p>
    <w:p w:rsidR="000468AC" w:rsidRDefault="00A36432" w:rsidP="00271347">
      <w:pPr>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 xml:space="preserve">Vor diesem Hintergrund wird auch verständlich, </w:t>
      </w:r>
      <w:r w:rsidR="004B37DA" w:rsidRPr="006F1559">
        <w:rPr>
          <w:rFonts w:ascii="Times New Roman" w:hAnsi="Times New Roman" w:cs="Times New Roman"/>
          <w:sz w:val="24"/>
          <w:szCs w:val="24"/>
          <w:lang w:val="de-DE"/>
        </w:rPr>
        <w:t xml:space="preserve">warum </w:t>
      </w:r>
      <w:r w:rsidR="00486BD4">
        <w:rPr>
          <w:rFonts w:ascii="Times New Roman" w:hAnsi="Times New Roman" w:cs="Times New Roman"/>
          <w:sz w:val="24"/>
          <w:szCs w:val="24"/>
          <w:lang w:val="de-DE"/>
        </w:rPr>
        <w:t xml:space="preserve">vor allem </w:t>
      </w:r>
      <w:r w:rsidR="003D0C8D">
        <w:rPr>
          <w:rFonts w:ascii="Times New Roman" w:hAnsi="Times New Roman" w:cs="Times New Roman"/>
          <w:sz w:val="24"/>
          <w:szCs w:val="24"/>
          <w:lang w:val="de-DE"/>
        </w:rPr>
        <w:t xml:space="preserve">reiche, angesehene und erfolgreiche </w:t>
      </w:r>
      <w:r w:rsidR="001222F5" w:rsidRPr="006F1559">
        <w:rPr>
          <w:rFonts w:ascii="Times New Roman" w:hAnsi="Times New Roman" w:cs="Times New Roman"/>
          <w:sz w:val="24"/>
          <w:szCs w:val="24"/>
          <w:lang w:val="de-DE"/>
        </w:rPr>
        <w:t>Senatoren, die Rom ohne die Erlaubnis des Kaisers verließen, Gefahr liefen, sich das potenziell fatale Missfallen des</w:t>
      </w:r>
      <w:r w:rsidR="004B37DA" w:rsidRPr="006F1559">
        <w:rPr>
          <w:rFonts w:ascii="Times New Roman" w:hAnsi="Times New Roman" w:cs="Times New Roman"/>
          <w:sz w:val="24"/>
          <w:szCs w:val="24"/>
          <w:lang w:val="de-DE"/>
        </w:rPr>
        <w:t xml:space="preserve"> jeweiligen</w:t>
      </w:r>
      <w:r w:rsidR="001222F5" w:rsidRPr="006F1559">
        <w:rPr>
          <w:rFonts w:ascii="Times New Roman" w:hAnsi="Times New Roman" w:cs="Times New Roman"/>
          <w:sz w:val="24"/>
          <w:szCs w:val="24"/>
          <w:lang w:val="de-DE"/>
        </w:rPr>
        <w:t xml:space="preserve"> </w:t>
      </w:r>
      <w:r w:rsidR="001222F5" w:rsidRPr="008A3DD9">
        <w:rPr>
          <w:rFonts w:ascii="Times New Roman" w:hAnsi="Times New Roman" w:cs="Times New Roman"/>
          <w:i/>
          <w:iCs/>
          <w:sz w:val="24"/>
          <w:szCs w:val="24"/>
          <w:lang w:val="la-Latn"/>
        </w:rPr>
        <w:t>princeps</w:t>
      </w:r>
      <w:r w:rsidR="001222F5" w:rsidRPr="006F1559">
        <w:rPr>
          <w:rFonts w:ascii="Times New Roman" w:hAnsi="Times New Roman" w:cs="Times New Roman"/>
          <w:sz w:val="24"/>
          <w:szCs w:val="24"/>
          <w:lang w:val="de-DE"/>
        </w:rPr>
        <w:t xml:space="preserve"> zuzuziehen</w:t>
      </w:r>
      <w:r w:rsidRPr="006F1559">
        <w:rPr>
          <w:rFonts w:ascii="Times New Roman" w:hAnsi="Times New Roman" w:cs="Times New Roman"/>
          <w:sz w:val="24"/>
          <w:szCs w:val="24"/>
          <w:lang w:val="de-DE"/>
        </w:rPr>
        <w:t>.</w:t>
      </w:r>
      <w:r w:rsidR="001222F5" w:rsidRPr="006F1559">
        <w:rPr>
          <w:rFonts w:ascii="Times New Roman" w:hAnsi="Times New Roman" w:cs="Times New Roman"/>
          <w:sz w:val="24"/>
          <w:szCs w:val="24"/>
          <w:lang w:val="de-DE"/>
        </w:rPr>
        <w:t xml:space="preserve"> Insbesondere die Kaiser </w:t>
      </w:r>
      <w:r w:rsidR="00176839">
        <w:rPr>
          <w:rFonts w:ascii="Times New Roman" w:hAnsi="Times New Roman" w:cs="Times New Roman"/>
          <w:sz w:val="24"/>
          <w:szCs w:val="24"/>
          <w:lang w:val="de-DE"/>
        </w:rPr>
        <w:t xml:space="preserve">des </w:t>
      </w:r>
      <w:r w:rsidR="00E96892">
        <w:rPr>
          <w:rFonts w:ascii="Times New Roman" w:hAnsi="Times New Roman" w:cs="Times New Roman"/>
          <w:sz w:val="24"/>
          <w:szCs w:val="24"/>
          <w:lang w:val="de-DE"/>
        </w:rPr>
        <w:t>1. </w:t>
      </w:r>
      <w:r w:rsidR="00176839">
        <w:rPr>
          <w:rFonts w:ascii="Times New Roman" w:hAnsi="Times New Roman" w:cs="Times New Roman"/>
          <w:sz w:val="24"/>
          <w:szCs w:val="24"/>
          <w:lang w:val="de-DE"/>
        </w:rPr>
        <w:t xml:space="preserve">Jahrhunderts </w:t>
      </w:r>
      <w:r w:rsidR="00E96892">
        <w:rPr>
          <w:rFonts w:ascii="Times New Roman" w:hAnsi="Times New Roman" w:cs="Times New Roman"/>
          <w:sz w:val="24"/>
          <w:szCs w:val="24"/>
          <w:lang w:val="de-DE"/>
        </w:rPr>
        <w:t>n. Chr.</w:t>
      </w:r>
      <w:r w:rsidR="00176839">
        <w:rPr>
          <w:rFonts w:ascii="Times New Roman" w:hAnsi="Times New Roman" w:cs="Times New Roman"/>
          <w:sz w:val="24"/>
          <w:szCs w:val="24"/>
          <w:lang w:val="de-DE"/>
        </w:rPr>
        <w:t xml:space="preserve"> </w:t>
      </w:r>
      <w:r w:rsidR="001222F5" w:rsidRPr="006F1559">
        <w:rPr>
          <w:rFonts w:ascii="Times New Roman" w:hAnsi="Times New Roman" w:cs="Times New Roman"/>
          <w:sz w:val="24"/>
          <w:szCs w:val="24"/>
          <w:lang w:val="de-DE"/>
        </w:rPr>
        <w:t xml:space="preserve">reagierten in solchen Fällen bisweilen </w:t>
      </w:r>
      <w:r w:rsidR="004B37DA" w:rsidRPr="006F1559">
        <w:rPr>
          <w:rFonts w:ascii="Times New Roman" w:hAnsi="Times New Roman" w:cs="Times New Roman"/>
          <w:sz w:val="24"/>
          <w:szCs w:val="24"/>
          <w:lang w:val="de-DE"/>
        </w:rPr>
        <w:t xml:space="preserve">ausgesprochen </w:t>
      </w:r>
      <w:r w:rsidR="001222F5" w:rsidRPr="006F1559">
        <w:rPr>
          <w:rFonts w:ascii="Times New Roman" w:hAnsi="Times New Roman" w:cs="Times New Roman"/>
          <w:sz w:val="24"/>
          <w:szCs w:val="24"/>
          <w:lang w:val="de-DE"/>
        </w:rPr>
        <w:t>harsch</w:t>
      </w:r>
      <w:r w:rsidR="003D0C8D">
        <w:rPr>
          <w:rFonts w:ascii="Times New Roman" w:hAnsi="Times New Roman" w:cs="Times New Roman"/>
          <w:sz w:val="24"/>
          <w:szCs w:val="24"/>
          <w:lang w:val="de-DE"/>
        </w:rPr>
        <w:t xml:space="preserve">, manchmal selbst dann, wenn sie zuvor eine Erlaubnis für den Rückzug erteilt </w:t>
      </w:r>
      <w:r w:rsidR="00C83A72">
        <w:rPr>
          <w:rFonts w:ascii="Times New Roman" w:hAnsi="Times New Roman" w:cs="Times New Roman"/>
          <w:sz w:val="24"/>
          <w:szCs w:val="24"/>
          <w:lang w:val="de-DE"/>
        </w:rPr>
        <w:t>oder diesen gar angeregt hatten</w:t>
      </w:r>
      <w:r w:rsidR="00255CF8" w:rsidRPr="006F1559">
        <w:rPr>
          <w:rFonts w:ascii="Times New Roman" w:hAnsi="Times New Roman" w:cs="Times New Roman"/>
          <w:sz w:val="24"/>
          <w:szCs w:val="24"/>
          <w:lang w:val="de-DE"/>
        </w:rPr>
        <w:t xml:space="preserve">. So berichtet </w:t>
      </w:r>
      <w:r w:rsidR="001222F5" w:rsidRPr="006F1559">
        <w:rPr>
          <w:rFonts w:ascii="Times New Roman" w:hAnsi="Times New Roman" w:cs="Times New Roman"/>
          <w:sz w:val="24"/>
          <w:szCs w:val="24"/>
          <w:lang w:val="de-DE"/>
        </w:rPr>
        <w:t>Cassius Dio</w:t>
      </w:r>
      <w:r w:rsidR="0073691A" w:rsidRPr="006F1559">
        <w:rPr>
          <w:rFonts w:ascii="Times New Roman" w:hAnsi="Times New Roman" w:cs="Times New Roman"/>
          <w:sz w:val="24"/>
          <w:szCs w:val="24"/>
          <w:lang w:val="de-DE"/>
        </w:rPr>
        <w:t xml:space="preserve"> unter der Rubrik jener Personen</w:t>
      </w:r>
      <w:r w:rsidR="001222F5" w:rsidRPr="006F1559">
        <w:rPr>
          <w:rFonts w:ascii="Times New Roman" w:hAnsi="Times New Roman" w:cs="Times New Roman"/>
          <w:sz w:val="24"/>
          <w:szCs w:val="24"/>
          <w:lang w:val="de-DE"/>
        </w:rPr>
        <w:t xml:space="preserve">, </w:t>
      </w:r>
      <w:r w:rsidR="0073691A" w:rsidRPr="006F1559">
        <w:rPr>
          <w:rFonts w:ascii="Times New Roman" w:hAnsi="Times New Roman" w:cs="Times New Roman"/>
          <w:sz w:val="24"/>
          <w:szCs w:val="24"/>
          <w:lang w:val="de-DE"/>
        </w:rPr>
        <w:t xml:space="preserve">die Augustus </w:t>
      </w:r>
      <w:r w:rsidR="00A82877">
        <w:rPr>
          <w:rFonts w:ascii="Times New Roman" w:hAnsi="Times New Roman" w:cs="Times New Roman"/>
          <w:sz w:val="24"/>
          <w:szCs w:val="24"/>
          <w:lang w:val="de-DE"/>
        </w:rPr>
        <w:t>um ca. 18 </w:t>
      </w:r>
      <w:r w:rsidR="00937BA9" w:rsidRPr="006F1559">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937BA9" w:rsidRPr="006F1559">
        <w:rPr>
          <w:rFonts w:ascii="Times New Roman" w:hAnsi="Times New Roman" w:cs="Times New Roman"/>
          <w:sz w:val="24"/>
          <w:szCs w:val="24"/>
          <w:lang w:val="de-DE"/>
        </w:rPr>
        <w:t xml:space="preserve">Chr. </w:t>
      </w:r>
      <w:r w:rsidR="0073691A" w:rsidRPr="006F1559">
        <w:rPr>
          <w:rFonts w:ascii="Times New Roman" w:hAnsi="Times New Roman" w:cs="Times New Roman"/>
          <w:sz w:val="24"/>
          <w:szCs w:val="24"/>
          <w:lang w:val="de-DE"/>
        </w:rPr>
        <w:t xml:space="preserve">hinrichten ließ, vom Schicksal des </w:t>
      </w:r>
      <w:r w:rsidR="00133706">
        <w:rPr>
          <w:rFonts w:ascii="Times New Roman" w:hAnsi="Times New Roman" w:cs="Times New Roman"/>
          <w:sz w:val="24"/>
          <w:szCs w:val="24"/>
          <w:lang w:val="de-DE"/>
        </w:rPr>
        <w:t xml:space="preserve">Marcus </w:t>
      </w:r>
      <w:r w:rsidR="004B37DA" w:rsidRPr="006F1559">
        <w:rPr>
          <w:rFonts w:ascii="Times New Roman" w:hAnsi="Times New Roman" w:cs="Times New Roman"/>
          <w:sz w:val="24"/>
          <w:szCs w:val="24"/>
          <w:lang w:val="de-DE"/>
        </w:rPr>
        <w:t xml:space="preserve">Aemilius Lepidus, </w:t>
      </w:r>
      <w:r w:rsidR="00255CF8" w:rsidRPr="006F1559">
        <w:rPr>
          <w:rFonts w:ascii="Times New Roman" w:hAnsi="Times New Roman" w:cs="Times New Roman"/>
          <w:sz w:val="24"/>
          <w:szCs w:val="24"/>
          <w:lang w:val="de-DE"/>
        </w:rPr>
        <w:t>de</w:t>
      </w:r>
      <w:r w:rsidR="0026446A">
        <w:rPr>
          <w:rFonts w:ascii="Times New Roman" w:hAnsi="Times New Roman" w:cs="Times New Roman"/>
          <w:sz w:val="24"/>
          <w:szCs w:val="24"/>
          <w:lang w:val="de-DE"/>
        </w:rPr>
        <w:t>s</w:t>
      </w:r>
      <w:r w:rsidR="00255CF8" w:rsidRPr="006F1559">
        <w:rPr>
          <w:rFonts w:ascii="Times New Roman" w:hAnsi="Times New Roman" w:cs="Times New Roman"/>
          <w:sz w:val="24"/>
          <w:szCs w:val="24"/>
          <w:lang w:val="de-DE"/>
        </w:rPr>
        <w:t xml:space="preserve"> </w:t>
      </w:r>
      <w:r w:rsidR="004B37DA" w:rsidRPr="008A3DD9">
        <w:rPr>
          <w:rFonts w:ascii="Times New Roman" w:hAnsi="Times New Roman" w:cs="Times New Roman"/>
          <w:i/>
          <w:sz w:val="24"/>
          <w:szCs w:val="24"/>
          <w:lang w:val="la-Latn"/>
        </w:rPr>
        <w:t>pontifex</w:t>
      </w:r>
      <w:r w:rsidR="004B37DA" w:rsidRPr="008A3DD9">
        <w:rPr>
          <w:rFonts w:ascii="Times New Roman" w:hAnsi="Times New Roman" w:cs="Times New Roman"/>
          <w:sz w:val="24"/>
          <w:szCs w:val="24"/>
          <w:lang w:val="la-Latn"/>
        </w:rPr>
        <w:t xml:space="preserve"> </w:t>
      </w:r>
      <w:r w:rsidR="004B37DA" w:rsidRPr="008A3DD9">
        <w:rPr>
          <w:rFonts w:ascii="Times New Roman" w:hAnsi="Times New Roman" w:cs="Times New Roman"/>
          <w:i/>
          <w:sz w:val="24"/>
          <w:szCs w:val="24"/>
          <w:lang w:val="la-Latn"/>
        </w:rPr>
        <w:t>maximus</w:t>
      </w:r>
      <w:r w:rsidR="004B37DA" w:rsidRPr="006F1559">
        <w:rPr>
          <w:rFonts w:ascii="Times New Roman" w:hAnsi="Times New Roman" w:cs="Times New Roman"/>
          <w:sz w:val="24"/>
          <w:szCs w:val="24"/>
          <w:lang w:val="de-DE"/>
        </w:rPr>
        <w:t xml:space="preserve"> und ehemalige</w:t>
      </w:r>
      <w:r w:rsidR="0026446A">
        <w:rPr>
          <w:rFonts w:ascii="Times New Roman" w:hAnsi="Times New Roman" w:cs="Times New Roman"/>
          <w:sz w:val="24"/>
          <w:szCs w:val="24"/>
          <w:lang w:val="de-DE"/>
        </w:rPr>
        <w:t>n</w:t>
      </w:r>
      <w:r w:rsidR="004B37DA" w:rsidRPr="006F1559">
        <w:rPr>
          <w:rFonts w:ascii="Times New Roman" w:hAnsi="Times New Roman" w:cs="Times New Roman"/>
          <w:sz w:val="24"/>
          <w:szCs w:val="24"/>
          <w:lang w:val="de-DE"/>
        </w:rPr>
        <w:t xml:space="preserve"> </w:t>
      </w:r>
      <w:r w:rsidR="001222F5" w:rsidRPr="008A3DD9">
        <w:rPr>
          <w:rFonts w:ascii="Times New Roman" w:hAnsi="Times New Roman" w:cs="Times New Roman"/>
          <w:i/>
          <w:iCs/>
          <w:sz w:val="24"/>
          <w:szCs w:val="24"/>
          <w:lang w:val="la-Latn"/>
        </w:rPr>
        <w:t>triumvir</w:t>
      </w:r>
      <w:r w:rsidR="004B37DA" w:rsidRPr="006F1559">
        <w:rPr>
          <w:rFonts w:ascii="Times New Roman" w:hAnsi="Times New Roman" w:cs="Times New Roman"/>
          <w:sz w:val="24"/>
          <w:szCs w:val="24"/>
          <w:lang w:val="de-DE"/>
        </w:rPr>
        <w:t>,</w:t>
      </w:r>
      <w:r w:rsidR="0073691A" w:rsidRPr="006F1559">
        <w:rPr>
          <w:rFonts w:ascii="Times New Roman" w:hAnsi="Times New Roman" w:cs="Times New Roman"/>
          <w:sz w:val="24"/>
          <w:szCs w:val="24"/>
          <w:lang w:val="de-DE"/>
        </w:rPr>
        <w:t xml:space="preserve"> der Augustus besonders verhasst gewesen sei, den er jedoch nicht töten wollte.</w:t>
      </w:r>
      <w:r w:rsidR="0073691A" w:rsidRPr="006F1559">
        <w:rPr>
          <w:rStyle w:val="Funotenzeichen"/>
          <w:rFonts w:ascii="Times New Roman" w:hAnsi="Times New Roman" w:cs="Times New Roman"/>
          <w:sz w:val="24"/>
          <w:szCs w:val="24"/>
          <w:lang w:val="de-DE"/>
        </w:rPr>
        <w:footnoteReference w:id="155"/>
      </w:r>
      <w:r w:rsidR="0073691A" w:rsidRPr="006F1559">
        <w:rPr>
          <w:rFonts w:ascii="Times New Roman" w:hAnsi="Times New Roman" w:cs="Times New Roman"/>
          <w:sz w:val="24"/>
          <w:szCs w:val="24"/>
          <w:lang w:val="de-DE"/>
        </w:rPr>
        <w:t xml:space="preserve"> Stattdessen habe der Kaiser ihn </w:t>
      </w:r>
      <w:r w:rsidR="00937BA9" w:rsidRPr="006F1559">
        <w:rPr>
          <w:rFonts w:ascii="Times New Roman" w:hAnsi="Times New Roman" w:cs="Times New Roman"/>
          <w:sz w:val="24"/>
          <w:szCs w:val="24"/>
          <w:lang w:val="de-DE"/>
        </w:rPr>
        <w:t xml:space="preserve">in der Regel lediglich </w:t>
      </w:r>
      <w:r w:rsidR="0073691A" w:rsidRPr="006F1559">
        <w:rPr>
          <w:rFonts w:ascii="Times New Roman" w:hAnsi="Times New Roman" w:cs="Times New Roman"/>
          <w:sz w:val="24"/>
          <w:szCs w:val="24"/>
          <w:lang w:val="de-DE"/>
        </w:rPr>
        <w:t>ostentativ nich</w:t>
      </w:r>
      <w:r w:rsidR="00937BA9" w:rsidRPr="006F1559">
        <w:rPr>
          <w:rFonts w:ascii="Times New Roman" w:hAnsi="Times New Roman" w:cs="Times New Roman"/>
          <w:sz w:val="24"/>
          <w:szCs w:val="24"/>
          <w:lang w:val="de-DE"/>
        </w:rPr>
        <w:t>t beachtet und allenfalls von Zeit zu Zeit aus gegebe</w:t>
      </w:r>
      <w:r w:rsidR="00486BD4">
        <w:rPr>
          <w:rFonts w:ascii="Times New Roman" w:hAnsi="Times New Roman" w:cs="Times New Roman"/>
          <w:sz w:val="24"/>
          <w:szCs w:val="24"/>
          <w:lang w:val="de-DE"/>
        </w:rPr>
        <w:t>nem</w:t>
      </w:r>
      <w:r w:rsidR="00937BA9" w:rsidRPr="006F1559">
        <w:rPr>
          <w:rFonts w:ascii="Times New Roman" w:hAnsi="Times New Roman" w:cs="Times New Roman"/>
          <w:sz w:val="24"/>
          <w:szCs w:val="24"/>
          <w:lang w:val="de-DE"/>
        </w:rPr>
        <w:t xml:space="preserve"> Anlass gedemütigt; so habe Augustus Lepidus be</w:t>
      </w:r>
      <w:r w:rsidR="0073691A" w:rsidRPr="006F1559">
        <w:rPr>
          <w:rFonts w:ascii="Times New Roman" w:hAnsi="Times New Roman" w:cs="Times New Roman"/>
          <w:sz w:val="24"/>
          <w:szCs w:val="24"/>
          <w:lang w:val="de-DE"/>
        </w:rPr>
        <w:t xml:space="preserve">fohlen, </w:t>
      </w:r>
      <w:r w:rsidR="00255CF8" w:rsidRPr="006F1559">
        <w:rPr>
          <w:rFonts w:ascii="Times New Roman" w:hAnsi="Times New Roman" w:cs="Times New Roman"/>
          <w:sz w:val="24"/>
          <w:szCs w:val="24"/>
          <w:lang w:val="de-DE"/>
        </w:rPr>
        <w:t xml:space="preserve">ob er wollte oder nicht von seiner Villa </w:t>
      </w:r>
      <w:r w:rsidR="001222F5" w:rsidRPr="006F1559">
        <w:rPr>
          <w:rFonts w:ascii="Times New Roman" w:hAnsi="Times New Roman" w:cs="Times New Roman"/>
          <w:sz w:val="24"/>
          <w:szCs w:val="24"/>
          <w:lang w:val="de-DE"/>
        </w:rPr>
        <w:t xml:space="preserve">in die Stadt zurückzukehren, welche </w:t>
      </w:r>
      <w:r w:rsidR="00255CF8" w:rsidRPr="006F1559">
        <w:rPr>
          <w:rFonts w:ascii="Times New Roman" w:hAnsi="Times New Roman" w:cs="Times New Roman"/>
          <w:sz w:val="24"/>
          <w:szCs w:val="24"/>
          <w:lang w:val="de-DE"/>
        </w:rPr>
        <w:t xml:space="preserve">Lepidus offenbar dauerhaft </w:t>
      </w:r>
      <w:r w:rsidR="001222F5" w:rsidRPr="006F1559">
        <w:rPr>
          <w:rFonts w:ascii="Times New Roman" w:hAnsi="Times New Roman" w:cs="Times New Roman"/>
          <w:sz w:val="24"/>
          <w:szCs w:val="24"/>
          <w:lang w:val="de-DE"/>
        </w:rPr>
        <w:t>verlassen hatte</w:t>
      </w:r>
      <w:r w:rsidR="00937BA9" w:rsidRPr="006F1559">
        <w:rPr>
          <w:rFonts w:ascii="Times New Roman" w:hAnsi="Times New Roman" w:cs="Times New Roman"/>
          <w:sz w:val="24"/>
          <w:szCs w:val="24"/>
          <w:lang w:val="de-DE"/>
        </w:rPr>
        <w:t>. U</w:t>
      </w:r>
      <w:r w:rsidR="00255CF8" w:rsidRPr="006F1559">
        <w:rPr>
          <w:rFonts w:ascii="Times New Roman" w:hAnsi="Times New Roman" w:cs="Times New Roman"/>
          <w:sz w:val="24"/>
          <w:szCs w:val="24"/>
          <w:lang w:val="de-DE"/>
        </w:rPr>
        <w:t xml:space="preserve">m ihn darüber </w:t>
      </w:r>
      <w:r w:rsidR="00937BA9" w:rsidRPr="006F1559">
        <w:rPr>
          <w:rFonts w:ascii="Times New Roman" w:hAnsi="Times New Roman" w:cs="Times New Roman"/>
          <w:sz w:val="24"/>
          <w:szCs w:val="24"/>
          <w:lang w:val="de-DE"/>
        </w:rPr>
        <w:t xml:space="preserve">hinaus weiter zu beschämen </w:t>
      </w:r>
      <w:r w:rsidR="0073691A" w:rsidRPr="006F1559">
        <w:rPr>
          <w:rFonts w:ascii="Times New Roman" w:hAnsi="Times New Roman" w:cs="Times New Roman"/>
          <w:sz w:val="24"/>
          <w:szCs w:val="24"/>
          <w:lang w:val="de-DE"/>
        </w:rPr>
        <w:t xml:space="preserve">und ihn </w:t>
      </w:r>
      <w:r w:rsidR="0073691A" w:rsidRPr="006F1559">
        <w:rPr>
          <w:rFonts w:ascii="Times New Roman" w:eastAsia="Arial Unicode MS" w:hAnsi="Times New Roman" w:cs="Times New Roman"/>
          <w:sz w:val="24"/>
          <w:szCs w:val="24"/>
          <w:lang w:val="de-DE"/>
        </w:rPr>
        <w:t xml:space="preserve">seinen Verlust an Macht und Ansehen deutlich spüren zu lassen, </w:t>
      </w:r>
      <w:r w:rsidR="00255CF8" w:rsidRPr="006F1559">
        <w:rPr>
          <w:rFonts w:ascii="Times New Roman" w:hAnsi="Times New Roman" w:cs="Times New Roman"/>
          <w:sz w:val="24"/>
          <w:szCs w:val="24"/>
          <w:lang w:val="de-DE"/>
        </w:rPr>
        <w:t xml:space="preserve">habe </w:t>
      </w:r>
      <w:r w:rsidR="0073691A" w:rsidRPr="006F1559">
        <w:rPr>
          <w:rFonts w:ascii="Times New Roman" w:hAnsi="Times New Roman" w:cs="Times New Roman"/>
          <w:sz w:val="24"/>
          <w:szCs w:val="24"/>
          <w:lang w:val="de-DE"/>
        </w:rPr>
        <w:t xml:space="preserve">der </w:t>
      </w:r>
      <w:r w:rsidR="001222F5" w:rsidRPr="006F1559">
        <w:rPr>
          <w:rFonts w:ascii="Times New Roman" w:hAnsi="Times New Roman" w:cs="Times New Roman"/>
          <w:sz w:val="24"/>
          <w:szCs w:val="24"/>
          <w:lang w:val="de-DE"/>
        </w:rPr>
        <w:t xml:space="preserve">Kaiser </w:t>
      </w:r>
      <w:r w:rsidR="00937BA9" w:rsidRPr="006F1559">
        <w:rPr>
          <w:rFonts w:ascii="Times New Roman" w:hAnsi="Times New Roman" w:cs="Times New Roman"/>
          <w:sz w:val="24"/>
          <w:szCs w:val="24"/>
          <w:lang w:val="de-DE"/>
        </w:rPr>
        <w:t xml:space="preserve">ihn </w:t>
      </w:r>
      <w:r w:rsidR="00255CF8" w:rsidRPr="006F1559">
        <w:rPr>
          <w:rFonts w:ascii="Times New Roman" w:hAnsi="Times New Roman" w:cs="Times New Roman"/>
          <w:sz w:val="24"/>
          <w:szCs w:val="24"/>
          <w:lang w:val="de-DE"/>
        </w:rPr>
        <w:t>außerdem ge</w:t>
      </w:r>
      <w:r w:rsidR="001222F5" w:rsidRPr="006F1559">
        <w:rPr>
          <w:rFonts w:ascii="Times New Roman" w:hAnsi="Times New Roman" w:cs="Times New Roman"/>
          <w:sz w:val="24"/>
          <w:szCs w:val="24"/>
          <w:lang w:val="de-DE"/>
        </w:rPr>
        <w:t>zw</w:t>
      </w:r>
      <w:r w:rsidR="00255CF8" w:rsidRPr="006F1559">
        <w:rPr>
          <w:rFonts w:ascii="Times New Roman" w:hAnsi="Times New Roman" w:cs="Times New Roman"/>
          <w:sz w:val="24"/>
          <w:szCs w:val="24"/>
          <w:lang w:val="de-DE"/>
        </w:rPr>
        <w:t>u</w:t>
      </w:r>
      <w:r w:rsidR="001222F5" w:rsidRPr="006F1559">
        <w:rPr>
          <w:rFonts w:ascii="Times New Roman" w:hAnsi="Times New Roman" w:cs="Times New Roman"/>
          <w:sz w:val="24"/>
          <w:szCs w:val="24"/>
          <w:lang w:val="de-DE"/>
        </w:rPr>
        <w:t>ng</w:t>
      </w:r>
      <w:r w:rsidR="00255CF8" w:rsidRPr="006F1559">
        <w:rPr>
          <w:rFonts w:ascii="Times New Roman" w:hAnsi="Times New Roman" w:cs="Times New Roman"/>
          <w:sz w:val="24"/>
          <w:szCs w:val="24"/>
          <w:lang w:val="de-DE"/>
        </w:rPr>
        <w:t xml:space="preserve">en, mit </w:t>
      </w:r>
      <w:r w:rsidR="001222F5" w:rsidRPr="006F1559">
        <w:rPr>
          <w:rFonts w:ascii="Times New Roman" w:hAnsi="Times New Roman" w:cs="Times New Roman"/>
          <w:sz w:val="24"/>
          <w:szCs w:val="24"/>
          <w:lang w:val="de-DE"/>
        </w:rPr>
        <w:t>ih</w:t>
      </w:r>
      <w:r w:rsidR="00255CF8" w:rsidRPr="006F1559">
        <w:rPr>
          <w:rFonts w:ascii="Times New Roman" w:hAnsi="Times New Roman" w:cs="Times New Roman"/>
          <w:sz w:val="24"/>
          <w:szCs w:val="24"/>
          <w:lang w:val="de-DE"/>
        </w:rPr>
        <w:t xml:space="preserve">m </w:t>
      </w:r>
      <w:r w:rsidR="001222F5" w:rsidRPr="006F1559">
        <w:rPr>
          <w:rFonts w:ascii="Times New Roman" w:hAnsi="Times New Roman" w:cs="Times New Roman"/>
          <w:sz w:val="24"/>
          <w:szCs w:val="24"/>
          <w:lang w:val="de-DE"/>
        </w:rPr>
        <w:t xml:space="preserve">in den Senat zu gehen und </w:t>
      </w:r>
      <w:r w:rsidR="00255CF8" w:rsidRPr="006F1559">
        <w:rPr>
          <w:rFonts w:ascii="Times New Roman" w:hAnsi="Times New Roman" w:cs="Times New Roman"/>
          <w:sz w:val="24"/>
          <w:szCs w:val="24"/>
          <w:lang w:val="de-DE"/>
        </w:rPr>
        <w:t xml:space="preserve">für alle sichtbar und an </w:t>
      </w:r>
      <w:r w:rsidR="00913D22" w:rsidRPr="006F1559">
        <w:rPr>
          <w:rFonts w:ascii="Times New Roman" w:hAnsi="Times New Roman" w:cs="Times New Roman"/>
          <w:sz w:val="24"/>
          <w:szCs w:val="24"/>
          <w:lang w:val="de-DE"/>
        </w:rPr>
        <w:t xml:space="preserve">herausgehobener Stelle </w:t>
      </w:r>
      <w:r w:rsidR="00255CF8" w:rsidRPr="006F1559">
        <w:rPr>
          <w:rFonts w:ascii="Times New Roman" w:hAnsi="Times New Roman" w:cs="Times New Roman"/>
          <w:sz w:val="24"/>
          <w:szCs w:val="24"/>
          <w:lang w:val="de-DE"/>
        </w:rPr>
        <w:t xml:space="preserve">– nämlich </w:t>
      </w:r>
      <w:r w:rsidR="00913D22" w:rsidRPr="006F1559">
        <w:rPr>
          <w:rFonts w:ascii="Times New Roman" w:hAnsi="Times New Roman" w:cs="Times New Roman"/>
          <w:sz w:val="24"/>
          <w:szCs w:val="24"/>
          <w:lang w:val="de-DE"/>
        </w:rPr>
        <w:t xml:space="preserve">als </w:t>
      </w:r>
      <w:r w:rsidR="00255CF8" w:rsidRPr="006F1559">
        <w:rPr>
          <w:rFonts w:ascii="Times New Roman" w:hAnsi="Times New Roman" w:cs="Times New Roman"/>
          <w:sz w:val="24"/>
          <w:szCs w:val="24"/>
          <w:lang w:val="de-DE"/>
        </w:rPr>
        <w:t xml:space="preserve">letzter </w:t>
      </w:r>
      <w:r w:rsidR="00913D22" w:rsidRPr="006F1559">
        <w:rPr>
          <w:rFonts w:ascii="Times New Roman" w:hAnsi="Times New Roman" w:cs="Times New Roman"/>
          <w:sz w:val="24"/>
          <w:szCs w:val="24"/>
          <w:lang w:val="de-DE"/>
        </w:rPr>
        <w:t>unter den Prokonsuln</w:t>
      </w:r>
      <w:r w:rsidR="00255CF8" w:rsidRPr="006F1559">
        <w:rPr>
          <w:rFonts w:ascii="Times New Roman" w:hAnsi="Times New Roman" w:cs="Times New Roman"/>
          <w:sz w:val="24"/>
          <w:szCs w:val="24"/>
          <w:lang w:val="de-DE"/>
        </w:rPr>
        <w:t xml:space="preserve"> – </w:t>
      </w:r>
      <w:r w:rsidR="001222F5" w:rsidRPr="006F1559">
        <w:rPr>
          <w:rFonts w:ascii="Times New Roman" w:hAnsi="Times New Roman" w:cs="Times New Roman"/>
          <w:sz w:val="24"/>
          <w:szCs w:val="24"/>
          <w:lang w:val="de-DE"/>
        </w:rPr>
        <w:t xml:space="preserve">seine </w:t>
      </w:r>
      <w:r w:rsidR="001222F5" w:rsidRPr="008A3DD9">
        <w:rPr>
          <w:rFonts w:ascii="Times New Roman" w:hAnsi="Times New Roman" w:cs="Times New Roman"/>
          <w:i/>
          <w:iCs/>
          <w:sz w:val="24"/>
          <w:szCs w:val="24"/>
          <w:lang w:val="la-Latn"/>
        </w:rPr>
        <w:t>sententia</w:t>
      </w:r>
      <w:r w:rsidR="001222F5" w:rsidRPr="006F1559">
        <w:rPr>
          <w:rFonts w:ascii="Times New Roman" w:hAnsi="Times New Roman" w:cs="Times New Roman"/>
          <w:sz w:val="24"/>
          <w:szCs w:val="24"/>
          <w:lang w:val="de-DE"/>
        </w:rPr>
        <w:t xml:space="preserve"> abzugeben.</w:t>
      </w:r>
      <w:r w:rsidR="00937BA9" w:rsidRPr="006F1559">
        <w:rPr>
          <w:rStyle w:val="Funotenzeichen"/>
          <w:rFonts w:ascii="Times New Roman" w:hAnsi="Times New Roman" w:cs="Times New Roman"/>
          <w:sz w:val="24"/>
          <w:szCs w:val="24"/>
          <w:lang w:val="de-DE"/>
        </w:rPr>
        <w:footnoteReference w:id="156"/>
      </w:r>
      <w:r w:rsidR="001222F5" w:rsidRPr="006F1559">
        <w:rPr>
          <w:rFonts w:ascii="Times New Roman" w:hAnsi="Times New Roman" w:cs="Times New Roman"/>
          <w:sz w:val="24"/>
          <w:szCs w:val="24"/>
          <w:lang w:val="de-DE"/>
        </w:rPr>
        <w:t xml:space="preserve"> </w:t>
      </w:r>
    </w:p>
    <w:p w:rsidR="003A473D" w:rsidRPr="006F1559" w:rsidRDefault="00A82877" w:rsidP="003A473D">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lastRenderedPageBreak/>
        <w:t>Im Jahr 16 </w:t>
      </w:r>
      <w:r w:rsidR="00EE1C6A">
        <w:rPr>
          <w:rFonts w:ascii="Times New Roman" w:hAnsi="Times New Roman" w:cs="Times New Roman"/>
          <w:color w:val="000000"/>
          <w:sz w:val="24"/>
          <w:szCs w:val="24"/>
          <w:lang w:val="de-DE"/>
        </w:rPr>
        <w:t>n.</w:t>
      </w:r>
      <w:r>
        <w:rPr>
          <w:rFonts w:ascii="Times New Roman" w:hAnsi="Times New Roman" w:cs="Times New Roman"/>
          <w:color w:val="000000"/>
          <w:sz w:val="24"/>
          <w:szCs w:val="24"/>
          <w:lang w:val="de-DE"/>
        </w:rPr>
        <w:t> </w:t>
      </w:r>
      <w:r w:rsidR="00EE1C6A">
        <w:rPr>
          <w:rFonts w:ascii="Times New Roman" w:hAnsi="Times New Roman" w:cs="Times New Roman"/>
          <w:color w:val="000000"/>
          <w:sz w:val="24"/>
          <w:szCs w:val="24"/>
          <w:lang w:val="de-DE"/>
        </w:rPr>
        <w:t xml:space="preserve">Chr. </w:t>
      </w:r>
      <w:r w:rsidR="00EE1C6A">
        <w:rPr>
          <w:rFonts w:ascii="Times New Roman" w:hAnsi="Times New Roman" w:cs="Times New Roman"/>
          <w:sz w:val="24"/>
          <w:szCs w:val="24"/>
          <w:lang w:val="de-DE"/>
        </w:rPr>
        <w:t xml:space="preserve">verdeutlicht das Beispiel des </w:t>
      </w:r>
      <w:r w:rsidR="00133706">
        <w:rPr>
          <w:rFonts w:ascii="Times New Roman" w:hAnsi="Times New Roman" w:cs="Times New Roman"/>
          <w:sz w:val="24"/>
          <w:szCs w:val="24"/>
          <w:lang w:val="de-DE"/>
        </w:rPr>
        <w:t xml:space="preserve">Lucius </w:t>
      </w:r>
      <w:r w:rsidR="00EE1C6A">
        <w:rPr>
          <w:rFonts w:ascii="Times New Roman" w:hAnsi="Times New Roman" w:cs="Times New Roman"/>
          <w:sz w:val="24"/>
          <w:szCs w:val="24"/>
          <w:lang w:val="de-DE"/>
        </w:rPr>
        <w:t xml:space="preserve">Calpurnius </w:t>
      </w:r>
      <w:r w:rsidR="00EE1C6A" w:rsidRPr="006F1559">
        <w:rPr>
          <w:rFonts w:ascii="Times New Roman" w:hAnsi="Times New Roman" w:cs="Times New Roman"/>
          <w:sz w:val="24"/>
          <w:szCs w:val="24"/>
          <w:lang w:val="de-DE"/>
        </w:rPr>
        <w:t>Piso</w:t>
      </w:r>
      <w:r w:rsidR="00EE1C6A">
        <w:rPr>
          <w:rFonts w:ascii="Times New Roman" w:hAnsi="Times New Roman" w:cs="Times New Roman"/>
          <w:sz w:val="24"/>
          <w:szCs w:val="24"/>
          <w:lang w:val="de-DE"/>
        </w:rPr>
        <w:t xml:space="preserve">, wie wichtig es den ersten Kaisern war, politische Statements mittels </w:t>
      </w:r>
      <w:r w:rsidR="00213012">
        <w:rPr>
          <w:rFonts w:ascii="Times New Roman" w:hAnsi="Times New Roman" w:cs="Times New Roman"/>
          <w:sz w:val="24"/>
          <w:szCs w:val="24"/>
          <w:lang w:val="de-DE"/>
        </w:rPr>
        <w:t xml:space="preserve">eines demonstrativen </w:t>
      </w:r>
      <w:r w:rsidR="00EE1C6A">
        <w:rPr>
          <w:rFonts w:ascii="Times New Roman" w:hAnsi="Times New Roman" w:cs="Times New Roman"/>
          <w:sz w:val="24"/>
          <w:szCs w:val="24"/>
          <w:lang w:val="de-DE"/>
        </w:rPr>
        <w:t>Rückzug</w:t>
      </w:r>
      <w:r w:rsidR="00213012">
        <w:rPr>
          <w:rFonts w:ascii="Times New Roman" w:hAnsi="Times New Roman" w:cs="Times New Roman"/>
          <w:sz w:val="24"/>
          <w:szCs w:val="24"/>
          <w:lang w:val="de-DE"/>
        </w:rPr>
        <w:t>s</w:t>
      </w:r>
      <w:r w:rsidR="00EE1C6A">
        <w:rPr>
          <w:rFonts w:ascii="Times New Roman" w:hAnsi="Times New Roman" w:cs="Times New Roman"/>
          <w:sz w:val="24"/>
          <w:szCs w:val="24"/>
          <w:lang w:val="de-DE"/>
        </w:rPr>
        <w:t xml:space="preserve"> aus Rom durch Senatoren zu verhindern, die alten, mächtigen und wohlhabenden Familien entstammten: Im Zuge </w:t>
      </w:r>
      <w:r w:rsidR="00EE1C6A" w:rsidRPr="006F1559">
        <w:rPr>
          <w:rFonts w:ascii="Times New Roman" w:hAnsi="Times New Roman" w:cs="Times New Roman"/>
          <w:sz w:val="24"/>
          <w:szCs w:val="24"/>
          <w:lang w:val="de-DE"/>
        </w:rPr>
        <w:t xml:space="preserve">einer </w:t>
      </w:r>
      <w:r w:rsidR="00EE1C6A">
        <w:rPr>
          <w:rFonts w:ascii="Times New Roman" w:hAnsi="Times New Roman" w:cs="Times New Roman"/>
          <w:sz w:val="24"/>
          <w:szCs w:val="24"/>
          <w:lang w:val="de-DE"/>
        </w:rPr>
        <w:t>lebhaften Diskussion im Senat</w:t>
      </w:r>
      <w:r w:rsidR="00F603C4">
        <w:rPr>
          <w:rFonts w:ascii="Times New Roman" w:hAnsi="Times New Roman" w:cs="Times New Roman"/>
          <w:sz w:val="24"/>
          <w:szCs w:val="24"/>
          <w:lang w:val="de-DE"/>
        </w:rPr>
        <w:t xml:space="preserve">, die Sittenverfall und </w:t>
      </w:r>
      <w:r w:rsidR="00EE1C6A" w:rsidRPr="00F603C4">
        <w:rPr>
          <w:rFonts w:ascii="Times New Roman" w:hAnsi="Times New Roman" w:cs="Times New Roman"/>
          <w:i/>
          <w:sz w:val="24"/>
          <w:szCs w:val="24"/>
          <w:lang w:val="la-Latn"/>
        </w:rPr>
        <w:t>luxuria</w:t>
      </w:r>
      <w:r w:rsidR="00F603C4">
        <w:rPr>
          <w:rFonts w:ascii="Times New Roman" w:hAnsi="Times New Roman" w:cs="Times New Roman"/>
          <w:sz w:val="24"/>
          <w:szCs w:val="24"/>
          <w:lang w:val="de-DE"/>
        </w:rPr>
        <w:t xml:space="preserve"> in </w:t>
      </w:r>
      <w:r w:rsidR="00EE1C6A">
        <w:rPr>
          <w:rFonts w:ascii="Times New Roman" w:hAnsi="Times New Roman" w:cs="Times New Roman"/>
          <w:sz w:val="24"/>
          <w:szCs w:val="24"/>
          <w:lang w:val="de-DE"/>
        </w:rPr>
        <w:t>der Bürgerschaft</w:t>
      </w:r>
      <w:r w:rsidR="00F603C4">
        <w:rPr>
          <w:rFonts w:ascii="Times New Roman" w:hAnsi="Times New Roman" w:cs="Times New Roman"/>
          <w:sz w:val="24"/>
          <w:szCs w:val="24"/>
          <w:lang w:val="de-DE"/>
        </w:rPr>
        <w:t xml:space="preserve"> </w:t>
      </w:r>
      <w:r w:rsidR="00213012">
        <w:rPr>
          <w:rFonts w:ascii="Times New Roman" w:hAnsi="Times New Roman" w:cs="Times New Roman"/>
          <w:sz w:val="24"/>
          <w:szCs w:val="24"/>
          <w:lang w:val="de-DE"/>
        </w:rPr>
        <w:t>thematisierte</w:t>
      </w:r>
      <w:r w:rsidR="00F603C4">
        <w:rPr>
          <w:rFonts w:ascii="Times New Roman" w:hAnsi="Times New Roman" w:cs="Times New Roman"/>
          <w:sz w:val="24"/>
          <w:szCs w:val="24"/>
          <w:lang w:val="de-DE"/>
        </w:rPr>
        <w:t xml:space="preserve">, </w:t>
      </w:r>
      <w:r w:rsidR="00213012">
        <w:rPr>
          <w:rFonts w:ascii="Times New Roman" w:hAnsi="Times New Roman" w:cs="Times New Roman"/>
          <w:sz w:val="24"/>
          <w:szCs w:val="24"/>
          <w:lang w:val="de-DE"/>
        </w:rPr>
        <w:t xml:space="preserve">soll </w:t>
      </w:r>
      <w:r w:rsidR="00F603C4">
        <w:rPr>
          <w:rFonts w:ascii="Times New Roman" w:hAnsi="Times New Roman" w:cs="Times New Roman"/>
          <w:sz w:val="24"/>
          <w:szCs w:val="24"/>
          <w:lang w:val="de-DE"/>
        </w:rPr>
        <w:t xml:space="preserve">Piso scharf die </w:t>
      </w:r>
      <w:r w:rsidR="00F603C4" w:rsidRPr="00F603C4">
        <w:rPr>
          <w:rFonts w:ascii="Times New Roman" w:hAnsi="Times New Roman" w:cs="Times New Roman"/>
          <w:i/>
          <w:sz w:val="24"/>
          <w:szCs w:val="24"/>
          <w:lang w:val="la-Latn"/>
        </w:rPr>
        <w:t>ambitus fori</w:t>
      </w:r>
      <w:r w:rsidR="00F603C4" w:rsidRPr="00F603C4">
        <w:rPr>
          <w:rFonts w:ascii="Times New Roman" w:hAnsi="Times New Roman" w:cs="Times New Roman"/>
          <w:sz w:val="24"/>
          <w:szCs w:val="24"/>
          <w:lang w:val="la-Latn"/>
        </w:rPr>
        <w:t>,</w:t>
      </w:r>
      <w:r w:rsidR="00F603C4">
        <w:rPr>
          <w:rFonts w:ascii="Times New Roman" w:hAnsi="Times New Roman" w:cs="Times New Roman"/>
          <w:sz w:val="24"/>
          <w:szCs w:val="24"/>
        </w:rPr>
        <w:t xml:space="preserve"> die</w:t>
      </w:r>
      <w:r w:rsidR="00F603C4" w:rsidRPr="00F603C4">
        <w:rPr>
          <w:rFonts w:ascii="Times New Roman" w:hAnsi="Times New Roman" w:cs="Times New Roman"/>
          <w:sz w:val="24"/>
          <w:szCs w:val="24"/>
          <w:lang w:val="la-Latn"/>
        </w:rPr>
        <w:t xml:space="preserve"> </w:t>
      </w:r>
      <w:r w:rsidR="00F603C4" w:rsidRPr="00F603C4">
        <w:rPr>
          <w:rFonts w:ascii="Times New Roman" w:hAnsi="Times New Roman" w:cs="Times New Roman"/>
          <w:i/>
          <w:sz w:val="24"/>
          <w:szCs w:val="24"/>
          <w:lang w:val="la-Latn"/>
        </w:rPr>
        <w:t>corrupta iudicia</w:t>
      </w:r>
      <w:r w:rsidR="00F603C4">
        <w:rPr>
          <w:rFonts w:ascii="Times New Roman" w:hAnsi="Times New Roman" w:cs="Times New Roman"/>
          <w:sz w:val="24"/>
          <w:szCs w:val="24"/>
          <w:lang w:val="de-DE"/>
        </w:rPr>
        <w:t xml:space="preserve"> </w:t>
      </w:r>
      <w:r w:rsidR="007E644D">
        <w:rPr>
          <w:rFonts w:ascii="Times New Roman" w:hAnsi="Times New Roman" w:cs="Times New Roman"/>
          <w:sz w:val="24"/>
          <w:szCs w:val="24"/>
          <w:lang w:val="de-DE"/>
        </w:rPr>
        <w:t xml:space="preserve">sowie </w:t>
      </w:r>
      <w:r w:rsidR="00F603C4">
        <w:rPr>
          <w:rFonts w:ascii="Times New Roman" w:hAnsi="Times New Roman" w:cs="Times New Roman"/>
          <w:sz w:val="24"/>
          <w:szCs w:val="24"/>
          <w:lang w:val="de-DE"/>
        </w:rPr>
        <w:t xml:space="preserve">die </w:t>
      </w:r>
      <w:r w:rsidR="00F603C4" w:rsidRPr="00F603C4">
        <w:rPr>
          <w:rFonts w:ascii="Times New Roman" w:hAnsi="Times New Roman" w:cs="Times New Roman"/>
          <w:i/>
          <w:sz w:val="24"/>
          <w:szCs w:val="24"/>
          <w:lang w:val="la-Latn"/>
        </w:rPr>
        <w:t>saevitia oratorum accusationes</w:t>
      </w:r>
      <w:r w:rsidR="00F603C4">
        <w:rPr>
          <w:rFonts w:ascii="Times New Roman" w:hAnsi="Times New Roman" w:cs="Times New Roman"/>
          <w:i/>
          <w:sz w:val="24"/>
          <w:szCs w:val="24"/>
        </w:rPr>
        <w:t xml:space="preserve"> </w:t>
      </w:r>
      <w:r w:rsidR="00F603C4" w:rsidRPr="007E644D">
        <w:rPr>
          <w:rFonts w:ascii="Times New Roman" w:hAnsi="Times New Roman" w:cs="Times New Roman"/>
          <w:i/>
          <w:sz w:val="24"/>
          <w:szCs w:val="24"/>
          <w:lang w:val="la-Latn"/>
        </w:rPr>
        <w:t>minitantium</w:t>
      </w:r>
      <w:r w:rsidR="00F603C4">
        <w:rPr>
          <w:rFonts w:ascii="Times New Roman" w:hAnsi="Times New Roman" w:cs="Times New Roman"/>
          <w:sz w:val="24"/>
          <w:szCs w:val="24"/>
          <w:lang w:val="de-DE"/>
        </w:rPr>
        <w:t xml:space="preserve"> </w:t>
      </w:r>
      <w:r w:rsidR="00213012">
        <w:rPr>
          <w:rFonts w:ascii="Times New Roman" w:hAnsi="Times New Roman" w:cs="Times New Roman"/>
          <w:sz w:val="24"/>
          <w:szCs w:val="24"/>
          <w:lang w:val="de-DE"/>
        </w:rPr>
        <w:t xml:space="preserve">getadelt und </w:t>
      </w:r>
      <w:r w:rsidR="00EE1C6A">
        <w:rPr>
          <w:rFonts w:ascii="Times New Roman" w:hAnsi="Times New Roman" w:cs="Times New Roman"/>
          <w:sz w:val="24"/>
          <w:szCs w:val="24"/>
          <w:lang w:val="de-DE"/>
        </w:rPr>
        <w:t>in der Kurie</w:t>
      </w:r>
      <w:r w:rsidR="00213012">
        <w:rPr>
          <w:rFonts w:ascii="Times New Roman" w:hAnsi="Times New Roman" w:cs="Times New Roman"/>
          <w:sz w:val="24"/>
          <w:szCs w:val="24"/>
          <w:lang w:val="de-DE"/>
        </w:rPr>
        <w:t xml:space="preserve"> und in Gegenwart des Kaisers Tiberius gedroht haben</w:t>
      </w:r>
      <w:r w:rsidR="00EE1C6A">
        <w:rPr>
          <w:rFonts w:ascii="Times New Roman" w:hAnsi="Times New Roman" w:cs="Times New Roman"/>
          <w:sz w:val="24"/>
          <w:szCs w:val="24"/>
          <w:lang w:val="de-DE"/>
        </w:rPr>
        <w:t xml:space="preserve">, </w:t>
      </w:r>
      <w:r w:rsidR="00EE1C6A" w:rsidRPr="006F1559">
        <w:rPr>
          <w:rFonts w:ascii="Times New Roman" w:hAnsi="Times New Roman" w:cs="Times New Roman"/>
          <w:sz w:val="24"/>
          <w:szCs w:val="24"/>
          <w:lang w:val="de-DE"/>
        </w:rPr>
        <w:t>die Stadt zu verlassen</w:t>
      </w:r>
      <w:r w:rsidR="00213012">
        <w:rPr>
          <w:rFonts w:ascii="Times New Roman" w:hAnsi="Times New Roman" w:cs="Times New Roman"/>
          <w:sz w:val="24"/>
          <w:szCs w:val="24"/>
          <w:lang w:val="de-DE"/>
        </w:rPr>
        <w:t xml:space="preserve">, um </w:t>
      </w:r>
      <w:r w:rsidR="00EE1C6A" w:rsidRPr="006F1559">
        <w:rPr>
          <w:rFonts w:ascii="Times New Roman" w:hAnsi="Times New Roman" w:cs="Times New Roman"/>
          <w:sz w:val="24"/>
          <w:szCs w:val="24"/>
          <w:lang w:val="de-DE"/>
        </w:rPr>
        <w:t xml:space="preserve">sich aufs Land zurückzuziehen; </w:t>
      </w:r>
      <w:r w:rsidR="00213012">
        <w:rPr>
          <w:rFonts w:ascii="Times New Roman" w:hAnsi="Times New Roman" w:cs="Times New Roman"/>
          <w:sz w:val="24"/>
          <w:szCs w:val="24"/>
          <w:lang w:val="de-DE"/>
        </w:rPr>
        <w:t xml:space="preserve">der </w:t>
      </w:r>
      <w:r w:rsidR="00213012" w:rsidRPr="00213012">
        <w:rPr>
          <w:rFonts w:ascii="Times New Roman" w:hAnsi="Times New Roman" w:cs="Times New Roman"/>
          <w:i/>
          <w:sz w:val="24"/>
          <w:szCs w:val="24"/>
          <w:lang w:val="la-Latn"/>
        </w:rPr>
        <w:t>princeps</w:t>
      </w:r>
      <w:r w:rsidR="00EE1C6A">
        <w:rPr>
          <w:rFonts w:ascii="Times New Roman" w:hAnsi="Times New Roman" w:cs="Times New Roman"/>
          <w:sz w:val="24"/>
          <w:szCs w:val="24"/>
          <w:lang w:val="de-DE"/>
        </w:rPr>
        <w:t xml:space="preserve">, der </w:t>
      </w:r>
      <w:r w:rsidR="007E644D">
        <w:rPr>
          <w:rFonts w:ascii="Times New Roman" w:hAnsi="Times New Roman" w:cs="Times New Roman"/>
          <w:sz w:val="24"/>
          <w:szCs w:val="24"/>
          <w:lang w:val="de-DE"/>
        </w:rPr>
        <w:t xml:space="preserve">sich </w:t>
      </w:r>
      <w:r w:rsidR="00EE1C6A">
        <w:rPr>
          <w:rFonts w:ascii="Times New Roman" w:hAnsi="Times New Roman" w:cs="Times New Roman"/>
          <w:sz w:val="24"/>
          <w:szCs w:val="24"/>
          <w:lang w:val="de-DE"/>
        </w:rPr>
        <w:t xml:space="preserve">offenbar nicht </w:t>
      </w:r>
      <w:r w:rsidR="007E644D">
        <w:rPr>
          <w:rFonts w:ascii="Times New Roman" w:hAnsi="Times New Roman" w:cs="Times New Roman"/>
          <w:sz w:val="24"/>
          <w:szCs w:val="24"/>
          <w:lang w:val="de-DE"/>
        </w:rPr>
        <w:t xml:space="preserve">in der Lage sah, </w:t>
      </w:r>
      <w:r w:rsidR="00EE1C6A">
        <w:rPr>
          <w:rFonts w:ascii="Times New Roman" w:hAnsi="Times New Roman" w:cs="Times New Roman"/>
          <w:sz w:val="24"/>
          <w:szCs w:val="24"/>
          <w:lang w:val="de-DE"/>
        </w:rPr>
        <w:t xml:space="preserve">Pisos Anwesenheit in Rom </w:t>
      </w:r>
      <w:r w:rsidR="007E644D">
        <w:rPr>
          <w:rFonts w:ascii="Times New Roman" w:hAnsi="Times New Roman" w:cs="Times New Roman"/>
          <w:sz w:val="24"/>
          <w:szCs w:val="24"/>
          <w:lang w:val="de-DE"/>
        </w:rPr>
        <w:t xml:space="preserve">schlicht </w:t>
      </w:r>
      <w:r w:rsidR="00EE1C6A">
        <w:rPr>
          <w:rFonts w:ascii="Times New Roman" w:hAnsi="Times New Roman" w:cs="Times New Roman"/>
          <w:sz w:val="24"/>
          <w:szCs w:val="24"/>
          <w:lang w:val="de-DE"/>
        </w:rPr>
        <w:t xml:space="preserve">zu befehlen, </w:t>
      </w:r>
      <w:r w:rsidR="007E644D">
        <w:rPr>
          <w:rFonts w:ascii="Times New Roman" w:hAnsi="Times New Roman" w:cs="Times New Roman"/>
          <w:sz w:val="24"/>
          <w:szCs w:val="24"/>
          <w:lang w:val="de-DE"/>
        </w:rPr>
        <w:t xml:space="preserve">habe daraufhin </w:t>
      </w:r>
      <w:r w:rsidR="00EE1C6A" w:rsidRPr="006F1559">
        <w:rPr>
          <w:rFonts w:ascii="Times New Roman" w:hAnsi="Times New Roman" w:cs="Times New Roman"/>
          <w:sz w:val="24"/>
          <w:szCs w:val="24"/>
          <w:lang w:val="de-DE"/>
        </w:rPr>
        <w:t>versucht</w:t>
      </w:r>
      <w:r w:rsidR="007E644D">
        <w:rPr>
          <w:rFonts w:ascii="Times New Roman" w:hAnsi="Times New Roman" w:cs="Times New Roman"/>
          <w:sz w:val="24"/>
          <w:szCs w:val="24"/>
          <w:lang w:val="de-DE"/>
        </w:rPr>
        <w:t>,</w:t>
      </w:r>
      <w:r w:rsidR="00EE1C6A" w:rsidRPr="006F1559">
        <w:rPr>
          <w:rFonts w:ascii="Times New Roman" w:hAnsi="Times New Roman" w:cs="Times New Roman"/>
          <w:sz w:val="24"/>
          <w:szCs w:val="24"/>
          <w:lang w:val="de-DE"/>
        </w:rPr>
        <w:t xml:space="preserve"> ihn </w:t>
      </w:r>
      <w:r w:rsidR="007E644D">
        <w:rPr>
          <w:rFonts w:ascii="Times New Roman" w:hAnsi="Times New Roman" w:cs="Times New Roman"/>
          <w:sz w:val="24"/>
          <w:szCs w:val="24"/>
          <w:lang w:val="de-DE"/>
        </w:rPr>
        <w:t xml:space="preserve">mit begütigenden Worten </w:t>
      </w:r>
      <w:r w:rsidR="00EE1C6A" w:rsidRPr="006F1559">
        <w:rPr>
          <w:rFonts w:ascii="Times New Roman" w:hAnsi="Times New Roman" w:cs="Times New Roman"/>
          <w:sz w:val="24"/>
          <w:szCs w:val="24"/>
          <w:lang w:val="de-DE"/>
        </w:rPr>
        <w:t>umzustimmen</w:t>
      </w:r>
      <w:r w:rsidR="00EE1C6A">
        <w:rPr>
          <w:rFonts w:ascii="Times New Roman" w:hAnsi="Times New Roman" w:cs="Times New Roman"/>
          <w:sz w:val="24"/>
          <w:szCs w:val="24"/>
          <w:lang w:val="de-DE"/>
        </w:rPr>
        <w:t>,</w:t>
      </w:r>
      <w:r w:rsidR="00EE1C6A" w:rsidRPr="006F1559">
        <w:rPr>
          <w:rFonts w:ascii="Times New Roman" w:hAnsi="Times New Roman" w:cs="Times New Roman"/>
          <w:sz w:val="24"/>
          <w:szCs w:val="24"/>
          <w:lang w:val="de-DE"/>
        </w:rPr>
        <w:t xml:space="preserve"> und b</w:t>
      </w:r>
      <w:r w:rsidR="00EE1C6A">
        <w:rPr>
          <w:rFonts w:ascii="Times New Roman" w:hAnsi="Times New Roman" w:cs="Times New Roman"/>
          <w:sz w:val="24"/>
          <w:szCs w:val="24"/>
          <w:lang w:val="de-DE"/>
        </w:rPr>
        <w:t xml:space="preserve">at </w:t>
      </w:r>
      <w:r w:rsidR="00EE1C6A" w:rsidRPr="006F1559">
        <w:rPr>
          <w:rFonts w:ascii="Times New Roman" w:hAnsi="Times New Roman" w:cs="Times New Roman"/>
          <w:sz w:val="24"/>
          <w:szCs w:val="24"/>
          <w:lang w:val="de-DE"/>
        </w:rPr>
        <w:t xml:space="preserve">auch dessen Verwandte, </w:t>
      </w:r>
      <w:r w:rsidR="00EE1C6A">
        <w:rPr>
          <w:rFonts w:ascii="Times New Roman" w:hAnsi="Times New Roman" w:cs="Times New Roman"/>
          <w:sz w:val="24"/>
          <w:szCs w:val="24"/>
          <w:lang w:val="de-DE"/>
        </w:rPr>
        <w:t xml:space="preserve">in diesem Sinne </w:t>
      </w:r>
      <w:r w:rsidR="00EE1C6A" w:rsidRPr="006F1559">
        <w:rPr>
          <w:rFonts w:ascii="Times New Roman" w:hAnsi="Times New Roman" w:cs="Times New Roman"/>
          <w:sz w:val="24"/>
          <w:szCs w:val="24"/>
          <w:lang w:val="de-DE"/>
        </w:rPr>
        <w:t>auf Piso einzuwirken.</w:t>
      </w:r>
      <w:r w:rsidR="00EE1C6A">
        <w:rPr>
          <w:rStyle w:val="Funotenzeichen"/>
          <w:rFonts w:ascii="Times New Roman" w:hAnsi="Times New Roman" w:cs="Times New Roman"/>
          <w:sz w:val="24"/>
          <w:szCs w:val="24"/>
          <w:lang w:val="de-DE"/>
        </w:rPr>
        <w:footnoteReference w:id="157"/>
      </w:r>
      <w:r w:rsidR="00EE1C6A">
        <w:rPr>
          <w:rFonts w:ascii="Times New Roman" w:hAnsi="Times New Roman" w:cs="Times New Roman"/>
          <w:sz w:val="24"/>
          <w:szCs w:val="24"/>
          <w:lang w:val="de-DE"/>
        </w:rPr>
        <w:t xml:space="preserve"> </w:t>
      </w:r>
      <w:r w:rsidR="002C3146">
        <w:rPr>
          <w:rFonts w:ascii="Times New Roman" w:hAnsi="Times New Roman" w:cs="Times New Roman"/>
          <w:color w:val="000000"/>
          <w:sz w:val="24"/>
          <w:szCs w:val="24"/>
          <w:lang w:val="de-DE"/>
        </w:rPr>
        <w:t>A</w:t>
      </w:r>
      <w:r w:rsidR="00E438CC">
        <w:rPr>
          <w:rFonts w:ascii="Times New Roman" w:hAnsi="Times New Roman" w:cs="Times New Roman"/>
          <w:color w:val="000000"/>
          <w:sz w:val="24"/>
          <w:szCs w:val="24"/>
          <w:lang w:val="de-DE"/>
        </w:rPr>
        <w:t xml:space="preserve">uf den ersten Blick paradox erscheint eine Nachricht aus dem Jahr </w:t>
      </w:r>
      <w:r>
        <w:rPr>
          <w:rFonts w:ascii="Times New Roman" w:hAnsi="Times New Roman" w:cs="Times New Roman"/>
          <w:color w:val="000000"/>
          <w:sz w:val="24"/>
          <w:szCs w:val="24"/>
          <w:lang w:val="de-DE"/>
        </w:rPr>
        <w:t>33 </w:t>
      </w:r>
      <w:r w:rsidR="00774B45" w:rsidRPr="00774B45">
        <w:rPr>
          <w:rFonts w:ascii="Times New Roman" w:hAnsi="Times New Roman" w:cs="Times New Roman"/>
          <w:color w:val="000000"/>
          <w:sz w:val="24"/>
          <w:szCs w:val="24"/>
          <w:lang w:val="de-DE"/>
        </w:rPr>
        <w:t>n.</w:t>
      </w:r>
      <w:r>
        <w:rPr>
          <w:rFonts w:ascii="Times New Roman" w:hAnsi="Times New Roman" w:cs="Times New Roman"/>
          <w:color w:val="000000"/>
          <w:sz w:val="24"/>
          <w:szCs w:val="24"/>
          <w:lang w:val="de-DE"/>
        </w:rPr>
        <w:t> </w:t>
      </w:r>
      <w:r w:rsidR="00774B45" w:rsidRPr="00774B45">
        <w:rPr>
          <w:rFonts w:ascii="Times New Roman" w:hAnsi="Times New Roman" w:cs="Times New Roman"/>
          <w:color w:val="000000"/>
          <w:sz w:val="24"/>
          <w:szCs w:val="24"/>
          <w:lang w:val="de-DE"/>
        </w:rPr>
        <w:t>Chr.</w:t>
      </w:r>
      <w:r w:rsidR="00E438CC">
        <w:rPr>
          <w:rFonts w:ascii="Times New Roman" w:hAnsi="Times New Roman" w:cs="Times New Roman"/>
          <w:color w:val="000000"/>
          <w:sz w:val="24"/>
          <w:szCs w:val="24"/>
          <w:lang w:val="de-DE"/>
        </w:rPr>
        <w:t xml:space="preserve">, </w:t>
      </w:r>
      <w:r w:rsidR="002C3146">
        <w:rPr>
          <w:rFonts w:ascii="Times New Roman" w:hAnsi="Times New Roman" w:cs="Times New Roman"/>
          <w:color w:val="000000"/>
          <w:sz w:val="24"/>
          <w:szCs w:val="24"/>
          <w:lang w:val="de-DE"/>
        </w:rPr>
        <w:t xml:space="preserve">wonach </w:t>
      </w:r>
      <w:r w:rsidR="00774B45">
        <w:rPr>
          <w:rFonts w:ascii="Times New Roman" w:hAnsi="Times New Roman" w:cs="Times New Roman"/>
          <w:color w:val="000000"/>
          <w:sz w:val="24"/>
          <w:szCs w:val="24"/>
          <w:lang w:val="de-DE"/>
        </w:rPr>
        <w:t xml:space="preserve">Tiberius, </w:t>
      </w:r>
      <w:r w:rsidR="00E438CC">
        <w:rPr>
          <w:rFonts w:ascii="Times New Roman" w:hAnsi="Times New Roman" w:cs="Times New Roman"/>
          <w:color w:val="000000"/>
          <w:sz w:val="24"/>
          <w:szCs w:val="24"/>
          <w:lang w:val="de-DE"/>
        </w:rPr>
        <w:t xml:space="preserve">der </w:t>
      </w:r>
      <w:r w:rsidR="00774B45">
        <w:rPr>
          <w:rFonts w:ascii="Times New Roman" w:hAnsi="Times New Roman" w:cs="Times New Roman"/>
          <w:color w:val="000000"/>
          <w:sz w:val="24"/>
          <w:szCs w:val="24"/>
          <w:lang w:val="de-DE"/>
        </w:rPr>
        <w:t>zu diese</w:t>
      </w:r>
      <w:r w:rsidR="007E644D">
        <w:rPr>
          <w:rFonts w:ascii="Times New Roman" w:hAnsi="Times New Roman" w:cs="Times New Roman"/>
          <w:color w:val="000000"/>
          <w:sz w:val="24"/>
          <w:szCs w:val="24"/>
          <w:lang w:val="de-DE"/>
        </w:rPr>
        <w:t>r</w:t>
      </w:r>
      <w:r w:rsidR="00774B45">
        <w:rPr>
          <w:rFonts w:ascii="Times New Roman" w:hAnsi="Times New Roman" w:cs="Times New Roman"/>
          <w:color w:val="000000"/>
          <w:sz w:val="24"/>
          <w:szCs w:val="24"/>
          <w:lang w:val="de-DE"/>
        </w:rPr>
        <w:t xml:space="preserve"> Zeit bereits </w:t>
      </w:r>
      <w:r w:rsidR="00E438CC">
        <w:rPr>
          <w:rFonts w:ascii="Times New Roman" w:hAnsi="Times New Roman" w:cs="Times New Roman"/>
          <w:color w:val="000000"/>
          <w:sz w:val="24"/>
          <w:szCs w:val="24"/>
          <w:lang w:val="de-DE"/>
        </w:rPr>
        <w:t xml:space="preserve">seit </w:t>
      </w:r>
      <w:r w:rsidR="00EE1C6A">
        <w:rPr>
          <w:rFonts w:ascii="Times New Roman" w:hAnsi="Times New Roman" w:cs="Times New Roman"/>
          <w:color w:val="000000"/>
          <w:sz w:val="24"/>
          <w:szCs w:val="24"/>
          <w:lang w:val="de-DE"/>
        </w:rPr>
        <w:t xml:space="preserve">sieben </w:t>
      </w:r>
      <w:r w:rsidR="00774B45">
        <w:rPr>
          <w:rFonts w:ascii="Times New Roman" w:hAnsi="Times New Roman" w:cs="Times New Roman"/>
          <w:color w:val="000000"/>
          <w:sz w:val="24"/>
          <w:szCs w:val="24"/>
          <w:lang w:val="de-DE"/>
        </w:rPr>
        <w:t>Jahre</w:t>
      </w:r>
      <w:r w:rsidR="00E438CC">
        <w:rPr>
          <w:rFonts w:ascii="Times New Roman" w:hAnsi="Times New Roman" w:cs="Times New Roman"/>
          <w:color w:val="000000"/>
          <w:sz w:val="24"/>
          <w:szCs w:val="24"/>
          <w:lang w:val="de-DE"/>
        </w:rPr>
        <w:t>n</w:t>
      </w:r>
      <w:r w:rsidR="00774B45">
        <w:rPr>
          <w:rFonts w:ascii="Times New Roman" w:hAnsi="Times New Roman" w:cs="Times New Roman"/>
          <w:color w:val="000000"/>
          <w:sz w:val="24"/>
          <w:szCs w:val="24"/>
          <w:lang w:val="de-DE"/>
        </w:rPr>
        <w:t xml:space="preserve"> auf Capri</w:t>
      </w:r>
      <w:r w:rsidR="00E438CC">
        <w:rPr>
          <w:rFonts w:ascii="Times New Roman" w:hAnsi="Times New Roman" w:cs="Times New Roman"/>
          <w:color w:val="000000"/>
          <w:sz w:val="24"/>
          <w:szCs w:val="24"/>
          <w:lang w:val="de-DE"/>
        </w:rPr>
        <w:t xml:space="preserve"> weilte</w:t>
      </w:r>
      <w:r w:rsidR="00615EA3">
        <w:rPr>
          <w:rFonts w:ascii="Times New Roman" w:hAnsi="Times New Roman" w:cs="Times New Roman"/>
          <w:color w:val="000000"/>
          <w:sz w:val="24"/>
          <w:szCs w:val="24"/>
          <w:lang w:val="de-DE"/>
        </w:rPr>
        <w:t>,</w:t>
      </w:r>
      <w:r w:rsidR="00774B45">
        <w:rPr>
          <w:rFonts w:ascii="Times New Roman" w:hAnsi="Times New Roman" w:cs="Times New Roman"/>
          <w:color w:val="000000"/>
          <w:sz w:val="24"/>
          <w:szCs w:val="24"/>
          <w:lang w:val="de-DE"/>
        </w:rPr>
        <w:t xml:space="preserve"> </w:t>
      </w:r>
      <w:r w:rsidR="00E438CC">
        <w:rPr>
          <w:rFonts w:ascii="Times New Roman" w:hAnsi="Times New Roman" w:cs="Times New Roman"/>
          <w:color w:val="000000"/>
          <w:sz w:val="24"/>
          <w:szCs w:val="24"/>
          <w:lang w:val="de-DE"/>
        </w:rPr>
        <w:t xml:space="preserve">trotz seiner eigenen Absenz von </w:t>
      </w:r>
      <w:r w:rsidR="002C3146">
        <w:rPr>
          <w:rFonts w:ascii="Times New Roman" w:hAnsi="Times New Roman" w:cs="Times New Roman"/>
          <w:color w:val="000000"/>
          <w:sz w:val="24"/>
          <w:szCs w:val="24"/>
          <w:lang w:val="de-DE"/>
        </w:rPr>
        <w:t xml:space="preserve">der Stadt </w:t>
      </w:r>
      <w:r w:rsidR="00774B45">
        <w:rPr>
          <w:rFonts w:ascii="Times New Roman" w:hAnsi="Times New Roman" w:cs="Times New Roman"/>
          <w:color w:val="000000"/>
          <w:sz w:val="24"/>
          <w:szCs w:val="24"/>
          <w:lang w:val="de-DE"/>
        </w:rPr>
        <w:t xml:space="preserve">weiterhin </w:t>
      </w:r>
      <w:r w:rsidR="00774B45" w:rsidRPr="00774B45">
        <w:rPr>
          <w:rFonts w:ascii="Times New Roman" w:hAnsi="Times New Roman" w:cs="Times New Roman"/>
          <w:color w:val="000000"/>
          <w:sz w:val="24"/>
          <w:szCs w:val="24"/>
          <w:lang w:val="de-DE"/>
        </w:rPr>
        <w:t>gro</w:t>
      </w:r>
      <w:r w:rsidR="00774B45">
        <w:rPr>
          <w:rFonts w:ascii="Times New Roman" w:hAnsi="Times New Roman" w:cs="Times New Roman"/>
          <w:color w:val="000000"/>
          <w:sz w:val="24"/>
          <w:szCs w:val="24"/>
          <w:lang w:val="de-DE"/>
        </w:rPr>
        <w:t>ß</w:t>
      </w:r>
      <w:r w:rsidR="00774B45" w:rsidRPr="00774B45">
        <w:rPr>
          <w:rFonts w:ascii="Times New Roman" w:hAnsi="Times New Roman" w:cs="Times New Roman"/>
          <w:color w:val="000000"/>
          <w:sz w:val="24"/>
          <w:szCs w:val="24"/>
          <w:lang w:val="de-DE"/>
        </w:rPr>
        <w:t>en Wert darauf</w:t>
      </w:r>
      <w:r w:rsidR="002C3146">
        <w:rPr>
          <w:rFonts w:ascii="Times New Roman" w:hAnsi="Times New Roman" w:cs="Times New Roman"/>
          <w:color w:val="000000"/>
          <w:sz w:val="24"/>
          <w:szCs w:val="24"/>
          <w:lang w:val="de-DE"/>
        </w:rPr>
        <w:t xml:space="preserve"> legte</w:t>
      </w:r>
      <w:r w:rsidR="00774B45" w:rsidRPr="00774B45">
        <w:rPr>
          <w:rFonts w:ascii="Times New Roman" w:hAnsi="Times New Roman" w:cs="Times New Roman"/>
          <w:color w:val="000000"/>
          <w:sz w:val="24"/>
          <w:szCs w:val="24"/>
          <w:lang w:val="de-DE"/>
        </w:rPr>
        <w:t>, dass der Senat regelmä</w:t>
      </w:r>
      <w:r w:rsidR="00774B45">
        <w:rPr>
          <w:rFonts w:ascii="Times New Roman" w:hAnsi="Times New Roman" w:cs="Times New Roman"/>
          <w:color w:val="000000"/>
          <w:sz w:val="24"/>
          <w:szCs w:val="24"/>
          <w:lang w:val="de-DE"/>
        </w:rPr>
        <w:t>ß</w:t>
      </w:r>
      <w:r w:rsidR="00774B45" w:rsidRPr="00774B45">
        <w:rPr>
          <w:rFonts w:ascii="Times New Roman" w:hAnsi="Times New Roman" w:cs="Times New Roman"/>
          <w:color w:val="000000"/>
          <w:sz w:val="24"/>
          <w:szCs w:val="24"/>
          <w:lang w:val="de-DE"/>
        </w:rPr>
        <w:t>ig zusam</w:t>
      </w:r>
      <w:r w:rsidR="002C3146">
        <w:rPr>
          <w:rFonts w:ascii="Times New Roman" w:hAnsi="Times New Roman" w:cs="Times New Roman"/>
          <w:color w:val="000000"/>
          <w:sz w:val="24"/>
          <w:szCs w:val="24"/>
          <w:lang w:val="de-DE"/>
        </w:rPr>
        <w:t>men</w:t>
      </w:r>
      <w:r w:rsidR="00774B45" w:rsidRPr="00774B45">
        <w:rPr>
          <w:rFonts w:ascii="Times New Roman" w:hAnsi="Times New Roman" w:cs="Times New Roman"/>
          <w:color w:val="000000"/>
          <w:sz w:val="24"/>
          <w:szCs w:val="24"/>
          <w:lang w:val="de-DE"/>
        </w:rPr>
        <w:t xml:space="preserve">trat und </w:t>
      </w:r>
      <w:r w:rsidR="002C3146">
        <w:rPr>
          <w:rFonts w:ascii="Times New Roman" w:hAnsi="Times New Roman" w:cs="Times New Roman"/>
          <w:color w:val="000000"/>
          <w:sz w:val="24"/>
          <w:szCs w:val="24"/>
          <w:lang w:val="de-DE"/>
        </w:rPr>
        <w:t>die Senatoren sich weder spät</w:t>
      </w:r>
      <w:r w:rsidR="007E644D">
        <w:rPr>
          <w:rFonts w:ascii="Times New Roman" w:hAnsi="Times New Roman" w:cs="Times New Roman"/>
          <w:color w:val="000000"/>
          <w:sz w:val="24"/>
          <w:szCs w:val="24"/>
          <w:lang w:val="de-DE"/>
        </w:rPr>
        <w:t>er</w:t>
      </w:r>
      <w:r w:rsidR="00774B45" w:rsidRPr="00774B45">
        <w:rPr>
          <w:rFonts w:ascii="Times New Roman" w:hAnsi="Times New Roman" w:cs="Times New Roman"/>
          <w:color w:val="000000"/>
          <w:sz w:val="24"/>
          <w:szCs w:val="24"/>
          <w:lang w:val="de-DE"/>
        </w:rPr>
        <w:t xml:space="preserve"> einfan</w:t>
      </w:r>
      <w:r w:rsidR="002C3146">
        <w:rPr>
          <w:rFonts w:ascii="Times New Roman" w:hAnsi="Times New Roman" w:cs="Times New Roman"/>
          <w:color w:val="000000"/>
          <w:sz w:val="24"/>
          <w:szCs w:val="24"/>
          <w:lang w:val="de-DE"/>
        </w:rPr>
        <w:t>den</w:t>
      </w:r>
      <w:r w:rsidR="007E644D">
        <w:rPr>
          <w:rFonts w:ascii="Times New Roman" w:hAnsi="Times New Roman" w:cs="Times New Roman"/>
          <w:color w:val="000000"/>
          <w:sz w:val="24"/>
          <w:szCs w:val="24"/>
          <w:lang w:val="de-DE"/>
        </w:rPr>
        <w:t xml:space="preserve"> noch früher entfernten</w:t>
      </w:r>
      <w:r w:rsidR="001B6915">
        <w:rPr>
          <w:rFonts w:ascii="Times New Roman" w:hAnsi="Times New Roman" w:cs="Times New Roman"/>
          <w:color w:val="000000"/>
          <w:sz w:val="24"/>
          <w:szCs w:val="24"/>
          <w:lang w:val="de-DE"/>
        </w:rPr>
        <w:t>,</w:t>
      </w:r>
      <w:r w:rsidR="007E644D">
        <w:rPr>
          <w:rFonts w:ascii="Times New Roman" w:hAnsi="Times New Roman" w:cs="Times New Roman"/>
          <w:color w:val="000000"/>
          <w:sz w:val="24"/>
          <w:szCs w:val="24"/>
          <w:lang w:val="de-DE"/>
        </w:rPr>
        <w:t xml:space="preserve"> </w:t>
      </w:r>
      <w:r w:rsidR="00774B45" w:rsidRPr="00774B45">
        <w:rPr>
          <w:rFonts w:ascii="Times New Roman" w:hAnsi="Times New Roman" w:cs="Times New Roman"/>
          <w:color w:val="000000"/>
          <w:sz w:val="24"/>
          <w:szCs w:val="24"/>
          <w:lang w:val="de-DE"/>
        </w:rPr>
        <w:t xml:space="preserve">als </w:t>
      </w:r>
      <w:r w:rsidR="002C3146">
        <w:rPr>
          <w:rFonts w:ascii="Times New Roman" w:hAnsi="Times New Roman" w:cs="Times New Roman"/>
          <w:color w:val="000000"/>
          <w:sz w:val="24"/>
          <w:szCs w:val="24"/>
          <w:lang w:val="de-DE"/>
        </w:rPr>
        <w:t xml:space="preserve">die </w:t>
      </w:r>
      <w:r w:rsidR="007E644D">
        <w:rPr>
          <w:rFonts w:ascii="Times New Roman" w:hAnsi="Times New Roman" w:cs="Times New Roman"/>
          <w:color w:val="000000"/>
          <w:sz w:val="24"/>
          <w:szCs w:val="24"/>
          <w:lang w:val="de-DE"/>
        </w:rPr>
        <w:t xml:space="preserve">Senatsordnung </w:t>
      </w:r>
      <w:r w:rsidR="0026446A">
        <w:rPr>
          <w:rFonts w:ascii="Times New Roman" w:hAnsi="Times New Roman" w:cs="Times New Roman"/>
          <w:color w:val="000000"/>
          <w:sz w:val="24"/>
          <w:szCs w:val="24"/>
          <w:lang w:val="de-DE"/>
        </w:rPr>
        <w:t xml:space="preserve">es </w:t>
      </w:r>
      <w:r w:rsidR="00774B45" w:rsidRPr="00774B45">
        <w:rPr>
          <w:rFonts w:ascii="Times New Roman" w:hAnsi="Times New Roman" w:cs="Times New Roman"/>
          <w:color w:val="000000"/>
          <w:sz w:val="24"/>
          <w:szCs w:val="24"/>
          <w:lang w:val="de-DE"/>
        </w:rPr>
        <w:t>vor</w:t>
      </w:r>
      <w:r w:rsidR="002C3146">
        <w:rPr>
          <w:rFonts w:ascii="Times New Roman" w:hAnsi="Times New Roman" w:cs="Times New Roman"/>
          <w:color w:val="000000"/>
          <w:sz w:val="24"/>
          <w:szCs w:val="24"/>
          <w:lang w:val="de-DE"/>
        </w:rPr>
        <w:t xml:space="preserve">sah; auch habe Tiberius den Konsuln </w:t>
      </w:r>
      <w:r w:rsidR="00774B45" w:rsidRPr="00774B45">
        <w:rPr>
          <w:rFonts w:ascii="Times New Roman" w:hAnsi="Times New Roman" w:cs="Times New Roman"/>
          <w:color w:val="000000"/>
          <w:sz w:val="24"/>
          <w:szCs w:val="24"/>
          <w:lang w:val="de-DE"/>
        </w:rPr>
        <w:t xml:space="preserve">schriftliche Anweisungen </w:t>
      </w:r>
      <w:r w:rsidR="002C3146">
        <w:rPr>
          <w:rFonts w:ascii="Times New Roman" w:hAnsi="Times New Roman" w:cs="Times New Roman"/>
          <w:color w:val="000000"/>
          <w:sz w:val="24"/>
          <w:szCs w:val="24"/>
          <w:lang w:val="de-DE"/>
        </w:rPr>
        <w:t>erteilt, w</w:t>
      </w:r>
      <w:r w:rsidR="00774B45" w:rsidRPr="00774B45">
        <w:rPr>
          <w:rFonts w:ascii="Times New Roman" w:hAnsi="Times New Roman" w:cs="Times New Roman"/>
          <w:color w:val="000000"/>
          <w:sz w:val="24"/>
          <w:szCs w:val="24"/>
          <w:lang w:val="de-DE"/>
        </w:rPr>
        <w:t xml:space="preserve">elche </w:t>
      </w:r>
      <w:r w:rsidR="002C3146">
        <w:rPr>
          <w:rFonts w:ascii="Times New Roman" w:hAnsi="Times New Roman" w:cs="Times New Roman"/>
          <w:color w:val="000000"/>
          <w:sz w:val="24"/>
          <w:szCs w:val="24"/>
          <w:lang w:val="de-DE"/>
        </w:rPr>
        <w:t>sie in den Sitzungen</w:t>
      </w:r>
      <w:r w:rsidR="00774B45" w:rsidRPr="00774B45">
        <w:rPr>
          <w:rFonts w:ascii="Times New Roman" w:hAnsi="Times New Roman" w:cs="Times New Roman"/>
          <w:color w:val="000000"/>
          <w:sz w:val="24"/>
          <w:szCs w:val="24"/>
          <w:lang w:val="de-DE"/>
        </w:rPr>
        <w:t xml:space="preserve"> zum Teil laut vorlesen mussten</w:t>
      </w:r>
      <w:r w:rsidR="00774B45">
        <w:rPr>
          <w:rFonts w:ascii="Times New Roman" w:hAnsi="Times New Roman" w:cs="Times New Roman"/>
          <w:color w:val="000000"/>
          <w:sz w:val="24"/>
          <w:szCs w:val="24"/>
          <w:lang w:val="de-DE"/>
        </w:rPr>
        <w:t>.</w:t>
      </w:r>
      <w:r w:rsidR="00774B45">
        <w:rPr>
          <w:rStyle w:val="Funotenzeichen"/>
          <w:rFonts w:ascii="Times New Roman" w:hAnsi="Times New Roman" w:cs="Times New Roman"/>
          <w:color w:val="000000"/>
          <w:sz w:val="24"/>
          <w:szCs w:val="24"/>
          <w:lang w:val="de-DE"/>
        </w:rPr>
        <w:footnoteReference w:id="158"/>
      </w:r>
      <w:r w:rsidR="003A473D">
        <w:rPr>
          <w:rFonts w:ascii="Times New Roman" w:hAnsi="Times New Roman" w:cs="Times New Roman"/>
          <w:color w:val="000000"/>
          <w:sz w:val="24"/>
          <w:szCs w:val="24"/>
          <w:lang w:val="de-DE"/>
        </w:rPr>
        <w:t xml:space="preserve"> </w:t>
      </w:r>
    </w:p>
    <w:p w:rsidR="00A82A83" w:rsidRPr="00BE6B2F" w:rsidRDefault="00BC34DE" w:rsidP="00E56CDF">
      <w:pPr>
        <w:spacing w:after="120" w:line="360" w:lineRule="auto"/>
        <w:ind w:firstLine="567"/>
        <w:jc w:val="both"/>
        <w:rPr>
          <w:rFonts w:ascii="Times New Roman" w:hAnsi="Times New Roman" w:cs="Times New Roman"/>
          <w:sz w:val="24"/>
          <w:szCs w:val="24"/>
          <w:lang w:val="de-DE"/>
        </w:rPr>
      </w:pPr>
      <w:r w:rsidRPr="00BE6B2F">
        <w:rPr>
          <w:rFonts w:ascii="Times New Roman" w:hAnsi="Times New Roman" w:cs="Times New Roman"/>
          <w:sz w:val="24"/>
          <w:szCs w:val="24"/>
          <w:lang w:val="de-DE"/>
        </w:rPr>
        <w:t xml:space="preserve">Aus der Anfangszeit der Herrschaft des </w:t>
      </w:r>
      <w:r w:rsidR="001222F5" w:rsidRPr="00BE6B2F">
        <w:rPr>
          <w:rFonts w:ascii="Times New Roman" w:hAnsi="Times New Roman" w:cs="Times New Roman"/>
          <w:sz w:val="24"/>
          <w:szCs w:val="24"/>
          <w:lang w:val="de-DE"/>
        </w:rPr>
        <w:t>Claudius berichtet</w:t>
      </w:r>
      <w:r w:rsidRPr="00BE6B2F">
        <w:rPr>
          <w:rFonts w:ascii="Times New Roman" w:hAnsi="Times New Roman" w:cs="Times New Roman"/>
          <w:sz w:val="24"/>
          <w:szCs w:val="24"/>
          <w:lang w:val="de-DE"/>
        </w:rPr>
        <w:t xml:space="preserve"> Cassius Dio</w:t>
      </w:r>
      <w:r w:rsidR="001222F5" w:rsidRPr="00BE6B2F">
        <w:rPr>
          <w:rFonts w:ascii="Times New Roman" w:hAnsi="Times New Roman" w:cs="Times New Roman"/>
          <w:sz w:val="24"/>
          <w:szCs w:val="24"/>
          <w:lang w:val="de-DE"/>
        </w:rPr>
        <w:t xml:space="preserve">, dass </w:t>
      </w:r>
      <w:r w:rsidRPr="00BE6B2F">
        <w:rPr>
          <w:rFonts w:ascii="Times New Roman" w:hAnsi="Times New Roman" w:cs="Times New Roman"/>
          <w:sz w:val="24"/>
          <w:szCs w:val="24"/>
          <w:lang w:val="de-DE"/>
        </w:rPr>
        <w:t>d</w:t>
      </w:r>
      <w:r w:rsidR="001222F5" w:rsidRPr="00BE6B2F">
        <w:rPr>
          <w:rFonts w:ascii="Times New Roman" w:hAnsi="Times New Roman" w:cs="Times New Roman"/>
          <w:sz w:val="24"/>
          <w:szCs w:val="24"/>
          <w:lang w:val="de-DE"/>
        </w:rPr>
        <w:t>er</w:t>
      </w:r>
      <w:r w:rsidR="008E6BDE" w:rsidRPr="00BE6B2F">
        <w:rPr>
          <w:rFonts w:ascii="Times New Roman" w:hAnsi="Times New Roman" w:cs="Times New Roman"/>
          <w:sz w:val="24"/>
          <w:szCs w:val="24"/>
          <w:lang w:val="de-DE"/>
        </w:rPr>
        <w:t xml:space="preserve"> </w:t>
      </w:r>
      <w:r w:rsidRPr="00BE6B2F">
        <w:rPr>
          <w:rFonts w:ascii="Times New Roman" w:hAnsi="Times New Roman" w:cs="Times New Roman"/>
          <w:sz w:val="24"/>
          <w:szCs w:val="24"/>
          <w:lang w:val="de-DE"/>
        </w:rPr>
        <w:t xml:space="preserve">Kaiser </w:t>
      </w:r>
      <w:r w:rsidR="008E6BDE" w:rsidRPr="00BE6B2F">
        <w:rPr>
          <w:rFonts w:ascii="Times New Roman" w:hAnsi="Times New Roman" w:cs="Times New Roman"/>
          <w:sz w:val="24"/>
          <w:szCs w:val="24"/>
          <w:lang w:val="de-DE"/>
        </w:rPr>
        <w:t>zwar jenen</w:t>
      </w:r>
      <w:r w:rsidR="001222F5" w:rsidRPr="00BE6B2F">
        <w:rPr>
          <w:rFonts w:ascii="Times New Roman" w:hAnsi="Times New Roman" w:cs="Times New Roman"/>
          <w:sz w:val="24"/>
          <w:szCs w:val="24"/>
          <w:lang w:val="de-DE"/>
        </w:rPr>
        <w:t xml:space="preserve"> Senatoren,</w:t>
      </w:r>
      <w:r w:rsidR="008E6BDE" w:rsidRPr="00BE6B2F">
        <w:rPr>
          <w:rFonts w:ascii="Times New Roman" w:hAnsi="Times New Roman" w:cs="Times New Roman"/>
          <w:color w:val="000000"/>
          <w:sz w:val="24"/>
          <w:szCs w:val="24"/>
          <w:lang w:val="de-DE"/>
        </w:rPr>
        <w:t xml:space="preserve"> die aufgrund ihrer finanziellen Verhältnisse nicht mehr in der Lage waren, ihr Amt standesgemäß zu versehen, gestattete, darauf zu verzichten</w:t>
      </w:r>
      <w:r w:rsidR="0026446A">
        <w:rPr>
          <w:rFonts w:ascii="Times New Roman" w:hAnsi="Times New Roman" w:cs="Times New Roman"/>
          <w:color w:val="000000"/>
          <w:sz w:val="24"/>
          <w:szCs w:val="24"/>
          <w:lang w:val="de-DE"/>
        </w:rPr>
        <w:t>.</w:t>
      </w:r>
      <w:r w:rsidR="008E6BDE" w:rsidRPr="00BE6B2F">
        <w:rPr>
          <w:rFonts w:ascii="Times New Roman" w:hAnsi="Times New Roman" w:cs="Times New Roman"/>
          <w:color w:val="000000"/>
          <w:sz w:val="24"/>
          <w:szCs w:val="24"/>
          <w:lang w:val="de-DE"/>
        </w:rPr>
        <w:t xml:space="preserve"> </w:t>
      </w:r>
      <w:r w:rsidR="0026446A">
        <w:rPr>
          <w:rFonts w:ascii="Times New Roman" w:hAnsi="Times New Roman" w:cs="Times New Roman"/>
          <w:color w:val="000000"/>
          <w:sz w:val="24"/>
          <w:szCs w:val="24"/>
          <w:lang w:val="de-DE"/>
        </w:rPr>
        <w:t>A</w:t>
      </w:r>
      <w:r w:rsidR="008E6BDE" w:rsidRPr="00BE6B2F">
        <w:rPr>
          <w:rFonts w:ascii="Times New Roman" w:hAnsi="Times New Roman" w:cs="Times New Roman"/>
          <w:color w:val="000000"/>
          <w:sz w:val="24"/>
          <w:szCs w:val="24"/>
          <w:lang w:val="de-DE"/>
        </w:rPr>
        <w:t>llen übrigen habe er jedoch ohne Ausnahme zur Pflicht gemacht, in der Kurie zu erscheinen, wenn eine entsprechende Aufforderung an sie erging</w:t>
      </w:r>
      <w:r w:rsidR="00F4475D" w:rsidRPr="00BE6B2F">
        <w:rPr>
          <w:rFonts w:ascii="Times New Roman" w:hAnsi="Times New Roman" w:cs="Times New Roman"/>
          <w:color w:val="000000"/>
          <w:sz w:val="24"/>
          <w:szCs w:val="24"/>
          <w:lang w:val="de-DE"/>
        </w:rPr>
        <w:t>e</w:t>
      </w:r>
      <w:r w:rsidR="0026446A">
        <w:rPr>
          <w:rFonts w:ascii="Times New Roman" w:hAnsi="Times New Roman" w:cs="Times New Roman"/>
          <w:color w:val="000000"/>
          <w:sz w:val="24"/>
          <w:szCs w:val="24"/>
          <w:lang w:val="de-DE"/>
        </w:rPr>
        <w:t>,</w:t>
      </w:r>
      <w:r w:rsidR="008E6BDE" w:rsidRPr="00BE6B2F">
        <w:rPr>
          <w:rFonts w:ascii="Times New Roman" w:hAnsi="Times New Roman" w:cs="Times New Roman"/>
          <w:color w:val="000000"/>
          <w:sz w:val="24"/>
          <w:szCs w:val="24"/>
          <w:lang w:val="de-DE"/>
        </w:rPr>
        <w:t xml:space="preserve"> und </w:t>
      </w:r>
      <w:r w:rsidR="0026446A">
        <w:rPr>
          <w:rFonts w:ascii="Times New Roman" w:hAnsi="Times New Roman" w:cs="Times New Roman"/>
          <w:color w:val="000000"/>
          <w:sz w:val="24"/>
          <w:szCs w:val="24"/>
          <w:lang w:val="de-DE"/>
        </w:rPr>
        <w:t>er habe jene</w:t>
      </w:r>
      <w:r w:rsidR="008E6BDE" w:rsidRPr="00BE6B2F">
        <w:rPr>
          <w:rFonts w:ascii="Times New Roman" w:hAnsi="Times New Roman" w:cs="Times New Roman"/>
          <w:color w:val="000000"/>
          <w:sz w:val="24"/>
          <w:szCs w:val="24"/>
          <w:lang w:val="de-DE"/>
        </w:rPr>
        <w:t xml:space="preserve">, </w:t>
      </w:r>
      <w:r w:rsidR="001222F5" w:rsidRPr="00BE6B2F">
        <w:rPr>
          <w:rFonts w:ascii="Times New Roman" w:hAnsi="Times New Roman" w:cs="Times New Roman"/>
          <w:sz w:val="24"/>
          <w:szCs w:val="24"/>
          <w:lang w:val="de-DE"/>
        </w:rPr>
        <w:t>die ihren Präsenzpflichten nicht nachka</w:t>
      </w:r>
      <w:r w:rsidR="008E6BDE" w:rsidRPr="00BE6B2F">
        <w:rPr>
          <w:rFonts w:ascii="Times New Roman" w:hAnsi="Times New Roman" w:cs="Times New Roman"/>
          <w:sz w:val="24"/>
          <w:szCs w:val="24"/>
          <w:lang w:val="de-DE"/>
        </w:rPr>
        <w:t xml:space="preserve">men, </w:t>
      </w:r>
      <w:r w:rsidR="0026446A">
        <w:rPr>
          <w:rFonts w:ascii="Times New Roman" w:hAnsi="Times New Roman" w:cs="Times New Roman"/>
          <w:sz w:val="24"/>
          <w:szCs w:val="24"/>
          <w:lang w:val="de-DE"/>
        </w:rPr>
        <w:t xml:space="preserve">so streng ermahnt, </w:t>
      </w:r>
      <w:r w:rsidR="001222F5" w:rsidRPr="00BE6B2F">
        <w:rPr>
          <w:rFonts w:ascii="Times New Roman" w:hAnsi="Times New Roman" w:cs="Times New Roman"/>
          <w:sz w:val="24"/>
          <w:szCs w:val="24"/>
          <w:lang w:val="de-DE"/>
        </w:rPr>
        <w:t xml:space="preserve">dass sie </w:t>
      </w:r>
      <w:r w:rsidR="001222F5" w:rsidRPr="00BE6B2F">
        <w:rPr>
          <w:rFonts w:ascii="Times New Roman" w:hAnsi="Times New Roman" w:cs="Times New Roman"/>
          <w:sz w:val="24"/>
          <w:szCs w:val="24"/>
          <w:lang w:val="de-DE"/>
        </w:rPr>
        <w:lastRenderedPageBreak/>
        <w:t>Selbstmord begingen.</w:t>
      </w:r>
      <w:r w:rsidR="001222F5" w:rsidRPr="00BE6B2F">
        <w:rPr>
          <w:rStyle w:val="Funotenzeichen"/>
          <w:rFonts w:ascii="Times New Roman" w:hAnsi="Times New Roman" w:cs="Times New Roman"/>
          <w:sz w:val="24"/>
          <w:szCs w:val="24"/>
          <w:lang w:val="de-DE"/>
        </w:rPr>
        <w:footnoteReference w:id="159"/>
      </w:r>
      <w:r w:rsidR="001222F5" w:rsidRPr="00BE6B2F">
        <w:rPr>
          <w:rFonts w:ascii="Times New Roman" w:hAnsi="Times New Roman" w:cs="Times New Roman"/>
          <w:sz w:val="24"/>
          <w:szCs w:val="24"/>
          <w:lang w:val="de-DE"/>
        </w:rPr>
        <w:t xml:space="preserve"> </w:t>
      </w:r>
      <w:r w:rsidR="00575D2F">
        <w:rPr>
          <w:rFonts w:ascii="Times New Roman" w:hAnsi="Times New Roman" w:cs="Times New Roman"/>
          <w:sz w:val="24"/>
          <w:szCs w:val="24"/>
          <w:lang w:val="de-DE"/>
        </w:rPr>
        <w:t>Doch i</w:t>
      </w:r>
      <w:r w:rsidR="00321061">
        <w:rPr>
          <w:rFonts w:ascii="Times New Roman" w:hAnsi="Times New Roman" w:cs="Times New Roman"/>
          <w:sz w:val="24"/>
          <w:szCs w:val="24"/>
          <w:lang w:val="de-DE"/>
        </w:rPr>
        <w:t>nsbesondere das Jahr 47</w:t>
      </w:r>
      <w:r w:rsidR="00A82877">
        <w:rPr>
          <w:rFonts w:ascii="Times New Roman" w:hAnsi="Times New Roman" w:cs="Times New Roman"/>
          <w:sz w:val="24"/>
          <w:szCs w:val="24"/>
          <w:lang w:val="de-DE"/>
        </w:rPr>
        <w:t> </w:t>
      </w:r>
      <w:r w:rsidR="00321061">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321061">
        <w:rPr>
          <w:rFonts w:ascii="Times New Roman" w:hAnsi="Times New Roman" w:cs="Times New Roman"/>
          <w:sz w:val="24"/>
          <w:szCs w:val="24"/>
          <w:lang w:val="de-DE"/>
        </w:rPr>
        <w:t xml:space="preserve">Chr., in dem </w:t>
      </w:r>
      <w:r w:rsidR="00A82A83" w:rsidRPr="00BE6B2F">
        <w:rPr>
          <w:rFonts w:ascii="Times New Roman" w:hAnsi="Times New Roman" w:cs="Times New Roman"/>
          <w:color w:val="000000"/>
          <w:sz w:val="24"/>
          <w:szCs w:val="24"/>
          <w:lang w:val="de-DE"/>
        </w:rPr>
        <w:t xml:space="preserve">der Kaiser gemeinsam mit </w:t>
      </w:r>
      <w:r w:rsidR="00133706">
        <w:rPr>
          <w:rFonts w:ascii="Times New Roman" w:hAnsi="Times New Roman" w:cs="Times New Roman"/>
          <w:color w:val="000000"/>
          <w:sz w:val="24"/>
          <w:szCs w:val="24"/>
          <w:lang w:val="de-DE"/>
        </w:rPr>
        <w:t xml:space="preserve">Lucius </w:t>
      </w:r>
      <w:r w:rsidR="00A82A83" w:rsidRPr="00BE6B2F">
        <w:rPr>
          <w:rFonts w:ascii="Times New Roman" w:hAnsi="Times New Roman" w:cs="Times New Roman"/>
          <w:color w:val="000000"/>
          <w:sz w:val="24"/>
          <w:szCs w:val="24"/>
          <w:lang w:val="de-DE"/>
        </w:rPr>
        <w:t xml:space="preserve">Vitellius </w:t>
      </w:r>
      <w:r w:rsidR="00321061">
        <w:rPr>
          <w:rFonts w:ascii="Times New Roman" w:hAnsi="Times New Roman" w:cs="Times New Roman"/>
          <w:color w:val="000000"/>
          <w:sz w:val="24"/>
          <w:szCs w:val="24"/>
          <w:lang w:val="de-DE"/>
        </w:rPr>
        <w:t>die Zensur übern</w:t>
      </w:r>
      <w:r w:rsidR="004C2405">
        <w:rPr>
          <w:rFonts w:ascii="Times New Roman" w:hAnsi="Times New Roman" w:cs="Times New Roman"/>
          <w:color w:val="000000"/>
          <w:sz w:val="24"/>
          <w:szCs w:val="24"/>
          <w:lang w:val="de-DE"/>
        </w:rPr>
        <w:t>ahm</w:t>
      </w:r>
      <w:r w:rsidR="00575D2F">
        <w:rPr>
          <w:rFonts w:ascii="Times New Roman" w:hAnsi="Times New Roman" w:cs="Times New Roman"/>
          <w:color w:val="000000"/>
          <w:sz w:val="24"/>
          <w:szCs w:val="24"/>
          <w:lang w:val="de-DE"/>
        </w:rPr>
        <w:t xml:space="preserve">, scheint </w:t>
      </w:r>
      <w:r w:rsidR="004C2405">
        <w:rPr>
          <w:rFonts w:ascii="Times New Roman" w:hAnsi="Times New Roman" w:cs="Times New Roman"/>
          <w:color w:val="000000"/>
          <w:sz w:val="24"/>
          <w:szCs w:val="24"/>
          <w:lang w:val="de-DE"/>
        </w:rPr>
        <w:t xml:space="preserve">Claudius einer Offensive zur Erhöhung </w:t>
      </w:r>
      <w:r w:rsidR="002938AD">
        <w:rPr>
          <w:rFonts w:ascii="Times New Roman" w:hAnsi="Times New Roman" w:cs="Times New Roman"/>
          <w:color w:val="000000"/>
          <w:sz w:val="24"/>
          <w:szCs w:val="24"/>
          <w:lang w:val="de-DE"/>
        </w:rPr>
        <w:t>senatorischer Präsenz in Rom ge</w:t>
      </w:r>
      <w:r w:rsidR="004C2405">
        <w:rPr>
          <w:rFonts w:ascii="Times New Roman" w:hAnsi="Times New Roman" w:cs="Times New Roman"/>
          <w:color w:val="000000"/>
          <w:sz w:val="24"/>
          <w:szCs w:val="24"/>
          <w:lang w:val="de-DE"/>
        </w:rPr>
        <w:t xml:space="preserve">widmet zu haben. </w:t>
      </w:r>
      <w:r w:rsidR="00575D2F">
        <w:rPr>
          <w:rFonts w:ascii="Times New Roman" w:hAnsi="Times New Roman" w:cs="Times New Roman"/>
          <w:color w:val="000000"/>
          <w:sz w:val="24"/>
          <w:szCs w:val="24"/>
          <w:lang w:val="de-DE"/>
        </w:rPr>
        <w:t>So charakteri</w:t>
      </w:r>
      <w:r w:rsidR="002938AD">
        <w:rPr>
          <w:rFonts w:ascii="Times New Roman" w:hAnsi="Times New Roman" w:cs="Times New Roman"/>
          <w:color w:val="000000"/>
          <w:sz w:val="24"/>
          <w:szCs w:val="24"/>
          <w:lang w:val="de-DE"/>
        </w:rPr>
        <w:t xml:space="preserve">siert </w:t>
      </w:r>
      <w:r w:rsidR="00575D2F">
        <w:rPr>
          <w:rFonts w:ascii="Times New Roman" w:hAnsi="Times New Roman" w:cs="Times New Roman"/>
          <w:color w:val="000000"/>
          <w:sz w:val="24"/>
          <w:szCs w:val="24"/>
          <w:lang w:val="de-DE"/>
        </w:rPr>
        <w:t>Sueton den Zensor Claudius a</w:t>
      </w:r>
      <w:r w:rsidR="00A82A83" w:rsidRPr="00BE6B2F">
        <w:rPr>
          <w:rFonts w:ascii="Times New Roman" w:hAnsi="Times New Roman" w:cs="Times New Roman"/>
          <w:color w:val="000000"/>
          <w:sz w:val="24"/>
          <w:szCs w:val="24"/>
          <w:lang w:val="de-DE"/>
        </w:rPr>
        <w:t>ls ungerecht, wankelmütig u</w:t>
      </w:r>
      <w:r w:rsidR="00BE6B2F" w:rsidRPr="00BE6B2F">
        <w:rPr>
          <w:rFonts w:ascii="Times New Roman" w:hAnsi="Times New Roman" w:cs="Times New Roman"/>
          <w:color w:val="000000"/>
          <w:sz w:val="24"/>
          <w:szCs w:val="24"/>
          <w:lang w:val="de-DE"/>
        </w:rPr>
        <w:t>nd unberechenbar</w:t>
      </w:r>
      <w:r w:rsidR="0026446A">
        <w:rPr>
          <w:rFonts w:ascii="Times New Roman" w:hAnsi="Times New Roman" w:cs="Times New Roman"/>
          <w:color w:val="000000"/>
          <w:sz w:val="24"/>
          <w:szCs w:val="24"/>
          <w:lang w:val="de-DE"/>
        </w:rPr>
        <w:t>.</w:t>
      </w:r>
      <w:r w:rsidR="00BE6B2F" w:rsidRPr="00BE6B2F">
        <w:rPr>
          <w:rStyle w:val="Funotenzeichen"/>
          <w:rFonts w:ascii="Times New Roman" w:hAnsi="Times New Roman" w:cs="Times New Roman"/>
          <w:color w:val="000000"/>
          <w:sz w:val="24"/>
          <w:szCs w:val="24"/>
          <w:lang w:val="de-DE"/>
        </w:rPr>
        <w:footnoteReference w:id="160"/>
      </w:r>
      <w:r w:rsidR="00BE6B2F" w:rsidRPr="00BE6B2F">
        <w:rPr>
          <w:rFonts w:ascii="Times New Roman" w:hAnsi="Times New Roman" w:cs="Times New Roman"/>
          <w:color w:val="000000"/>
          <w:sz w:val="24"/>
          <w:szCs w:val="24"/>
          <w:lang w:val="de-DE"/>
        </w:rPr>
        <w:t xml:space="preserve"> </w:t>
      </w:r>
      <w:r w:rsidR="0026446A">
        <w:rPr>
          <w:rFonts w:ascii="Times New Roman" w:hAnsi="Times New Roman" w:cs="Times New Roman"/>
          <w:color w:val="000000"/>
          <w:sz w:val="24"/>
          <w:szCs w:val="24"/>
          <w:lang w:val="de-DE"/>
        </w:rPr>
        <w:t>A</w:t>
      </w:r>
      <w:r w:rsidR="004C2405">
        <w:rPr>
          <w:rFonts w:ascii="Times New Roman" w:hAnsi="Times New Roman" w:cs="Times New Roman"/>
          <w:color w:val="000000"/>
          <w:sz w:val="24"/>
          <w:szCs w:val="24"/>
          <w:lang w:val="de-DE"/>
        </w:rPr>
        <w:t xml:space="preserve">ls Begründung seiner Ansicht </w:t>
      </w:r>
      <w:r w:rsidR="00575D2F">
        <w:rPr>
          <w:rFonts w:ascii="Times New Roman" w:hAnsi="Times New Roman" w:cs="Times New Roman"/>
          <w:color w:val="000000"/>
          <w:sz w:val="24"/>
          <w:szCs w:val="24"/>
          <w:lang w:val="de-DE"/>
        </w:rPr>
        <w:t xml:space="preserve">führt </w:t>
      </w:r>
      <w:r w:rsidR="004C2405">
        <w:rPr>
          <w:rFonts w:ascii="Times New Roman" w:hAnsi="Times New Roman" w:cs="Times New Roman"/>
          <w:color w:val="000000"/>
          <w:sz w:val="24"/>
          <w:szCs w:val="24"/>
          <w:lang w:val="de-DE"/>
        </w:rPr>
        <w:t>der Biograph</w:t>
      </w:r>
      <w:r w:rsidR="00575D2F">
        <w:rPr>
          <w:rFonts w:ascii="Times New Roman" w:hAnsi="Times New Roman" w:cs="Times New Roman"/>
          <w:color w:val="000000"/>
          <w:sz w:val="24"/>
          <w:szCs w:val="24"/>
          <w:lang w:val="de-DE"/>
        </w:rPr>
        <w:t xml:space="preserve"> </w:t>
      </w:r>
      <w:r w:rsidR="004C2405">
        <w:rPr>
          <w:rFonts w:ascii="Times New Roman" w:hAnsi="Times New Roman" w:cs="Times New Roman"/>
          <w:color w:val="000000"/>
          <w:sz w:val="24"/>
          <w:szCs w:val="24"/>
          <w:lang w:val="de-DE"/>
        </w:rPr>
        <w:t>unter anderem an</w:t>
      </w:r>
      <w:r w:rsidR="00575D2F">
        <w:rPr>
          <w:rFonts w:ascii="Times New Roman" w:hAnsi="Times New Roman" w:cs="Times New Roman"/>
          <w:color w:val="000000"/>
          <w:sz w:val="24"/>
          <w:szCs w:val="24"/>
          <w:lang w:val="de-DE"/>
        </w:rPr>
        <w:t xml:space="preserve">, der Kaiser habe </w:t>
      </w:r>
      <w:r w:rsidR="0021564D">
        <w:rPr>
          <w:rFonts w:ascii="Times New Roman" w:hAnsi="Times New Roman" w:cs="Times New Roman"/>
          <w:color w:val="000000"/>
          <w:sz w:val="24"/>
          <w:szCs w:val="24"/>
          <w:lang w:val="de-DE"/>
        </w:rPr>
        <w:t>einen völlig neuen Rügegrund ersonnen und gegenüber Personen vorgebracht, d</w:t>
      </w:r>
      <w:r w:rsidR="00F45088">
        <w:rPr>
          <w:rFonts w:ascii="Times New Roman" w:hAnsi="Times New Roman" w:cs="Times New Roman"/>
          <w:color w:val="000000"/>
          <w:sz w:val="24"/>
          <w:szCs w:val="24"/>
          <w:lang w:val="de-DE"/>
        </w:rPr>
        <w:t xml:space="preserve">ie von diesem Tadel völlig überrascht gewesen seien: </w:t>
      </w:r>
      <w:r w:rsidR="00281C6F">
        <w:rPr>
          <w:rFonts w:ascii="Times New Roman" w:hAnsi="Times New Roman" w:cs="Times New Roman"/>
          <w:i/>
          <w:sz w:val="24"/>
          <w:szCs w:val="24"/>
          <w:lang w:val="la-Latn"/>
        </w:rPr>
        <w:t>notavit</w:t>
      </w:r>
      <w:r w:rsidR="00BE6B2F" w:rsidRPr="0021564D">
        <w:rPr>
          <w:rFonts w:ascii="Times New Roman" w:hAnsi="Times New Roman" w:cs="Times New Roman"/>
          <w:i/>
          <w:sz w:val="24"/>
          <w:szCs w:val="24"/>
          <w:lang w:val="la-Latn"/>
        </w:rPr>
        <w:t>que multos, et quo</w:t>
      </w:r>
      <w:r w:rsidR="00281C6F">
        <w:rPr>
          <w:rFonts w:ascii="Times New Roman" w:hAnsi="Times New Roman" w:cs="Times New Roman"/>
          <w:i/>
          <w:sz w:val="24"/>
          <w:szCs w:val="24"/>
          <w:lang w:val="la-Latn"/>
        </w:rPr>
        <w:t>sdam inopinantis et ex causa nov</w:t>
      </w:r>
      <w:r w:rsidR="00BE6B2F" w:rsidRPr="0021564D">
        <w:rPr>
          <w:rFonts w:ascii="Times New Roman" w:hAnsi="Times New Roman" w:cs="Times New Roman"/>
          <w:i/>
          <w:sz w:val="24"/>
          <w:szCs w:val="24"/>
          <w:lang w:val="la-Latn"/>
        </w:rPr>
        <w:t>i generis, quod se inscio ac sine commeatu Italia excessissent</w:t>
      </w:r>
      <w:r w:rsidR="00BE6B2F" w:rsidRPr="00BE6B2F">
        <w:rPr>
          <w:rFonts w:ascii="Times New Roman" w:hAnsi="Times New Roman" w:cs="Times New Roman"/>
          <w:color w:val="000000"/>
          <w:sz w:val="24"/>
          <w:szCs w:val="24"/>
          <w:lang w:val="de-DE"/>
        </w:rPr>
        <w:t>.</w:t>
      </w:r>
      <w:r w:rsidR="00A82A83" w:rsidRPr="00BE6B2F">
        <w:rPr>
          <w:rStyle w:val="Funotenzeichen"/>
          <w:rFonts w:ascii="Times New Roman" w:hAnsi="Times New Roman" w:cs="Times New Roman"/>
          <w:color w:val="000000"/>
          <w:sz w:val="24"/>
          <w:szCs w:val="24"/>
          <w:lang w:val="de-DE"/>
        </w:rPr>
        <w:footnoteReference w:id="161"/>
      </w:r>
      <w:r w:rsidR="00A82A83" w:rsidRPr="00BE6B2F">
        <w:rPr>
          <w:rFonts w:ascii="Times New Roman" w:hAnsi="Times New Roman" w:cs="Times New Roman"/>
          <w:color w:val="000000"/>
          <w:sz w:val="24"/>
          <w:szCs w:val="24"/>
          <w:lang w:val="de-DE"/>
        </w:rPr>
        <w:t xml:space="preserve"> </w:t>
      </w:r>
      <w:r w:rsidR="00923537" w:rsidRPr="00D25F76">
        <w:rPr>
          <w:rFonts w:ascii="Times New Roman" w:hAnsi="Times New Roman" w:cs="Times New Roman"/>
          <w:sz w:val="24"/>
          <w:szCs w:val="24"/>
          <w:lang w:val="de-DE"/>
        </w:rPr>
        <w:t xml:space="preserve">Zu Claudius’ </w:t>
      </w:r>
      <w:r w:rsidR="004C2405">
        <w:rPr>
          <w:rFonts w:ascii="Times New Roman" w:hAnsi="Times New Roman" w:cs="Times New Roman"/>
          <w:sz w:val="24"/>
          <w:szCs w:val="24"/>
          <w:lang w:val="de-DE"/>
        </w:rPr>
        <w:t xml:space="preserve">offenbar </w:t>
      </w:r>
      <w:r w:rsidR="00923537" w:rsidRPr="00D25F76">
        <w:rPr>
          <w:rFonts w:ascii="Times New Roman" w:hAnsi="Times New Roman" w:cs="Times New Roman"/>
          <w:sz w:val="24"/>
          <w:szCs w:val="24"/>
          <w:lang w:val="de-DE"/>
        </w:rPr>
        <w:t xml:space="preserve">nachdrücklich geäußertem </w:t>
      </w:r>
      <w:r w:rsidR="004C2405">
        <w:rPr>
          <w:rFonts w:ascii="Times New Roman" w:hAnsi="Times New Roman" w:cs="Times New Roman"/>
          <w:sz w:val="24"/>
          <w:szCs w:val="24"/>
          <w:lang w:val="de-DE"/>
        </w:rPr>
        <w:t>Wunsch</w:t>
      </w:r>
      <w:r w:rsidR="00923537" w:rsidRPr="00D25F76">
        <w:rPr>
          <w:rFonts w:ascii="Times New Roman" w:hAnsi="Times New Roman" w:cs="Times New Roman"/>
          <w:sz w:val="24"/>
          <w:szCs w:val="24"/>
          <w:lang w:val="de-DE"/>
        </w:rPr>
        <w:t>, dass die Senatoren</w:t>
      </w:r>
      <w:r w:rsidR="00923537">
        <w:rPr>
          <w:rFonts w:ascii="Times New Roman" w:hAnsi="Times New Roman" w:cs="Times New Roman"/>
          <w:sz w:val="24"/>
          <w:szCs w:val="24"/>
          <w:lang w:val="de-DE"/>
        </w:rPr>
        <w:t xml:space="preserve"> in Rom greifbar sein sollten, passt auch ein</w:t>
      </w:r>
      <w:r w:rsidR="00615EA3">
        <w:rPr>
          <w:rFonts w:ascii="Times New Roman" w:hAnsi="Times New Roman" w:cs="Times New Roman"/>
          <w:sz w:val="24"/>
          <w:szCs w:val="24"/>
          <w:lang w:val="de-DE"/>
        </w:rPr>
        <w:t xml:space="preserve"> Hinweis</w:t>
      </w:r>
      <w:r w:rsidR="00923537">
        <w:rPr>
          <w:rFonts w:ascii="Times New Roman" w:hAnsi="Times New Roman" w:cs="Times New Roman"/>
          <w:sz w:val="24"/>
          <w:szCs w:val="24"/>
          <w:lang w:val="de-DE"/>
        </w:rPr>
        <w:t xml:space="preserve"> aus der Suda, </w:t>
      </w:r>
      <w:r w:rsidR="00615EA3">
        <w:rPr>
          <w:rFonts w:ascii="Times New Roman" w:hAnsi="Times New Roman" w:cs="Times New Roman"/>
          <w:sz w:val="24"/>
          <w:szCs w:val="24"/>
          <w:lang w:val="de-DE"/>
        </w:rPr>
        <w:t>den</w:t>
      </w:r>
      <w:r w:rsidR="00923537">
        <w:rPr>
          <w:rFonts w:ascii="Times New Roman" w:hAnsi="Times New Roman" w:cs="Times New Roman"/>
          <w:sz w:val="24"/>
          <w:szCs w:val="24"/>
          <w:lang w:val="de-DE"/>
        </w:rPr>
        <w:t xml:space="preserve"> Cassius Dio offenbar für denselben zeitlichen Zusammenhang berichtet hat</w:t>
      </w:r>
      <w:r w:rsidR="00575D2F">
        <w:rPr>
          <w:rFonts w:ascii="Times New Roman" w:hAnsi="Times New Roman" w:cs="Times New Roman"/>
          <w:sz w:val="24"/>
          <w:szCs w:val="24"/>
          <w:lang w:val="de-DE"/>
        </w:rPr>
        <w:t xml:space="preserve">: </w:t>
      </w:r>
      <w:r w:rsidR="004C2405">
        <w:rPr>
          <w:rFonts w:ascii="Times New Roman" w:hAnsi="Times New Roman" w:cs="Times New Roman"/>
          <w:sz w:val="24"/>
          <w:szCs w:val="24"/>
          <w:lang w:val="de-DE"/>
        </w:rPr>
        <w:t xml:space="preserve">Der Kaiser </w:t>
      </w:r>
      <w:r w:rsidR="00575D2F">
        <w:rPr>
          <w:rFonts w:ascii="Times New Roman" w:hAnsi="Times New Roman" w:cs="Times New Roman"/>
          <w:sz w:val="24"/>
          <w:szCs w:val="24"/>
          <w:lang w:val="de-DE"/>
        </w:rPr>
        <w:t xml:space="preserve">habe </w:t>
      </w:r>
      <w:r w:rsidR="00923537">
        <w:rPr>
          <w:rFonts w:ascii="Times New Roman" w:hAnsi="Times New Roman" w:cs="Times New Roman"/>
          <w:sz w:val="24"/>
          <w:szCs w:val="24"/>
          <w:lang w:val="de-DE"/>
        </w:rPr>
        <w:t>ein Gesetz erl</w:t>
      </w:r>
      <w:r w:rsidR="00575D2F">
        <w:rPr>
          <w:rFonts w:ascii="Times New Roman" w:hAnsi="Times New Roman" w:cs="Times New Roman"/>
          <w:sz w:val="24"/>
          <w:szCs w:val="24"/>
          <w:lang w:val="de-DE"/>
        </w:rPr>
        <w:t>assen</w:t>
      </w:r>
      <w:r w:rsidR="00923537">
        <w:rPr>
          <w:rFonts w:ascii="Times New Roman" w:hAnsi="Times New Roman" w:cs="Times New Roman"/>
          <w:sz w:val="24"/>
          <w:szCs w:val="24"/>
          <w:lang w:val="de-DE"/>
        </w:rPr>
        <w:t>, das den Senatoren verbot, sich ohne kaiserliche Anordnung mehr als sieben Meilen von der Stadt zu entfernen.</w:t>
      </w:r>
      <w:r w:rsidR="00923537">
        <w:rPr>
          <w:rStyle w:val="Funotenzeichen"/>
          <w:rFonts w:ascii="Times New Roman" w:hAnsi="Times New Roman" w:cs="Times New Roman"/>
          <w:sz w:val="24"/>
          <w:szCs w:val="24"/>
          <w:lang w:val="de-DE"/>
        </w:rPr>
        <w:footnoteReference w:id="162"/>
      </w:r>
      <w:r w:rsidR="00923537">
        <w:rPr>
          <w:rFonts w:ascii="Times New Roman" w:hAnsi="Times New Roman" w:cs="Times New Roman"/>
          <w:sz w:val="24"/>
          <w:szCs w:val="24"/>
          <w:lang w:val="de-DE"/>
        </w:rPr>
        <w:t xml:space="preserve"> Ebenfalls im Jahr 47</w:t>
      </w:r>
      <w:r w:rsidR="00A82877">
        <w:rPr>
          <w:rFonts w:ascii="Times New Roman" w:hAnsi="Times New Roman" w:cs="Times New Roman"/>
          <w:sz w:val="24"/>
          <w:szCs w:val="24"/>
          <w:lang w:val="de-DE"/>
        </w:rPr>
        <w:t> </w:t>
      </w:r>
      <w:r w:rsidR="00923537">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923537">
        <w:rPr>
          <w:rFonts w:ascii="Times New Roman" w:hAnsi="Times New Roman" w:cs="Times New Roman"/>
          <w:sz w:val="24"/>
          <w:szCs w:val="24"/>
          <w:lang w:val="de-DE"/>
        </w:rPr>
        <w:t xml:space="preserve">Chr. </w:t>
      </w:r>
      <w:r w:rsidR="00321061">
        <w:rPr>
          <w:rFonts w:ascii="Times New Roman" w:hAnsi="Times New Roman" w:cs="Times New Roman"/>
          <w:sz w:val="24"/>
          <w:szCs w:val="24"/>
          <w:lang w:val="de-DE"/>
        </w:rPr>
        <w:t xml:space="preserve">erregte </w:t>
      </w:r>
      <w:r w:rsidR="00923537">
        <w:rPr>
          <w:rFonts w:ascii="Times New Roman" w:hAnsi="Times New Roman" w:cs="Times New Roman"/>
          <w:sz w:val="24"/>
          <w:szCs w:val="24"/>
          <w:lang w:val="de-DE"/>
        </w:rPr>
        <w:t>S</w:t>
      </w:r>
      <w:r w:rsidR="00923537" w:rsidRPr="006F1559">
        <w:rPr>
          <w:rFonts w:ascii="Times New Roman" w:hAnsi="Times New Roman" w:cs="Times New Roman"/>
          <w:sz w:val="24"/>
          <w:szCs w:val="24"/>
          <w:lang w:val="de-DE"/>
        </w:rPr>
        <w:t>urdinius Gallus</w:t>
      </w:r>
      <w:r w:rsidR="00923537">
        <w:rPr>
          <w:rFonts w:ascii="Times New Roman" w:hAnsi="Times New Roman" w:cs="Times New Roman"/>
          <w:sz w:val="24"/>
          <w:szCs w:val="24"/>
          <w:lang w:val="de-DE"/>
        </w:rPr>
        <w:t xml:space="preserve"> das Missfallen </w:t>
      </w:r>
      <w:r w:rsidR="00575D2F">
        <w:rPr>
          <w:rFonts w:ascii="Times New Roman" w:hAnsi="Times New Roman" w:cs="Times New Roman"/>
          <w:sz w:val="24"/>
          <w:szCs w:val="24"/>
          <w:lang w:val="de-DE"/>
        </w:rPr>
        <w:t>des Kaisers</w:t>
      </w:r>
      <w:r w:rsidR="00923537">
        <w:rPr>
          <w:rFonts w:ascii="Times New Roman" w:hAnsi="Times New Roman" w:cs="Times New Roman"/>
          <w:sz w:val="24"/>
          <w:szCs w:val="24"/>
          <w:lang w:val="de-DE"/>
        </w:rPr>
        <w:t xml:space="preserve">: </w:t>
      </w:r>
      <w:r w:rsidR="00575D2F">
        <w:rPr>
          <w:rFonts w:ascii="Times New Roman" w:hAnsi="Times New Roman" w:cs="Times New Roman"/>
          <w:sz w:val="24"/>
          <w:szCs w:val="24"/>
          <w:lang w:val="de-DE"/>
        </w:rPr>
        <w:t xml:space="preserve">Claudius </w:t>
      </w:r>
      <w:r w:rsidR="00923537">
        <w:rPr>
          <w:rFonts w:ascii="Times New Roman" w:hAnsi="Times New Roman" w:cs="Times New Roman"/>
          <w:sz w:val="24"/>
          <w:szCs w:val="24"/>
          <w:lang w:val="de-DE"/>
        </w:rPr>
        <w:t xml:space="preserve">hatte </w:t>
      </w:r>
      <w:r w:rsidR="00321061">
        <w:rPr>
          <w:rFonts w:ascii="Times New Roman" w:hAnsi="Times New Roman" w:cs="Times New Roman"/>
          <w:sz w:val="24"/>
          <w:szCs w:val="24"/>
          <w:lang w:val="de-DE"/>
        </w:rPr>
        <w:t>w</w:t>
      </w:r>
      <w:r w:rsidR="00575D2F">
        <w:rPr>
          <w:rFonts w:ascii="Times New Roman" w:hAnsi="Times New Roman" w:cs="Times New Roman"/>
          <w:sz w:val="24"/>
          <w:szCs w:val="24"/>
          <w:lang w:val="de-DE"/>
        </w:rPr>
        <w:t>ohl</w:t>
      </w:r>
      <w:r w:rsidR="00321061">
        <w:rPr>
          <w:rFonts w:ascii="Times New Roman" w:hAnsi="Times New Roman" w:cs="Times New Roman"/>
          <w:sz w:val="24"/>
          <w:szCs w:val="24"/>
          <w:lang w:val="de-DE"/>
        </w:rPr>
        <w:t xml:space="preserve"> </w:t>
      </w:r>
      <w:r w:rsidR="002938AD">
        <w:rPr>
          <w:rFonts w:ascii="Times New Roman" w:hAnsi="Times New Roman" w:cs="Times New Roman"/>
          <w:sz w:val="24"/>
          <w:szCs w:val="24"/>
          <w:lang w:val="de-DE"/>
        </w:rPr>
        <w:t xml:space="preserve">im </w:t>
      </w:r>
      <w:r w:rsidR="00575D2F">
        <w:rPr>
          <w:rFonts w:ascii="Times New Roman" w:hAnsi="Times New Roman" w:cs="Times New Roman"/>
          <w:sz w:val="24"/>
          <w:szCs w:val="24"/>
          <w:lang w:val="de-DE"/>
        </w:rPr>
        <w:t xml:space="preserve">Zuge der </w:t>
      </w:r>
      <w:r w:rsidR="00575D2F" w:rsidRPr="004C2405">
        <w:rPr>
          <w:rFonts w:ascii="Times New Roman" w:hAnsi="Times New Roman" w:cs="Times New Roman"/>
          <w:i/>
          <w:sz w:val="24"/>
          <w:szCs w:val="24"/>
          <w:lang w:val="la-Latn"/>
        </w:rPr>
        <w:t>lectio senatus</w:t>
      </w:r>
      <w:r w:rsidR="00321061">
        <w:rPr>
          <w:rFonts w:ascii="Times New Roman" w:hAnsi="Times New Roman" w:cs="Times New Roman"/>
          <w:sz w:val="24"/>
          <w:szCs w:val="24"/>
          <w:lang w:val="de-DE"/>
        </w:rPr>
        <w:t xml:space="preserve">, </w:t>
      </w:r>
      <w:r w:rsidR="00575D2F">
        <w:rPr>
          <w:rFonts w:ascii="Times New Roman" w:hAnsi="Times New Roman" w:cs="Times New Roman"/>
          <w:sz w:val="24"/>
          <w:szCs w:val="24"/>
          <w:lang w:val="de-DE"/>
        </w:rPr>
        <w:t xml:space="preserve">die mit der Zensur einherging, </w:t>
      </w:r>
      <w:r w:rsidR="00923537">
        <w:rPr>
          <w:rFonts w:ascii="Times New Roman" w:hAnsi="Times New Roman" w:cs="Times New Roman"/>
          <w:sz w:val="24"/>
          <w:szCs w:val="24"/>
          <w:lang w:val="de-DE"/>
        </w:rPr>
        <w:t xml:space="preserve">verarmte </w:t>
      </w:r>
      <w:r w:rsidR="00575D2F">
        <w:rPr>
          <w:rFonts w:ascii="Times New Roman" w:hAnsi="Times New Roman" w:cs="Times New Roman"/>
          <w:sz w:val="24"/>
          <w:szCs w:val="24"/>
          <w:lang w:val="de-DE"/>
        </w:rPr>
        <w:t>Mitglieder aus</w:t>
      </w:r>
      <w:r w:rsidR="00923537">
        <w:rPr>
          <w:rFonts w:ascii="Times New Roman" w:hAnsi="Times New Roman" w:cs="Times New Roman"/>
          <w:sz w:val="24"/>
          <w:szCs w:val="24"/>
          <w:lang w:val="de-DE"/>
        </w:rPr>
        <w:t xml:space="preserve">geschlossen und andere Personen </w:t>
      </w:r>
      <w:r w:rsidR="00321061">
        <w:rPr>
          <w:rFonts w:ascii="Times New Roman" w:hAnsi="Times New Roman" w:cs="Times New Roman"/>
          <w:sz w:val="24"/>
          <w:szCs w:val="24"/>
          <w:lang w:val="de-DE"/>
        </w:rPr>
        <w:t xml:space="preserve">neu zu Senatoren ernannt, darunter </w:t>
      </w:r>
      <w:r w:rsidR="00923537">
        <w:rPr>
          <w:rFonts w:ascii="Times New Roman" w:hAnsi="Times New Roman" w:cs="Times New Roman"/>
          <w:sz w:val="24"/>
          <w:szCs w:val="24"/>
          <w:lang w:val="de-DE"/>
        </w:rPr>
        <w:t xml:space="preserve">auch </w:t>
      </w:r>
      <w:r w:rsidR="00321061">
        <w:rPr>
          <w:rFonts w:ascii="Times New Roman" w:hAnsi="Times New Roman" w:cs="Times New Roman"/>
          <w:sz w:val="24"/>
          <w:szCs w:val="24"/>
          <w:lang w:val="de-DE"/>
        </w:rPr>
        <w:t>Surdinius</w:t>
      </w:r>
      <w:r w:rsidR="00A92B66">
        <w:rPr>
          <w:rFonts w:ascii="Times New Roman" w:hAnsi="Times New Roman" w:cs="Times New Roman"/>
          <w:sz w:val="24"/>
          <w:szCs w:val="24"/>
          <w:lang w:val="de-DE"/>
        </w:rPr>
        <w:t>.</w:t>
      </w:r>
      <w:r w:rsidR="00923537">
        <w:rPr>
          <w:rFonts w:ascii="Times New Roman" w:hAnsi="Times New Roman" w:cs="Times New Roman"/>
          <w:sz w:val="24"/>
          <w:szCs w:val="24"/>
          <w:lang w:val="de-DE"/>
        </w:rPr>
        <w:t xml:space="preserve"> </w:t>
      </w:r>
      <w:r w:rsidR="00A92B66">
        <w:rPr>
          <w:rFonts w:ascii="Times New Roman" w:hAnsi="Times New Roman" w:cs="Times New Roman"/>
          <w:sz w:val="24"/>
          <w:szCs w:val="24"/>
          <w:lang w:val="de-DE"/>
        </w:rPr>
        <w:t>A</w:t>
      </w:r>
      <w:r w:rsidR="00923537">
        <w:rPr>
          <w:rFonts w:ascii="Times New Roman" w:hAnsi="Times New Roman" w:cs="Times New Roman"/>
          <w:sz w:val="24"/>
          <w:szCs w:val="24"/>
          <w:lang w:val="de-DE"/>
        </w:rPr>
        <w:t xml:space="preserve">ls jener kurz darauf </w:t>
      </w:r>
      <w:r w:rsidR="00A92B66">
        <w:rPr>
          <w:rFonts w:ascii="Times New Roman" w:hAnsi="Times New Roman" w:cs="Times New Roman"/>
          <w:sz w:val="24"/>
          <w:szCs w:val="24"/>
          <w:lang w:val="de-DE"/>
        </w:rPr>
        <w:t>Vorbereitungen traf</w:t>
      </w:r>
      <w:r w:rsidR="00923537">
        <w:rPr>
          <w:rFonts w:ascii="Times New Roman" w:hAnsi="Times New Roman" w:cs="Times New Roman"/>
          <w:sz w:val="24"/>
          <w:szCs w:val="24"/>
          <w:lang w:val="de-DE"/>
        </w:rPr>
        <w:t xml:space="preserve">, </w:t>
      </w:r>
      <w:r w:rsidR="00A92B66">
        <w:rPr>
          <w:rFonts w:ascii="Times New Roman" w:hAnsi="Times New Roman" w:cs="Times New Roman"/>
          <w:sz w:val="24"/>
          <w:szCs w:val="24"/>
          <w:lang w:val="de-DE"/>
        </w:rPr>
        <w:t xml:space="preserve">um </w:t>
      </w:r>
      <w:r w:rsidR="00923537">
        <w:rPr>
          <w:rFonts w:ascii="Times New Roman" w:hAnsi="Times New Roman" w:cs="Times New Roman"/>
          <w:sz w:val="24"/>
          <w:szCs w:val="24"/>
          <w:lang w:val="de-DE"/>
        </w:rPr>
        <w:t xml:space="preserve">nach Karthago überzusiedeln, </w:t>
      </w:r>
      <w:r w:rsidR="00321061">
        <w:rPr>
          <w:rFonts w:ascii="Times New Roman" w:hAnsi="Times New Roman" w:cs="Times New Roman"/>
          <w:sz w:val="24"/>
          <w:szCs w:val="24"/>
          <w:lang w:val="de-DE"/>
        </w:rPr>
        <w:t>ließ</w:t>
      </w:r>
      <w:r w:rsidR="00923537">
        <w:rPr>
          <w:rFonts w:ascii="Times New Roman" w:hAnsi="Times New Roman" w:cs="Times New Roman"/>
          <w:sz w:val="24"/>
          <w:szCs w:val="24"/>
          <w:lang w:val="de-DE"/>
        </w:rPr>
        <w:t xml:space="preserve"> Claudius ihn zurück</w:t>
      </w:r>
      <w:r w:rsidR="00321061">
        <w:rPr>
          <w:rFonts w:ascii="Times New Roman" w:hAnsi="Times New Roman" w:cs="Times New Roman"/>
          <w:sz w:val="24"/>
          <w:szCs w:val="24"/>
          <w:lang w:val="de-DE"/>
        </w:rPr>
        <w:t xml:space="preserve">holen und zwang ihn, </w:t>
      </w:r>
      <w:r w:rsidR="00923537">
        <w:rPr>
          <w:rFonts w:ascii="Times New Roman" w:hAnsi="Times New Roman" w:cs="Times New Roman"/>
          <w:sz w:val="24"/>
          <w:szCs w:val="24"/>
          <w:lang w:val="de-DE"/>
        </w:rPr>
        <w:t xml:space="preserve">in </w:t>
      </w:r>
      <w:r w:rsidR="004C2405">
        <w:rPr>
          <w:rFonts w:ascii="Times New Roman" w:hAnsi="Times New Roman" w:cs="Times New Roman"/>
          <w:sz w:val="24"/>
          <w:szCs w:val="24"/>
          <w:lang w:val="de-DE"/>
        </w:rPr>
        <w:t xml:space="preserve">Rom bzw. Italien </w:t>
      </w:r>
      <w:r w:rsidR="00923537">
        <w:rPr>
          <w:rFonts w:ascii="Times New Roman" w:hAnsi="Times New Roman" w:cs="Times New Roman"/>
          <w:sz w:val="24"/>
          <w:szCs w:val="24"/>
          <w:lang w:val="de-DE"/>
        </w:rPr>
        <w:t>zu bleiben</w:t>
      </w:r>
      <w:r w:rsidR="00923537" w:rsidRPr="006F1559">
        <w:rPr>
          <w:rFonts w:ascii="Times New Roman" w:hAnsi="Times New Roman" w:cs="Times New Roman"/>
          <w:sz w:val="24"/>
          <w:szCs w:val="24"/>
          <w:lang w:val="de-DE"/>
        </w:rPr>
        <w:t>.</w:t>
      </w:r>
      <w:r w:rsidR="00923537" w:rsidRPr="006F1559">
        <w:rPr>
          <w:rStyle w:val="Funotenzeichen"/>
          <w:rFonts w:ascii="Times New Roman" w:hAnsi="Times New Roman" w:cs="Times New Roman"/>
          <w:sz w:val="24"/>
          <w:szCs w:val="24"/>
          <w:lang w:val="de-DE"/>
        </w:rPr>
        <w:footnoteReference w:id="163"/>
      </w:r>
      <w:r w:rsidR="00923537">
        <w:rPr>
          <w:rFonts w:ascii="Times New Roman" w:hAnsi="Times New Roman" w:cs="Times New Roman"/>
          <w:sz w:val="24"/>
          <w:szCs w:val="24"/>
          <w:lang w:val="de-DE"/>
        </w:rPr>
        <w:t xml:space="preserve"> </w:t>
      </w:r>
      <w:r w:rsidR="00321061">
        <w:rPr>
          <w:rFonts w:ascii="Times New Roman" w:hAnsi="Times New Roman" w:cs="Times New Roman"/>
          <w:sz w:val="24"/>
          <w:szCs w:val="24"/>
          <w:lang w:val="de-DE"/>
        </w:rPr>
        <w:t xml:space="preserve">In denselben </w:t>
      </w:r>
      <w:r w:rsidR="004C2405">
        <w:rPr>
          <w:rFonts w:ascii="Times New Roman" w:hAnsi="Times New Roman" w:cs="Times New Roman"/>
          <w:sz w:val="24"/>
          <w:szCs w:val="24"/>
          <w:lang w:val="de-DE"/>
        </w:rPr>
        <w:t xml:space="preserve">zeitlichen </w:t>
      </w:r>
      <w:r w:rsidR="00321061">
        <w:rPr>
          <w:rFonts w:ascii="Times New Roman" w:hAnsi="Times New Roman" w:cs="Times New Roman"/>
          <w:sz w:val="24"/>
          <w:szCs w:val="24"/>
          <w:lang w:val="de-DE"/>
        </w:rPr>
        <w:t xml:space="preserve">Kontext </w:t>
      </w:r>
      <w:r w:rsidR="004C2405">
        <w:rPr>
          <w:rFonts w:ascii="Times New Roman" w:hAnsi="Times New Roman" w:cs="Times New Roman"/>
          <w:sz w:val="24"/>
          <w:szCs w:val="24"/>
          <w:lang w:val="de-DE"/>
        </w:rPr>
        <w:t xml:space="preserve">dürfte </w:t>
      </w:r>
      <w:r w:rsidR="00321061">
        <w:rPr>
          <w:rFonts w:ascii="Times New Roman" w:hAnsi="Times New Roman" w:cs="Times New Roman"/>
          <w:color w:val="000000"/>
          <w:sz w:val="24"/>
          <w:szCs w:val="24"/>
          <w:lang w:val="de-DE"/>
        </w:rPr>
        <w:t xml:space="preserve">die </w:t>
      </w:r>
      <w:r w:rsidR="004C2405">
        <w:rPr>
          <w:rFonts w:ascii="Times New Roman" w:hAnsi="Times New Roman" w:cs="Times New Roman"/>
          <w:color w:val="000000"/>
          <w:sz w:val="24"/>
          <w:szCs w:val="24"/>
          <w:lang w:val="de-DE"/>
        </w:rPr>
        <w:t xml:space="preserve">von Sueton überlieferte </w:t>
      </w:r>
      <w:r w:rsidR="00321061">
        <w:rPr>
          <w:rFonts w:ascii="Times New Roman" w:hAnsi="Times New Roman" w:cs="Times New Roman"/>
          <w:color w:val="000000"/>
          <w:sz w:val="24"/>
          <w:szCs w:val="24"/>
          <w:lang w:val="de-DE"/>
        </w:rPr>
        <w:t xml:space="preserve">Nachricht </w:t>
      </w:r>
      <w:r w:rsidR="004C2405">
        <w:rPr>
          <w:rFonts w:ascii="Times New Roman" w:hAnsi="Times New Roman" w:cs="Times New Roman"/>
          <w:color w:val="000000"/>
          <w:sz w:val="24"/>
          <w:szCs w:val="24"/>
          <w:lang w:val="de-DE"/>
        </w:rPr>
        <w:t xml:space="preserve">gehören, </w:t>
      </w:r>
      <w:r w:rsidR="00321061">
        <w:rPr>
          <w:rFonts w:ascii="Times New Roman" w:hAnsi="Times New Roman" w:cs="Times New Roman"/>
          <w:color w:val="000000"/>
          <w:sz w:val="24"/>
          <w:szCs w:val="24"/>
          <w:lang w:val="de-DE"/>
        </w:rPr>
        <w:t xml:space="preserve">Claudius habe </w:t>
      </w:r>
      <w:r w:rsidR="00321061" w:rsidRPr="00BE6B2F">
        <w:rPr>
          <w:rFonts w:ascii="Times New Roman" w:hAnsi="Times New Roman" w:cs="Times New Roman"/>
          <w:color w:val="000000"/>
          <w:sz w:val="24"/>
          <w:szCs w:val="24"/>
          <w:lang w:val="de-DE"/>
        </w:rPr>
        <w:t xml:space="preserve">Beurlaubungen, die </w:t>
      </w:r>
      <w:r w:rsidR="00321061">
        <w:rPr>
          <w:rFonts w:ascii="Times New Roman" w:hAnsi="Times New Roman" w:cs="Times New Roman"/>
          <w:color w:val="000000"/>
          <w:sz w:val="24"/>
          <w:szCs w:val="24"/>
          <w:lang w:val="de-DE"/>
        </w:rPr>
        <w:t xml:space="preserve">bis dahin </w:t>
      </w:r>
      <w:r w:rsidR="00321061" w:rsidRPr="00BE6B2F">
        <w:rPr>
          <w:rFonts w:ascii="Times New Roman" w:hAnsi="Times New Roman" w:cs="Times New Roman"/>
          <w:color w:val="000000"/>
          <w:sz w:val="24"/>
          <w:szCs w:val="24"/>
          <w:lang w:val="de-DE"/>
        </w:rPr>
        <w:t xml:space="preserve">beim Senat beantragt zu werden pflegten, </w:t>
      </w:r>
      <w:r w:rsidR="00321061">
        <w:rPr>
          <w:rFonts w:ascii="Times New Roman" w:hAnsi="Times New Roman" w:cs="Times New Roman"/>
          <w:color w:val="000000"/>
          <w:sz w:val="24"/>
          <w:szCs w:val="24"/>
          <w:lang w:val="de-DE"/>
        </w:rPr>
        <w:t xml:space="preserve">nun </w:t>
      </w:r>
      <w:r w:rsidR="00321061" w:rsidRPr="00BE6B2F">
        <w:rPr>
          <w:rFonts w:ascii="Times New Roman" w:hAnsi="Times New Roman" w:cs="Times New Roman"/>
          <w:color w:val="000000"/>
          <w:sz w:val="24"/>
          <w:szCs w:val="24"/>
          <w:lang w:val="de-DE"/>
        </w:rPr>
        <w:t xml:space="preserve">als persönliche Gunsterweise </w:t>
      </w:r>
      <w:r w:rsidR="00321061">
        <w:rPr>
          <w:rFonts w:ascii="Times New Roman" w:hAnsi="Times New Roman" w:cs="Times New Roman"/>
          <w:color w:val="000000"/>
          <w:sz w:val="24"/>
          <w:szCs w:val="24"/>
          <w:lang w:val="de-DE"/>
        </w:rPr>
        <w:t xml:space="preserve">seinerseits behandelt; </w:t>
      </w:r>
      <w:r w:rsidR="004C2405">
        <w:rPr>
          <w:rFonts w:ascii="Times New Roman" w:hAnsi="Times New Roman" w:cs="Times New Roman"/>
          <w:color w:val="000000"/>
          <w:sz w:val="24"/>
          <w:szCs w:val="24"/>
          <w:lang w:val="de-DE"/>
        </w:rPr>
        <w:t xml:space="preserve">auch </w:t>
      </w:r>
      <w:r w:rsidR="00321061">
        <w:rPr>
          <w:rFonts w:ascii="Times New Roman" w:hAnsi="Times New Roman" w:cs="Times New Roman"/>
          <w:color w:val="000000"/>
          <w:sz w:val="24"/>
          <w:szCs w:val="24"/>
          <w:lang w:val="de-DE"/>
        </w:rPr>
        <w:t xml:space="preserve">verweist </w:t>
      </w:r>
      <w:r w:rsidR="004C2405">
        <w:rPr>
          <w:rFonts w:ascii="Times New Roman" w:hAnsi="Times New Roman" w:cs="Times New Roman"/>
          <w:color w:val="000000"/>
          <w:sz w:val="24"/>
          <w:szCs w:val="24"/>
          <w:lang w:val="de-DE"/>
        </w:rPr>
        <w:t xml:space="preserve">der Biograph </w:t>
      </w:r>
      <w:r w:rsidR="002938AD">
        <w:rPr>
          <w:rFonts w:ascii="Times New Roman" w:hAnsi="Times New Roman" w:cs="Times New Roman"/>
          <w:color w:val="000000"/>
          <w:sz w:val="24"/>
          <w:szCs w:val="24"/>
          <w:lang w:val="de-DE"/>
        </w:rPr>
        <w:t xml:space="preserve">pejorativ </w:t>
      </w:r>
      <w:r w:rsidR="00923537">
        <w:rPr>
          <w:rFonts w:ascii="Times New Roman" w:hAnsi="Times New Roman" w:cs="Times New Roman"/>
          <w:color w:val="000000"/>
          <w:sz w:val="24"/>
          <w:szCs w:val="24"/>
          <w:lang w:val="de-DE"/>
        </w:rPr>
        <w:t xml:space="preserve">auf </w:t>
      </w:r>
      <w:r w:rsidR="00923537" w:rsidRPr="00BE6B2F">
        <w:rPr>
          <w:rFonts w:ascii="Times New Roman" w:hAnsi="Times New Roman" w:cs="Times New Roman"/>
          <w:color w:val="000000"/>
          <w:sz w:val="24"/>
          <w:szCs w:val="24"/>
          <w:lang w:val="de-DE"/>
        </w:rPr>
        <w:t>eine neue Art der Relegation</w:t>
      </w:r>
      <w:r w:rsidR="00923537">
        <w:rPr>
          <w:rFonts w:ascii="Times New Roman" w:hAnsi="Times New Roman" w:cs="Times New Roman"/>
          <w:color w:val="000000"/>
          <w:sz w:val="24"/>
          <w:szCs w:val="24"/>
          <w:lang w:val="de-DE"/>
        </w:rPr>
        <w:t xml:space="preserve">, die </w:t>
      </w:r>
      <w:r w:rsidR="00923537">
        <w:rPr>
          <w:rFonts w:ascii="Times New Roman" w:hAnsi="Times New Roman" w:cs="Times New Roman"/>
          <w:color w:val="000000"/>
          <w:sz w:val="24"/>
          <w:szCs w:val="24"/>
          <w:lang w:val="de-DE"/>
        </w:rPr>
        <w:lastRenderedPageBreak/>
        <w:t xml:space="preserve">der Kaiser </w:t>
      </w:r>
      <w:r w:rsidR="00923537" w:rsidRPr="00BE6B2F">
        <w:rPr>
          <w:rFonts w:ascii="Times New Roman" w:hAnsi="Times New Roman" w:cs="Times New Roman"/>
          <w:color w:val="000000"/>
          <w:sz w:val="24"/>
          <w:szCs w:val="24"/>
          <w:lang w:val="de-DE"/>
        </w:rPr>
        <w:t xml:space="preserve">geschaffen habe, indem er </w:t>
      </w:r>
      <w:r w:rsidR="00923537">
        <w:rPr>
          <w:rFonts w:ascii="Times New Roman" w:hAnsi="Times New Roman" w:cs="Times New Roman"/>
          <w:color w:val="000000"/>
          <w:sz w:val="24"/>
          <w:szCs w:val="24"/>
          <w:lang w:val="de-DE"/>
        </w:rPr>
        <w:t xml:space="preserve">einigen Personen </w:t>
      </w:r>
      <w:r w:rsidR="00923537" w:rsidRPr="00BE6B2F">
        <w:rPr>
          <w:rFonts w:ascii="Times New Roman" w:hAnsi="Times New Roman" w:cs="Times New Roman"/>
          <w:color w:val="000000"/>
          <w:sz w:val="24"/>
          <w:szCs w:val="24"/>
          <w:lang w:val="de-DE"/>
        </w:rPr>
        <w:t xml:space="preserve">verbot, sich mehr als drei Meilen von </w:t>
      </w:r>
      <w:r w:rsidR="004C2405">
        <w:rPr>
          <w:rFonts w:ascii="Times New Roman" w:hAnsi="Times New Roman" w:cs="Times New Roman"/>
          <w:color w:val="000000"/>
          <w:sz w:val="24"/>
          <w:szCs w:val="24"/>
          <w:lang w:val="de-DE"/>
        </w:rPr>
        <w:t xml:space="preserve">der Stadt </w:t>
      </w:r>
      <w:r w:rsidR="00923537" w:rsidRPr="00BE6B2F">
        <w:rPr>
          <w:rFonts w:ascii="Times New Roman" w:hAnsi="Times New Roman" w:cs="Times New Roman"/>
          <w:color w:val="000000"/>
          <w:sz w:val="24"/>
          <w:szCs w:val="24"/>
          <w:lang w:val="de-DE"/>
        </w:rPr>
        <w:t>zu entfernen</w:t>
      </w:r>
      <w:r w:rsidR="00321061">
        <w:rPr>
          <w:rFonts w:ascii="Times New Roman" w:hAnsi="Times New Roman" w:cs="Times New Roman"/>
          <w:color w:val="000000"/>
          <w:sz w:val="24"/>
          <w:szCs w:val="24"/>
          <w:lang w:val="de-DE"/>
        </w:rPr>
        <w:t>.</w:t>
      </w:r>
      <w:r w:rsidR="00923537" w:rsidRPr="00BE6B2F">
        <w:rPr>
          <w:rStyle w:val="Funotenzeichen"/>
          <w:rFonts w:ascii="Times New Roman" w:hAnsi="Times New Roman" w:cs="Times New Roman"/>
          <w:color w:val="000000"/>
          <w:sz w:val="24"/>
          <w:szCs w:val="24"/>
          <w:lang w:val="de-DE"/>
        </w:rPr>
        <w:footnoteReference w:id="164"/>
      </w:r>
    </w:p>
    <w:p w:rsidR="00880DCF" w:rsidRDefault="00B3618A"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I</w:t>
      </w:r>
      <w:r w:rsidR="00880DCF">
        <w:rPr>
          <w:rFonts w:ascii="Times New Roman" w:hAnsi="Times New Roman" w:cs="Times New Roman"/>
          <w:sz w:val="24"/>
          <w:szCs w:val="24"/>
          <w:lang w:val="de-DE"/>
        </w:rPr>
        <w:t>n den J</w:t>
      </w:r>
      <w:r w:rsidR="00975A21">
        <w:rPr>
          <w:rFonts w:ascii="Times New Roman" w:hAnsi="Times New Roman" w:cs="Times New Roman"/>
          <w:sz w:val="24"/>
          <w:szCs w:val="24"/>
          <w:lang w:val="de-DE"/>
        </w:rPr>
        <w:t>ahr</w:t>
      </w:r>
      <w:r w:rsidR="00880DCF">
        <w:rPr>
          <w:rFonts w:ascii="Times New Roman" w:hAnsi="Times New Roman" w:cs="Times New Roman"/>
          <w:sz w:val="24"/>
          <w:szCs w:val="24"/>
          <w:lang w:val="de-DE"/>
        </w:rPr>
        <w:t>en 65/</w:t>
      </w:r>
      <w:r w:rsidR="00D25F76">
        <w:rPr>
          <w:rFonts w:ascii="Times New Roman" w:hAnsi="Times New Roman" w:cs="Times New Roman"/>
          <w:sz w:val="24"/>
          <w:szCs w:val="24"/>
          <w:lang w:val="de-DE"/>
        </w:rPr>
        <w:t>66</w:t>
      </w:r>
      <w:r w:rsidR="00A82877">
        <w:rPr>
          <w:rFonts w:ascii="Times New Roman" w:hAnsi="Times New Roman" w:cs="Times New Roman"/>
          <w:sz w:val="24"/>
          <w:szCs w:val="24"/>
          <w:lang w:val="de-DE"/>
        </w:rPr>
        <w:t> </w:t>
      </w:r>
      <w:r w:rsidR="00D25F76">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213012">
        <w:rPr>
          <w:rFonts w:ascii="Times New Roman" w:hAnsi="Times New Roman" w:cs="Times New Roman"/>
          <w:sz w:val="24"/>
          <w:szCs w:val="24"/>
          <w:lang w:val="de-DE"/>
        </w:rPr>
        <w:t xml:space="preserve">Chr. ist es Nero, der </w:t>
      </w:r>
      <w:r w:rsidR="00675DDF">
        <w:rPr>
          <w:rFonts w:ascii="Times New Roman" w:hAnsi="Times New Roman" w:cs="Times New Roman"/>
          <w:sz w:val="24"/>
          <w:szCs w:val="24"/>
          <w:lang w:val="de-DE"/>
        </w:rPr>
        <w:t xml:space="preserve">die </w:t>
      </w:r>
      <w:r w:rsidR="00D25F76">
        <w:rPr>
          <w:rFonts w:ascii="Times New Roman" w:hAnsi="Times New Roman" w:cs="Times New Roman"/>
          <w:sz w:val="24"/>
          <w:szCs w:val="24"/>
          <w:lang w:val="de-DE"/>
        </w:rPr>
        <w:t>Senat</w:t>
      </w:r>
      <w:r w:rsidR="00675DDF">
        <w:rPr>
          <w:rFonts w:ascii="Times New Roman" w:hAnsi="Times New Roman" w:cs="Times New Roman"/>
          <w:sz w:val="24"/>
          <w:szCs w:val="24"/>
          <w:lang w:val="de-DE"/>
        </w:rPr>
        <w:t xml:space="preserve">saristokratie </w:t>
      </w:r>
      <w:r w:rsidR="00213012">
        <w:rPr>
          <w:rFonts w:ascii="Times New Roman" w:hAnsi="Times New Roman" w:cs="Times New Roman"/>
          <w:sz w:val="24"/>
          <w:szCs w:val="24"/>
          <w:lang w:val="de-DE"/>
        </w:rPr>
        <w:t>in Angst und Schrecken versetzt</w:t>
      </w:r>
      <w:r w:rsidR="00D65EF9">
        <w:rPr>
          <w:rFonts w:ascii="Times New Roman" w:hAnsi="Times New Roman" w:cs="Times New Roman"/>
          <w:sz w:val="24"/>
          <w:szCs w:val="24"/>
          <w:lang w:val="de-DE"/>
        </w:rPr>
        <w:t>e</w:t>
      </w:r>
      <w:r w:rsidR="00D25F76">
        <w:rPr>
          <w:rFonts w:ascii="Times New Roman" w:hAnsi="Times New Roman" w:cs="Times New Roman"/>
          <w:sz w:val="24"/>
          <w:szCs w:val="24"/>
          <w:lang w:val="de-DE"/>
        </w:rPr>
        <w:t xml:space="preserve">. Nur </w:t>
      </w:r>
      <w:r w:rsidR="00A83A50">
        <w:rPr>
          <w:rFonts w:ascii="Times New Roman" w:hAnsi="Times New Roman" w:cs="Times New Roman"/>
          <w:sz w:val="24"/>
          <w:szCs w:val="24"/>
          <w:lang w:val="de-DE"/>
        </w:rPr>
        <w:t xml:space="preserve">selten bringt </w:t>
      </w:r>
      <w:r w:rsidR="00D614A6">
        <w:rPr>
          <w:rFonts w:ascii="Times New Roman" w:hAnsi="Times New Roman" w:cs="Times New Roman"/>
          <w:sz w:val="24"/>
          <w:szCs w:val="24"/>
          <w:lang w:val="de-DE"/>
        </w:rPr>
        <w:t xml:space="preserve">ein </w:t>
      </w:r>
      <w:r w:rsidR="00A83A50">
        <w:rPr>
          <w:rFonts w:ascii="Times New Roman" w:hAnsi="Times New Roman" w:cs="Times New Roman"/>
          <w:sz w:val="24"/>
          <w:szCs w:val="24"/>
          <w:lang w:val="de-DE"/>
        </w:rPr>
        <w:t xml:space="preserve">Kaiser den Zusammenhang zwischen Abwesenheit und seinem Missfallen so deutlich zum Ausdruck, wie </w:t>
      </w:r>
      <w:r w:rsidR="00D614A6">
        <w:rPr>
          <w:rFonts w:ascii="Times New Roman" w:hAnsi="Times New Roman" w:cs="Times New Roman"/>
          <w:sz w:val="24"/>
          <w:szCs w:val="24"/>
          <w:lang w:val="de-DE"/>
        </w:rPr>
        <w:t xml:space="preserve">dies </w:t>
      </w:r>
      <w:r w:rsidR="00A83A50">
        <w:rPr>
          <w:rFonts w:ascii="Times New Roman" w:hAnsi="Times New Roman" w:cs="Times New Roman"/>
          <w:sz w:val="24"/>
          <w:szCs w:val="24"/>
          <w:lang w:val="de-DE"/>
        </w:rPr>
        <w:t xml:space="preserve">im Fall von </w:t>
      </w:r>
      <w:r w:rsidR="00133706">
        <w:rPr>
          <w:rFonts w:ascii="Times New Roman" w:hAnsi="Times New Roman" w:cs="Times New Roman"/>
          <w:sz w:val="24"/>
          <w:szCs w:val="24"/>
          <w:lang w:val="de-DE"/>
        </w:rPr>
        <w:t xml:space="preserve">Publius </w:t>
      </w:r>
      <w:r w:rsidR="00A83A50">
        <w:rPr>
          <w:rFonts w:ascii="Times New Roman" w:hAnsi="Times New Roman" w:cs="Times New Roman"/>
          <w:sz w:val="24"/>
          <w:szCs w:val="24"/>
          <w:lang w:val="de-DE"/>
        </w:rPr>
        <w:t>Clodius Thrasea Paetus</w:t>
      </w:r>
      <w:r w:rsidR="00D614A6">
        <w:rPr>
          <w:rFonts w:ascii="Times New Roman" w:hAnsi="Times New Roman" w:cs="Times New Roman"/>
          <w:sz w:val="24"/>
          <w:szCs w:val="24"/>
          <w:lang w:val="de-DE"/>
        </w:rPr>
        <w:t xml:space="preserve"> geschehen zu sein scheint</w:t>
      </w:r>
      <w:r w:rsidR="00A83A50">
        <w:rPr>
          <w:rFonts w:ascii="Times New Roman" w:hAnsi="Times New Roman" w:cs="Times New Roman"/>
          <w:sz w:val="24"/>
          <w:szCs w:val="24"/>
          <w:lang w:val="de-DE"/>
        </w:rPr>
        <w:t>.</w:t>
      </w:r>
      <w:r w:rsidR="00675DDF">
        <w:rPr>
          <w:rStyle w:val="Funotenzeichen"/>
          <w:rFonts w:ascii="Times New Roman" w:hAnsi="Times New Roman" w:cs="Times New Roman"/>
          <w:sz w:val="24"/>
          <w:szCs w:val="24"/>
          <w:lang w:val="de-DE"/>
        </w:rPr>
        <w:footnoteReference w:id="165"/>
      </w:r>
      <w:r w:rsidR="00A83A50">
        <w:rPr>
          <w:rFonts w:ascii="Times New Roman" w:hAnsi="Times New Roman" w:cs="Times New Roman"/>
          <w:sz w:val="24"/>
          <w:szCs w:val="24"/>
          <w:lang w:val="de-DE"/>
        </w:rPr>
        <w:t xml:space="preserve"> De</w:t>
      </w:r>
      <w:r w:rsidR="00D614A6">
        <w:rPr>
          <w:rFonts w:ascii="Times New Roman" w:hAnsi="Times New Roman" w:cs="Times New Roman"/>
          <w:sz w:val="24"/>
          <w:szCs w:val="24"/>
          <w:lang w:val="de-DE"/>
        </w:rPr>
        <w:t>nn de</w:t>
      </w:r>
      <w:r w:rsidR="00A83A50">
        <w:rPr>
          <w:rFonts w:ascii="Times New Roman" w:hAnsi="Times New Roman" w:cs="Times New Roman"/>
          <w:sz w:val="24"/>
          <w:szCs w:val="24"/>
          <w:lang w:val="de-DE"/>
        </w:rPr>
        <w:t xml:space="preserve">r </w:t>
      </w:r>
      <w:r w:rsidR="00D614A6">
        <w:rPr>
          <w:rFonts w:ascii="Times New Roman" w:hAnsi="Times New Roman" w:cs="Times New Roman"/>
          <w:sz w:val="24"/>
          <w:szCs w:val="24"/>
          <w:lang w:val="de-DE"/>
        </w:rPr>
        <w:t xml:space="preserve">Senator und </w:t>
      </w:r>
      <w:r w:rsidR="00880DCF">
        <w:rPr>
          <w:rFonts w:ascii="Times New Roman" w:hAnsi="Times New Roman" w:cs="Times New Roman"/>
          <w:sz w:val="24"/>
          <w:szCs w:val="24"/>
          <w:lang w:val="de-DE"/>
        </w:rPr>
        <w:t xml:space="preserve">bekannte </w:t>
      </w:r>
      <w:r w:rsidR="00D614A6">
        <w:rPr>
          <w:rFonts w:ascii="Times New Roman" w:hAnsi="Times New Roman" w:cs="Times New Roman"/>
          <w:sz w:val="24"/>
          <w:szCs w:val="24"/>
          <w:lang w:val="de-DE"/>
        </w:rPr>
        <w:t xml:space="preserve">Exponent der Stoa </w:t>
      </w:r>
      <w:r w:rsidR="00A83A50">
        <w:rPr>
          <w:rFonts w:ascii="Times New Roman" w:hAnsi="Times New Roman" w:cs="Times New Roman"/>
          <w:sz w:val="24"/>
          <w:szCs w:val="24"/>
          <w:lang w:val="de-DE"/>
        </w:rPr>
        <w:t xml:space="preserve">soll sich nicht </w:t>
      </w:r>
      <w:r w:rsidR="00975A21">
        <w:rPr>
          <w:rFonts w:ascii="Times New Roman" w:hAnsi="Times New Roman" w:cs="Times New Roman"/>
          <w:sz w:val="24"/>
          <w:szCs w:val="24"/>
          <w:lang w:val="de-DE"/>
        </w:rPr>
        <w:t xml:space="preserve">nur </w:t>
      </w:r>
      <w:r w:rsidR="00A92B66">
        <w:rPr>
          <w:rFonts w:ascii="Times New Roman" w:hAnsi="Times New Roman" w:cs="Times New Roman"/>
          <w:sz w:val="24"/>
          <w:szCs w:val="24"/>
          <w:lang w:val="de-DE"/>
        </w:rPr>
        <w:t xml:space="preserve">Neros Ärger </w:t>
      </w:r>
      <w:r w:rsidR="00A83A50">
        <w:rPr>
          <w:rFonts w:ascii="Times New Roman" w:hAnsi="Times New Roman" w:cs="Times New Roman"/>
          <w:sz w:val="24"/>
          <w:szCs w:val="24"/>
          <w:lang w:val="de-DE"/>
        </w:rPr>
        <w:t xml:space="preserve">zugezogen haben, indem </w:t>
      </w:r>
      <w:r w:rsidR="001222F5" w:rsidRPr="006F1559">
        <w:rPr>
          <w:rFonts w:ascii="Times New Roman" w:hAnsi="Times New Roman" w:cs="Times New Roman"/>
          <w:sz w:val="24"/>
          <w:szCs w:val="24"/>
          <w:lang w:val="de-DE"/>
        </w:rPr>
        <w:t>er sich weigerte, de</w:t>
      </w:r>
      <w:r w:rsidR="00A83A50">
        <w:rPr>
          <w:rFonts w:ascii="Times New Roman" w:hAnsi="Times New Roman" w:cs="Times New Roman"/>
          <w:sz w:val="24"/>
          <w:szCs w:val="24"/>
          <w:lang w:val="de-DE"/>
        </w:rPr>
        <w:t>n</w:t>
      </w:r>
      <w:r w:rsidR="001222F5" w:rsidRPr="006F1559">
        <w:rPr>
          <w:rFonts w:ascii="Times New Roman" w:hAnsi="Times New Roman" w:cs="Times New Roman"/>
          <w:sz w:val="24"/>
          <w:szCs w:val="24"/>
          <w:lang w:val="de-DE"/>
        </w:rPr>
        <w:t xml:space="preserve"> musikalischen Darbietungen </w:t>
      </w:r>
      <w:r w:rsidR="00A83A50">
        <w:rPr>
          <w:rFonts w:ascii="Times New Roman" w:hAnsi="Times New Roman" w:cs="Times New Roman"/>
          <w:sz w:val="24"/>
          <w:szCs w:val="24"/>
          <w:lang w:val="de-DE"/>
        </w:rPr>
        <w:t xml:space="preserve">des Kaisers </w:t>
      </w:r>
      <w:r w:rsidR="001222F5" w:rsidRPr="006F1559">
        <w:rPr>
          <w:rFonts w:ascii="Times New Roman" w:hAnsi="Times New Roman" w:cs="Times New Roman"/>
          <w:sz w:val="24"/>
          <w:szCs w:val="24"/>
          <w:lang w:val="de-DE"/>
        </w:rPr>
        <w:t>zu lauschen</w:t>
      </w:r>
      <w:r w:rsidR="00EB0E16">
        <w:rPr>
          <w:rFonts w:ascii="Times New Roman" w:hAnsi="Times New Roman" w:cs="Times New Roman"/>
          <w:sz w:val="24"/>
          <w:szCs w:val="24"/>
          <w:lang w:val="de-DE"/>
        </w:rPr>
        <w:t xml:space="preserve"> oder dessen göttlicher Stimme zu opfern</w:t>
      </w:r>
      <w:r w:rsidR="001222F5" w:rsidRPr="006F1559">
        <w:rPr>
          <w:rFonts w:ascii="Times New Roman" w:hAnsi="Times New Roman" w:cs="Times New Roman"/>
          <w:sz w:val="24"/>
          <w:szCs w:val="24"/>
          <w:lang w:val="de-DE"/>
        </w:rPr>
        <w:t>, sondern auch</w:t>
      </w:r>
      <w:r w:rsidR="00A92B66">
        <w:rPr>
          <w:rFonts w:ascii="Times New Roman" w:hAnsi="Times New Roman" w:cs="Times New Roman"/>
          <w:sz w:val="24"/>
          <w:szCs w:val="24"/>
          <w:lang w:val="de-DE"/>
        </w:rPr>
        <w:t>,</w:t>
      </w:r>
      <w:r w:rsidR="001222F5" w:rsidRPr="006F1559">
        <w:rPr>
          <w:rFonts w:ascii="Times New Roman" w:hAnsi="Times New Roman" w:cs="Times New Roman"/>
          <w:sz w:val="24"/>
          <w:szCs w:val="24"/>
          <w:lang w:val="de-DE"/>
        </w:rPr>
        <w:t xml:space="preserve"> indem er </w:t>
      </w:r>
      <w:r w:rsidR="00D614A6">
        <w:rPr>
          <w:rFonts w:ascii="Times New Roman" w:hAnsi="Times New Roman" w:cs="Times New Roman"/>
          <w:sz w:val="24"/>
          <w:szCs w:val="24"/>
          <w:lang w:val="de-DE"/>
        </w:rPr>
        <w:t xml:space="preserve">nur </w:t>
      </w:r>
      <w:r w:rsidR="001222F5" w:rsidRPr="006F1559">
        <w:rPr>
          <w:rFonts w:ascii="Times New Roman" w:hAnsi="Times New Roman" w:cs="Times New Roman"/>
          <w:sz w:val="24"/>
          <w:szCs w:val="24"/>
          <w:lang w:val="de-DE"/>
        </w:rPr>
        <w:t>unregelmäßig an den Senatssitzungen teil</w:t>
      </w:r>
      <w:r w:rsidR="00EB0E16">
        <w:rPr>
          <w:rFonts w:ascii="Times New Roman" w:hAnsi="Times New Roman" w:cs="Times New Roman"/>
          <w:sz w:val="24"/>
          <w:szCs w:val="24"/>
          <w:lang w:val="de-DE"/>
        </w:rPr>
        <w:t>nahm, als ob er mit den Beschlüssen nicht einverstanden wäre, wie Cassius Dio erklärt.</w:t>
      </w:r>
      <w:r w:rsidR="001222F5" w:rsidRPr="006F1559">
        <w:rPr>
          <w:rStyle w:val="Funotenzeichen"/>
          <w:rFonts w:ascii="Times New Roman" w:hAnsi="Times New Roman" w:cs="Times New Roman"/>
          <w:sz w:val="24"/>
          <w:szCs w:val="24"/>
          <w:lang w:val="de-DE"/>
        </w:rPr>
        <w:footnoteReference w:id="166"/>
      </w:r>
      <w:r w:rsidR="001222F5" w:rsidRPr="006F1559">
        <w:rPr>
          <w:rFonts w:ascii="Times New Roman" w:hAnsi="Times New Roman" w:cs="Times New Roman"/>
          <w:sz w:val="24"/>
          <w:szCs w:val="24"/>
          <w:lang w:val="de-DE"/>
        </w:rPr>
        <w:t xml:space="preserve"> </w:t>
      </w:r>
      <w:r w:rsidR="00D614A6">
        <w:rPr>
          <w:rFonts w:ascii="Times New Roman" w:hAnsi="Times New Roman" w:cs="Times New Roman"/>
          <w:sz w:val="24"/>
          <w:szCs w:val="24"/>
          <w:lang w:val="de-DE"/>
        </w:rPr>
        <w:t>Anlässlich der Ermordung von Neros Mutter, der jüngeren Agrippina, soll Thrasea sogar demonstrativ eine Sitzung des Senates verlassen haben, um sein Missfallen über den Kaiser und das Verhalten des Senates in dieser Angelegenheit zum Ausdruck zu bringen.</w:t>
      </w:r>
      <w:r w:rsidR="00D614A6">
        <w:rPr>
          <w:rStyle w:val="Funotenzeichen"/>
          <w:rFonts w:ascii="Times New Roman" w:hAnsi="Times New Roman" w:cs="Times New Roman"/>
          <w:sz w:val="24"/>
          <w:szCs w:val="24"/>
          <w:lang w:val="de-DE"/>
        </w:rPr>
        <w:footnoteReference w:id="167"/>
      </w:r>
      <w:r w:rsidR="00D614A6">
        <w:rPr>
          <w:rFonts w:ascii="Times New Roman" w:hAnsi="Times New Roman" w:cs="Times New Roman"/>
          <w:sz w:val="24"/>
          <w:szCs w:val="24"/>
          <w:lang w:val="de-DE"/>
        </w:rPr>
        <w:t xml:space="preserve"> </w:t>
      </w:r>
      <w:r w:rsidR="00EB0E16">
        <w:rPr>
          <w:rFonts w:ascii="Times New Roman" w:hAnsi="Times New Roman" w:cs="Times New Roman"/>
          <w:sz w:val="24"/>
          <w:szCs w:val="24"/>
          <w:lang w:val="de-DE"/>
        </w:rPr>
        <w:t xml:space="preserve">Ähnlich </w:t>
      </w:r>
      <w:r w:rsidR="00975A21">
        <w:rPr>
          <w:rFonts w:ascii="Times New Roman" w:hAnsi="Times New Roman" w:cs="Times New Roman"/>
          <w:sz w:val="24"/>
          <w:szCs w:val="24"/>
          <w:lang w:val="de-DE"/>
        </w:rPr>
        <w:t xml:space="preserve">berichtet </w:t>
      </w:r>
      <w:r w:rsidR="00EB0E16">
        <w:rPr>
          <w:rFonts w:ascii="Times New Roman" w:hAnsi="Times New Roman" w:cs="Times New Roman"/>
          <w:sz w:val="24"/>
          <w:szCs w:val="24"/>
          <w:lang w:val="de-DE"/>
        </w:rPr>
        <w:t>Tacitus</w:t>
      </w:r>
      <w:r w:rsidR="00975A21">
        <w:rPr>
          <w:rFonts w:ascii="Times New Roman" w:hAnsi="Times New Roman" w:cs="Times New Roman"/>
          <w:sz w:val="24"/>
          <w:szCs w:val="24"/>
          <w:lang w:val="de-DE"/>
        </w:rPr>
        <w:t>, die A</w:t>
      </w:r>
      <w:r w:rsidR="00975A21" w:rsidRPr="006F1559">
        <w:rPr>
          <w:rFonts w:ascii="Times New Roman" w:hAnsi="Times New Roman" w:cs="Times New Roman"/>
          <w:sz w:val="24"/>
          <w:szCs w:val="24"/>
          <w:lang w:val="de-DE"/>
        </w:rPr>
        <w:t>nklage</w:t>
      </w:r>
      <w:r w:rsidR="00975A21">
        <w:rPr>
          <w:rFonts w:ascii="Times New Roman" w:hAnsi="Times New Roman" w:cs="Times New Roman"/>
          <w:sz w:val="24"/>
          <w:szCs w:val="24"/>
          <w:lang w:val="de-DE"/>
        </w:rPr>
        <w:t xml:space="preserve"> habe dem Thrasea in dem Prozess, an dessen Ende der Tod dieses Senators stand, unter anderem vorgeworfen, </w:t>
      </w:r>
      <w:r w:rsidR="00975A21" w:rsidRPr="006F1559">
        <w:rPr>
          <w:rFonts w:ascii="Times New Roman" w:hAnsi="Times New Roman" w:cs="Times New Roman"/>
          <w:sz w:val="24"/>
          <w:szCs w:val="24"/>
          <w:lang w:val="de-DE"/>
        </w:rPr>
        <w:t>er habe die Kurie seit drei Jahren nicht betreten</w:t>
      </w:r>
      <w:r>
        <w:rPr>
          <w:rFonts w:ascii="Times New Roman" w:hAnsi="Times New Roman" w:cs="Times New Roman"/>
          <w:sz w:val="24"/>
          <w:szCs w:val="24"/>
          <w:lang w:val="de-DE"/>
        </w:rPr>
        <w:t>, sei auch davor bei diversen wichtigen Gelegenheiten nicht zugegen gewesen und fände bereits Nachahmer in seinem Verhalten</w:t>
      </w:r>
      <w:r w:rsidR="00975A21">
        <w:rPr>
          <w:rFonts w:ascii="Times New Roman" w:hAnsi="Times New Roman" w:cs="Times New Roman"/>
          <w:sz w:val="24"/>
          <w:szCs w:val="24"/>
          <w:lang w:val="de-DE"/>
        </w:rPr>
        <w:t>.</w:t>
      </w:r>
      <w:r w:rsidR="00975A21">
        <w:rPr>
          <w:rStyle w:val="Funotenzeichen"/>
          <w:rFonts w:ascii="Times New Roman" w:hAnsi="Times New Roman" w:cs="Times New Roman"/>
          <w:sz w:val="24"/>
          <w:szCs w:val="24"/>
          <w:lang w:val="de-DE"/>
        </w:rPr>
        <w:footnoteReference w:id="168"/>
      </w:r>
      <w:r w:rsidR="006520F9">
        <w:rPr>
          <w:rFonts w:ascii="Times New Roman" w:hAnsi="Times New Roman" w:cs="Times New Roman"/>
          <w:sz w:val="24"/>
          <w:szCs w:val="24"/>
          <w:lang w:val="de-DE"/>
        </w:rPr>
        <w:t xml:space="preserve"> </w:t>
      </w:r>
      <w:r w:rsidR="00880DCF">
        <w:rPr>
          <w:rFonts w:ascii="Times New Roman" w:hAnsi="Times New Roman" w:cs="Times New Roman"/>
          <w:sz w:val="24"/>
          <w:szCs w:val="24"/>
          <w:lang w:val="de-DE"/>
        </w:rPr>
        <w:t xml:space="preserve">Zudem ließ es sich Nero nicht nehmen, jene </w:t>
      </w:r>
      <w:r w:rsidR="002810B3">
        <w:rPr>
          <w:rFonts w:ascii="Times New Roman" w:hAnsi="Times New Roman" w:cs="Times New Roman"/>
          <w:sz w:val="24"/>
          <w:szCs w:val="24"/>
          <w:lang w:val="de-DE"/>
        </w:rPr>
        <w:t xml:space="preserve">Senatssitzung, in der </w:t>
      </w:r>
      <w:r w:rsidR="006B466E">
        <w:rPr>
          <w:rFonts w:ascii="Times New Roman" w:hAnsi="Times New Roman" w:cs="Times New Roman"/>
          <w:sz w:val="24"/>
          <w:szCs w:val="24"/>
          <w:lang w:val="de-DE"/>
        </w:rPr>
        <w:t xml:space="preserve">nicht nur </w:t>
      </w:r>
      <w:r w:rsidR="002810B3">
        <w:rPr>
          <w:rFonts w:ascii="Times New Roman" w:hAnsi="Times New Roman" w:cs="Times New Roman"/>
          <w:sz w:val="24"/>
          <w:szCs w:val="24"/>
          <w:lang w:val="de-DE"/>
        </w:rPr>
        <w:t>Thrasea</w:t>
      </w:r>
      <w:r w:rsidR="006B466E">
        <w:rPr>
          <w:rFonts w:ascii="Times New Roman" w:hAnsi="Times New Roman" w:cs="Times New Roman"/>
          <w:sz w:val="24"/>
          <w:szCs w:val="24"/>
          <w:lang w:val="de-DE"/>
        </w:rPr>
        <w:t>, sondern auch Borea Soranus</w:t>
      </w:r>
      <w:r w:rsidR="002810B3">
        <w:rPr>
          <w:rFonts w:ascii="Times New Roman" w:hAnsi="Times New Roman" w:cs="Times New Roman"/>
          <w:sz w:val="24"/>
          <w:szCs w:val="24"/>
          <w:lang w:val="de-DE"/>
        </w:rPr>
        <w:t xml:space="preserve"> </w:t>
      </w:r>
      <w:r w:rsidR="00880DCF">
        <w:rPr>
          <w:rFonts w:ascii="Times New Roman" w:hAnsi="Times New Roman" w:cs="Times New Roman"/>
          <w:sz w:val="24"/>
          <w:szCs w:val="24"/>
          <w:lang w:val="de-DE"/>
        </w:rPr>
        <w:t xml:space="preserve">verurteilt </w:t>
      </w:r>
      <w:r w:rsidR="002810B3">
        <w:rPr>
          <w:rFonts w:ascii="Times New Roman" w:hAnsi="Times New Roman" w:cs="Times New Roman"/>
          <w:sz w:val="24"/>
          <w:szCs w:val="24"/>
          <w:lang w:val="de-DE"/>
        </w:rPr>
        <w:t xml:space="preserve">werden sollte, </w:t>
      </w:r>
      <w:r w:rsidR="009847CA">
        <w:rPr>
          <w:rFonts w:ascii="Times New Roman" w:hAnsi="Times New Roman" w:cs="Times New Roman"/>
          <w:sz w:val="24"/>
          <w:szCs w:val="24"/>
          <w:lang w:val="de-DE"/>
        </w:rPr>
        <w:t xml:space="preserve">durch seinen Quästor mit einer Ansprache einleiten </w:t>
      </w:r>
      <w:r w:rsidR="00880DCF">
        <w:rPr>
          <w:rFonts w:ascii="Times New Roman" w:hAnsi="Times New Roman" w:cs="Times New Roman"/>
          <w:sz w:val="24"/>
          <w:szCs w:val="24"/>
          <w:lang w:val="de-DE"/>
        </w:rPr>
        <w:t xml:space="preserve">zu </w:t>
      </w:r>
      <w:r w:rsidR="009847CA">
        <w:rPr>
          <w:rFonts w:ascii="Times New Roman" w:hAnsi="Times New Roman" w:cs="Times New Roman"/>
          <w:sz w:val="24"/>
          <w:szCs w:val="24"/>
          <w:lang w:val="de-DE"/>
        </w:rPr>
        <w:lastRenderedPageBreak/>
        <w:t xml:space="preserve">lassen, in der er </w:t>
      </w:r>
      <w:r w:rsidR="00615EA3">
        <w:rPr>
          <w:rFonts w:ascii="Times New Roman" w:hAnsi="Times New Roman" w:cs="Times New Roman"/>
          <w:sz w:val="24"/>
          <w:szCs w:val="24"/>
          <w:lang w:val="de-DE"/>
        </w:rPr>
        <w:t xml:space="preserve">den </w:t>
      </w:r>
      <w:r w:rsidR="009847CA">
        <w:rPr>
          <w:rFonts w:ascii="Times New Roman" w:hAnsi="Times New Roman" w:cs="Times New Roman"/>
          <w:sz w:val="24"/>
          <w:szCs w:val="24"/>
          <w:lang w:val="de-DE"/>
        </w:rPr>
        <w:t>Senatoren vorwarf, die Wahrnehmung ihrer Pflichten</w:t>
      </w:r>
      <w:r w:rsidR="002810B3">
        <w:rPr>
          <w:rFonts w:ascii="Times New Roman" w:hAnsi="Times New Roman" w:cs="Times New Roman"/>
          <w:sz w:val="24"/>
          <w:szCs w:val="24"/>
          <w:lang w:val="de-DE"/>
        </w:rPr>
        <w:t xml:space="preserve"> </w:t>
      </w:r>
      <w:r w:rsidR="009847CA">
        <w:rPr>
          <w:rFonts w:ascii="Times New Roman" w:hAnsi="Times New Roman" w:cs="Times New Roman"/>
          <w:sz w:val="24"/>
          <w:szCs w:val="24"/>
          <w:lang w:val="de-DE"/>
        </w:rPr>
        <w:t xml:space="preserve">zu versäumen und sich lieber um die Lieblichkeit ihrer </w:t>
      </w:r>
      <w:r w:rsidR="009847CA" w:rsidRPr="009847CA">
        <w:rPr>
          <w:rFonts w:ascii="Times New Roman" w:hAnsi="Times New Roman" w:cs="Times New Roman"/>
          <w:i/>
          <w:sz w:val="24"/>
          <w:szCs w:val="24"/>
          <w:lang w:val="la-Latn"/>
        </w:rPr>
        <w:t>horti</w:t>
      </w:r>
      <w:r w:rsidR="009847CA">
        <w:rPr>
          <w:rFonts w:ascii="Times New Roman" w:hAnsi="Times New Roman" w:cs="Times New Roman"/>
          <w:sz w:val="24"/>
          <w:szCs w:val="24"/>
          <w:lang w:val="de-DE"/>
        </w:rPr>
        <w:t xml:space="preserve"> kümmerten.</w:t>
      </w:r>
      <w:r w:rsidR="009847CA">
        <w:rPr>
          <w:rStyle w:val="Funotenzeichen"/>
          <w:rFonts w:ascii="Times New Roman" w:hAnsi="Times New Roman" w:cs="Times New Roman"/>
          <w:sz w:val="24"/>
          <w:szCs w:val="24"/>
          <w:lang w:val="de-DE"/>
        </w:rPr>
        <w:footnoteReference w:id="169"/>
      </w:r>
      <w:r w:rsidR="009847CA">
        <w:rPr>
          <w:rFonts w:ascii="Times New Roman" w:hAnsi="Times New Roman" w:cs="Times New Roman"/>
          <w:sz w:val="24"/>
          <w:szCs w:val="24"/>
          <w:lang w:val="de-DE"/>
        </w:rPr>
        <w:t xml:space="preserve"> </w:t>
      </w:r>
    </w:p>
    <w:p w:rsidR="0036419B" w:rsidRDefault="00880DCF" w:rsidP="00F37C19">
      <w:pPr>
        <w:spacing w:after="120" w:line="360" w:lineRule="auto"/>
        <w:ind w:firstLine="567"/>
        <w:jc w:val="both"/>
        <w:rPr>
          <w:rFonts w:ascii="Times New Roman" w:hAnsi="Times New Roman" w:cs="Times New Roman"/>
          <w:sz w:val="24"/>
          <w:szCs w:val="24"/>
        </w:rPr>
      </w:pPr>
      <w:r>
        <w:rPr>
          <w:rFonts w:ascii="Times New Roman" w:hAnsi="Times New Roman" w:cs="Times New Roman"/>
          <w:sz w:val="24"/>
          <w:szCs w:val="24"/>
          <w:lang w:val="de-DE"/>
        </w:rPr>
        <w:t>Auch d</w:t>
      </w:r>
      <w:r w:rsidR="009A609E">
        <w:rPr>
          <w:rFonts w:ascii="Times New Roman" w:hAnsi="Times New Roman" w:cs="Times New Roman"/>
          <w:sz w:val="24"/>
          <w:szCs w:val="24"/>
          <w:lang w:val="de-DE"/>
        </w:rPr>
        <w:t xml:space="preserve">er Ermordung </w:t>
      </w:r>
      <w:r w:rsidR="00AE0EC4">
        <w:rPr>
          <w:rFonts w:ascii="Times New Roman" w:hAnsi="Times New Roman" w:cs="Times New Roman"/>
          <w:sz w:val="24"/>
          <w:szCs w:val="24"/>
          <w:lang w:val="de-DE"/>
        </w:rPr>
        <w:t xml:space="preserve">bzw. dem Selbstmord </w:t>
      </w:r>
      <w:r w:rsidR="00675DDF">
        <w:rPr>
          <w:rFonts w:ascii="Times New Roman" w:hAnsi="Times New Roman" w:cs="Times New Roman"/>
          <w:sz w:val="24"/>
          <w:szCs w:val="24"/>
          <w:lang w:val="de-DE"/>
        </w:rPr>
        <w:t xml:space="preserve">des </w:t>
      </w:r>
      <w:r w:rsidR="00133706">
        <w:rPr>
          <w:rFonts w:ascii="Times New Roman" w:hAnsi="Times New Roman" w:cs="Times New Roman"/>
          <w:sz w:val="24"/>
          <w:szCs w:val="24"/>
          <w:lang w:val="de-DE"/>
        </w:rPr>
        <w:t xml:space="preserve">Lucius </w:t>
      </w:r>
      <w:r w:rsidR="00675DDF">
        <w:rPr>
          <w:rFonts w:ascii="Times New Roman" w:hAnsi="Times New Roman" w:cs="Times New Roman"/>
          <w:sz w:val="24"/>
          <w:szCs w:val="24"/>
          <w:lang w:val="de-DE"/>
        </w:rPr>
        <w:t xml:space="preserve">Annaeus </w:t>
      </w:r>
      <w:r w:rsidR="00A82877">
        <w:rPr>
          <w:rFonts w:ascii="Times New Roman" w:hAnsi="Times New Roman" w:cs="Times New Roman"/>
          <w:sz w:val="24"/>
          <w:szCs w:val="24"/>
          <w:lang w:val="de-DE"/>
        </w:rPr>
        <w:t>Seneca 65 </w:t>
      </w:r>
      <w:r w:rsidR="009A609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9A609E">
        <w:rPr>
          <w:rFonts w:ascii="Times New Roman" w:hAnsi="Times New Roman" w:cs="Times New Roman"/>
          <w:sz w:val="24"/>
          <w:szCs w:val="24"/>
          <w:lang w:val="de-DE"/>
        </w:rPr>
        <w:t>Chr. war eine längere Zeitspanne vorausgegangen, in der sich der vormalige Berater Neros seit 62</w:t>
      </w:r>
      <w:r w:rsidR="00A82877">
        <w:rPr>
          <w:rFonts w:ascii="Times New Roman" w:hAnsi="Times New Roman" w:cs="Times New Roman"/>
          <w:sz w:val="24"/>
          <w:szCs w:val="24"/>
          <w:lang w:val="de-DE"/>
        </w:rPr>
        <w:t> </w:t>
      </w:r>
      <w:r w:rsidR="009A609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9A609E">
        <w:rPr>
          <w:rFonts w:ascii="Times New Roman" w:hAnsi="Times New Roman" w:cs="Times New Roman"/>
          <w:sz w:val="24"/>
          <w:szCs w:val="24"/>
          <w:lang w:val="de-DE"/>
        </w:rPr>
        <w:t>Chr. zunehmend aus d</w:t>
      </w:r>
      <w:r w:rsidR="00D36935">
        <w:rPr>
          <w:rFonts w:ascii="Times New Roman" w:hAnsi="Times New Roman" w:cs="Times New Roman"/>
          <w:sz w:val="24"/>
          <w:szCs w:val="24"/>
          <w:lang w:val="de-DE"/>
        </w:rPr>
        <w:t xml:space="preserve">er Stadt zurückgezogen und </w:t>
      </w:r>
      <w:r w:rsidR="009A609E">
        <w:rPr>
          <w:rFonts w:ascii="Times New Roman" w:hAnsi="Times New Roman" w:cs="Times New Roman"/>
          <w:sz w:val="24"/>
          <w:szCs w:val="24"/>
          <w:lang w:val="de-DE"/>
        </w:rPr>
        <w:t xml:space="preserve">den Verkehr mit dem Kaiser vermieden hatte, </w:t>
      </w:r>
      <w:r w:rsidR="00E019CE">
        <w:rPr>
          <w:rFonts w:ascii="Times New Roman" w:hAnsi="Times New Roman" w:cs="Times New Roman"/>
          <w:sz w:val="24"/>
          <w:szCs w:val="24"/>
          <w:lang w:val="de-DE"/>
        </w:rPr>
        <w:t>angeblich um s</w:t>
      </w:r>
      <w:r w:rsidR="009A609E">
        <w:rPr>
          <w:rFonts w:ascii="Times New Roman" w:hAnsi="Times New Roman" w:cs="Times New Roman"/>
          <w:sz w:val="24"/>
          <w:szCs w:val="24"/>
          <w:lang w:val="de-DE"/>
        </w:rPr>
        <w:t xml:space="preserve">einem Sturz zuvorzukommen </w:t>
      </w:r>
      <w:r w:rsidR="00E019CE">
        <w:rPr>
          <w:rFonts w:ascii="Times New Roman" w:hAnsi="Times New Roman" w:cs="Times New Roman"/>
          <w:sz w:val="24"/>
          <w:szCs w:val="24"/>
          <w:lang w:val="de-DE"/>
        </w:rPr>
        <w:t xml:space="preserve">und den </w:t>
      </w:r>
      <w:r w:rsidR="00E019CE" w:rsidRPr="00880DCF">
        <w:rPr>
          <w:rFonts w:ascii="Times New Roman" w:hAnsi="Times New Roman" w:cs="Times New Roman"/>
          <w:sz w:val="24"/>
          <w:szCs w:val="24"/>
          <w:lang w:val="de-DE"/>
        </w:rPr>
        <w:t>Anfeindungen des Ofonius Tigellinus zu entgehen.</w:t>
      </w:r>
      <w:r w:rsidR="00E019CE" w:rsidRPr="00880DCF">
        <w:rPr>
          <w:rStyle w:val="Funotenzeichen"/>
          <w:rFonts w:ascii="Times New Roman" w:hAnsi="Times New Roman" w:cs="Times New Roman"/>
          <w:sz w:val="24"/>
          <w:szCs w:val="24"/>
          <w:lang w:val="de-DE"/>
        </w:rPr>
        <w:footnoteReference w:id="170"/>
      </w:r>
      <w:r w:rsidR="00031AAC" w:rsidRPr="00880DCF">
        <w:rPr>
          <w:rFonts w:ascii="Times New Roman" w:hAnsi="Times New Roman" w:cs="Times New Roman"/>
          <w:sz w:val="24"/>
          <w:szCs w:val="24"/>
          <w:lang w:val="de-DE"/>
        </w:rPr>
        <w:t xml:space="preserve"> </w:t>
      </w:r>
      <w:r w:rsidRPr="00880DCF">
        <w:rPr>
          <w:rFonts w:ascii="Times New Roman" w:hAnsi="Times New Roman" w:cs="Times New Roman"/>
          <w:sz w:val="24"/>
          <w:szCs w:val="24"/>
          <w:lang w:val="de-DE"/>
        </w:rPr>
        <w:t>In der Darstellung des Tacitus bittet Seneca den Kaiser in einer Audienz, sich aufgrund seine</w:t>
      </w:r>
      <w:r w:rsidR="002938AD">
        <w:rPr>
          <w:rFonts w:ascii="Times New Roman" w:hAnsi="Times New Roman" w:cs="Times New Roman"/>
          <w:sz w:val="24"/>
          <w:szCs w:val="24"/>
          <w:lang w:val="de-DE"/>
        </w:rPr>
        <w:t xml:space="preserve">s Alters zurückziehen </w:t>
      </w:r>
      <w:r w:rsidRPr="00880DCF">
        <w:rPr>
          <w:rFonts w:ascii="Times New Roman" w:hAnsi="Times New Roman" w:cs="Times New Roman"/>
          <w:sz w:val="24"/>
          <w:szCs w:val="24"/>
          <w:lang w:val="de-DE"/>
        </w:rPr>
        <w:t xml:space="preserve">und die Reichtümer, die er von Nero erhalten hatte, zurückgeben zu dürfen. </w:t>
      </w:r>
      <w:r>
        <w:rPr>
          <w:rFonts w:ascii="Times New Roman" w:hAnsi="Times New Roman" w:cs="Times New Roman"/>
          <w:sz w:val="24"/>
          <w:szCs w:val="24"/>
          <w:lang w:val="de-DE"/>
        </w:rPr>
        <w:t xml:space="preserve">Der Historiker </w:t>
      </w:r>
      <w:r w:rsidRPr="00880DCF">
        <w:rPr>
          <w:rFonts w:ascii="Times New Roman" w:hAnsi="Times New Roman" w:cs="Times New Roman"/>
          <w:sz w:val="24"/>
          <w:szCs w:val="24"/>
          <w:lang w:val="de-DE"/>
        </w:rPr>
        <w:t>lässt den Kaiser dies jedoch ablehnen und in einer Rede begründen, die trotz ihrer wahrscheinlichen Fiktionalität gut verdeutlich</w:t>
      </w:r>
      <w:r w:rsidR="005726F1">
        <w:rPr>
          <w:rFonts w:ascii="Times New Roman" w:hAnsi="Times New Roman" w:cs="Times New Roman"/>
          <w:sz w:val="24"/>
          <w:szCs w:val="24"/>
          <w:lang w:val="de-DE"/>
        </w:rPr>
        <w:t>t</w:t>
      </w:r>
      <w:r w:rsidRPr="00880DCF">
        <w:rPr>
          <w:rFonts w:ascii="Times New Roman" w:hAnsi="Times New Roman" w:cs="Times New Roman"/>
          <w:sz w:val="24"/>
          <w:szCs w:val="24"/>
          <w:lang w:val="de-DE"/>
        </w:rPr>
        <w:t xml:space="preserve">, welchen Gehalt </w:t>
      </w:r>
      <w:r w:rsidR="00AE0EC4">
        <w:rPr>
          <w:rFonts w:ascii="Times New Roman" w:hAnsi="Times New Roman" w:cs="Times New Roman"/>
          <w:sz w:val="24"/>
          <w:szCs w:val="24"/>
          <w:lang w:val="de-DE"/>
        </w:rPr>
        <w:t xml:space="preserve">der </w:t>
      </w:r>
      <w:r w:rsidRPr="00880DCF">
        <w:rPr>
          <w:rFonts w:ascii="Times New Roman" w:hAnsi="Times New Roman" w:cs="Times New Roman"/>
          <w:sz w:val="24"/>
          <w:szCs w:val="24"/>
          <w:lang w:val="de-DE"/>
        </w:rPr>
        <w:t xml:space="preserve">symbolisch gedeutete Rückzug eines Senators von der Seite des Kaisers evozieren konnte und warum ein </w:t>
      </w:r>
      <w:r w:rsidR="00AE0EC4">
        <w:rPr>
          <w:rFonts w:ascii="Times New Roman" w:hAnsi="Times New Roman" w:cs="Times New Roman"/>
          <w:sz w:val="24"/>
          <w:szCs w:val="24"/>
          <w:lang w:val="de-DE"/>
        </w:rPr>
        <w:t xml:space="preserve">‚schlechter‘ </w:t>
      </w:r>
      <w:r w:rsidRPr="00880DCF">
        <w:rPr>
          <w:rFonts w:ascii="Times New Roman" w:hAnsi="Times New Roman" w:cs="Times New Roman"/>
          <w:sz w:val="24"/>
          <w:szCs w:val="24"/>
          <w:lang w:val="de-DE"/>
        </w:rPr>
        <w:t xml:space="preserve">Kaiser </w:t>
      </w:r>
      <w:r w:rsidR="00AE0EC4">
        <w:rPr>
          <w:rFonts w:ascii="Times New Roman" w:hAnsi="Times New Roman" w:cs="Times New Roman"/>
          <w:sz w:val="24"/>
          <w:szCs w:val="24"/>
          <w:lang w:val="de-DE"/>
        </w:rPr>
        <w:t xml:space="preserve">wie Nero </w:t>
      </w:r>
      <w:r w:rsidRPr="00880DCF">
        <w:rPr>
          <w:rFonts w:ascii="Times New Roman" w:hAnsi="Times New Roman" w:cs="Times New Roman"/>
          <w:sz w:val="24"/>
          <w:szCs w:val="24"/>
          <w:lang w:val="de-DE"/>
        </w:rPr>
        <w:t>nach Tacitus Meinung dergleichen ablehnen würde</w:t>
      </w:r>
      <w:r>
        <w:rPr>
          <w:rFonts w:ascii="Times New Roman" w:hAnsi="Times New Roman" w:cs="Times New Roman"/>
          <w:sz w:val="24"/>
          <w:szCs w:val="24"/>
          <w:lang w:val="de-DE"/>
        </w:rPr>
        <w:t xml:space="preserve">: </w:t>
      </w:r>
      <w:r>
        <w:rPr>
          <w:rFonts w:ascii="Times New Roman" w:hAnsi="Times New Roman" w:cs="Times New Roman"/>
          <w:i/>
          <w:sz w:val="24"/>
          <w:szCs w:val="24"/>
        </w:rPr>
        <w:t>‚</w:t>
      </w:r>
      <w:r w:rsidRPr="00880DCF">
        <w:rPr>
          <w:rStyle w:val="n0x87d3550x0x87c4c28"/>
          <w:rFonts w:ascii="Times New Roman" w:hAnsi="Times New Roman" w:cs="Times New Roman"/>
          <w:i/>
          <w:sz w:val="24"/>
          <w:szCs w:val="24"/>
          <w:lang w:val="la-Latn"/>
        </w:rPr>
        <w:t>non tua moderatio</w:t>
      </w:r>
      <w:r>
        <w:rPr>
          <w:rStyle w:val="n0x87d3550x0x87c4c28"/>
          <w:rFonts w:ascii="Times New Roman" w:hAnsi="Times New Roman" w:cs="Times New Roman"/>
          <w:i/>
          <w:sz w:val="24"/>
          <w:szCs w:val="24"/>
        </w:rPr>
        <w:t xml:space="preserve">‘, </w:t>
      </w:r>
      <w:r w:rsidRPr="00880DCF">
        <w:rPr>
          <w:rStyle w:val="n0x87d3550x0x87c4c28"/>
          <w:rFonts w:ascii="Times New Roman" w:hAnsi="Times New Roman" w:cs="Times New Roman"/>
          <w:sz w:val="24"/>
          <w:szCs w:val="24"/>
          <w:lang w:val="la-Latn"/>
        </w:rPr>
        <w:t xml:space="preserve">so der </w:t>
      </w:r>
      <w:r w:rsidR="00AE0EC4">
        <w:rPr>
          <w:rStyle w:val="n0x87d3550x0x87c4c28"/>
          <w:rFonts w:ascii="Times New Roman" w:hAnsi="Times New Roman" w:cs="Times New Roman"/>
          <w:sz w:val="24"/>
          <w:szCs w:val="24"/>
        </w:rPr>
        <w:t xml:space="preserve">Tyrann </w:t>
      </w:r>
      <w:r w:rsidRPr="00880DCF">
        <w:rPr>
          <w:rStyle w:val="n0x87d3550x0x87c4c28"/>
          <w:rFonts w:ascii="Times New Roman" w:hAnsi="Times New Roman" w:cs="Times New Roman"/>
          <w:sz w:val="24"/>
          <w:szCs w:val="24"/>
          <w:lang w:val="la-Latn"/>
        </w:rPr>
        <w:t>der Annalen</w:t>
      </w:r>
      <w:r>
        <w:rPr>
          <w:rStyle w:val="n0x87d3550x0x87c4c28"/>
          <w:rFonts w:ascii="Times New Roman" w:hAnsi="Times New Roman" w:cs="Times New Roman"/>
          <w:i/>
          <w:sz w:val="24"/>
          <w:szCs w:val="24"/>
        </w:rPr>
        <w:t>, ‚</w:t>
      </w:r>
      <w:r w:rsidRPr="00880DCF">
        <w:rPr>
          <w:rStyle w:val="n0x87d3550x0x87c4c28"/>
          <w:rFonts w:ascii="Times New Roman" w:hAnsi="Times New Roman" w:cs="Times New Roman"/>
          <w:i/>
          <w:sz w:val="24"/>
          <w:szCs w:val="24"/>
          <w:lang w:val="la-Latn"/>
        </w:rPr>
        <w:t xml:space="preserve">si reddideris pecuniam, nec quies, si reliqueris principem, sed mea avaritia, meae crudelitatis metus in ore </w:t>
      </w:r>
      <w:r w:rsidRPr="00AE0EC4">
        <w:rPr>
          <w:rStyle w:val="n0x87d3550x0x87c4c28"/>
          <w:rFonts w:ascii="Times New Roman" w:hAnsi="Times New Roman" w:cs="Times New Roman"/>
          <w:i/>
          <w:sz w:val="24"/>
          <w:szCs w:val="24"/>
          <w:lang w:val="la-Latn"/>
        </w:rPr>
        <w:t>omnium versabitur.‘</w:t>
      </w:r>
      <w:r w:rsidRPr="00AE0EC4">
        <w:rPr>
          <w:rStyle w:val="Funotenzeichen"/>
          <w:rFonts w:ascii="Times New Roman" w:hAnsi="Times New Roman" w:cs="Times New Roman"/>
          <w:sz w:val="24"/>
          <w:szCs w:val="24"/>
          <w:lang w:val="la-Latn"/>
        </w:rPr>
        <w:footnoteReference w:id="171"/>
      </w:r>
      <w:r w:rsidRPr="00AE0EC4">
        <w:rPr>
          <w:rStyle w:val="n0x87d3550x0x87c4c28"/>
          <w:rFonts w:ascii="Times New Roman" w:hAnsi="Times New Roman" w:cs="Times New Roman"/>
          <w:sz w:val="24"/>
          <w:szCs w:val="24"/>
        </w:rPr>
        <w:t xml:space="preserve"> </w:t>
      </w:r>
      <w:r w:rsidR="00AE0EC4">
        <w:rPr>
          <w:rStyle w:val="n0x87d3550x0x87c4c28"/>
          <w:rFonts w:ascii="Times New Roman" w:hAnsi="Times New Roman" w:cs="Times New Roman"/>
          <w:sz w:val="24"/>
          <w:szCs w:val="24"/>
        </w:rPr>
        <w:t xml:space="preserve">Tacitus berichtet, </w:t>
      </w:r>
      <w:r w:rsidR="00AE0EC4">
        <w:rPr>
          <w:rFonts w:ascii="Times New Roman" w:hAnsi="Times New Roman" w:cs="Times New Roman"/>
          <w:sz w:val="24"/>
          <w:szCs w:val="24"/>
          <w:lang w:val="de-DE"/>
        </w:rPr>
        <w:t xml:space="preserve">Seneca habe </w:t>
      </w:r>
      <w:r w:rsidRPr="00AE0EC4">
        <w:rPr>
          <w:rFonts w:ascii="Times New Roman" w:hAnsi="Times New Roman" w:cs="Times New Roman"/>
          <w:sz w:val="24"/>
          <w:szCs w:val="24"/>
          <w:lang w:val="de-DE"/>
        </w:rPr>
        <w:t>daraufhin zwar seinen Dank ausgesprochen, doch die Lebensweise, wie sie mit seiner bisherigen Machtstellung einhergegangen war, geändert</w:t>
      </w:r>
      <w:r w:rsidR="00D65EF9">
        <w:rPr>
          <w:rFonts w:ascii="Times New Roman" w:hAnsi="Times New Roman" w:cs="Times New Roman"/>
          <w:sz w:val="24"/>
          <w:szCs w:val="24"/>
          <w:lang w:val="de-DE"/>
        </w:rPr>
        <w:t>: E</w:t>
      </w:r>
      <w:r w:rsidRPr="00AE0EC4">
        <w:rPr>
          <w:rFonts w:ascii="Times New Roman" w:hAnsi="Times New Roman" w:cs="Times New Roman"/>
          <w:sz w:val="24"/>
          <w:szCs w:val="24"/>
          <w:lang w:val="de-DE"/>
        </w:rPr>
        <w:t xml:space="preserve">r </w:t>
      </w:r>
      <w:r w:rsidR="00D65EF9">
        <w:rPr>
          <w:rFonts w:ascii="Times New Roman" w:hAnsi="Times New Roman" w:cs="Times New Roman"/>
          <w:sz w:val="24"/>
          <w:szCs w:val="24"/>
          <w:lang w:val="de-DE"/>
        </w:rPr>
        <w:t xml:space="preserve">habe </w:t>
      </w:r>
      <w:r w:rsidRPr="00AE0EC4">
        <w:rPr>
          <w:rFonts w:ascii="Times New Roman" w:hAnsi="Times New Roman" w:cs="Times New Roman"/>
          <w:sz w:val="24"/>
          <w:szCs w:val="24"/>
          <w:lang w:val="de-DE"/>
        </w:rPr>
        <w:t xml:space="preserve">den Zustrom </w:t>
      </w:r>
      <w:r w:rsidR="00D65EF9">
        <w:rPr>
          <w:rFonts w:ascii="Times New Roman" w:hAnsi="Times New Roman" w:cs="Times New Roman"/>
          <w:sz w:val="24"/>
          <w:szCs w:val="24"/>
          <w:lang w:val="de-DE"/>
        </w:rPr>
        <w:t xml:space="preserve">an </w:t>
      </w:r>
      <w:r w:rsidRPr="00AE0EC4">
        <w:rPr>
          <w:rFonts w:ascii="Times New Roman" w:hAnsi="Times New Roman" w:cs="Times New Roman"/>
          <w:sz w:val="24"/>
          <w:szCs w:val="24"/>
          <w:lang w:val="de-DE"/>
        </w:rPr>
        <w:t>Besucher</w:t>
      </w:r>
      <w:r w:rsidR="00D65EF9">
        <w:rPr>
          <w:rFonts w:ascii="Times New Roman" w:hAnsi="Times New Roman" w:cs="Times New Roman"/>
          <w:sz w:val="24"/>
          <w:szCs w:val="24"/>
          <w:lang w:val="de-DE"/>
        </w:rPr>
        <w:t>n</w:t>
      </w:r>
      <w:r w:rsidRPr="00AE0EC4">
        <w:rPr>
          <w:rFonts w:ascii="Times New Roman" w:hAnsi="Times New Roman" w:cs="Times New Roman"/>
          <w:sz w:val="24"/>
          <w:szCs w:val="24"/>
          <w:lang w:val="de-DE"/>
        </w:rPr>
        <w:t xml:space="preserve"> ein</w:t>
      </w:r>
      <w:r w:rsidR="00D65EF9">
        <w:rPr>
          <w:rFonts w:ascii="Times New Roman" w:hAnsi="Times New Roman" w:cs="Times New Roman"/>
          <w:sz w:val="24"/>
          <w:szCs w:val="24"/>
          <w:lang w:val="de-DE"/>
        </w:rPr>
        <w:t>ge</w:t>
      </w:r>
      <w:r w:rsidR="008A5F12">
        <w:rPr>
          <w:rFonts w:ascii="Times New Roman" w:hAnsi="Times New Roman" w:cs="Times New Roman"/>
          <w:sz w:val="24"/>
          <w:szCs w:val="24"/>
          <w:lang w:val="de-DE"/>
        </w:rPr>
        <w:t>schränkt</w:t>
      </w:r>
      <w:r w:rsidRPr="00AE0EC4">
        <w:rPr>
          <w:rFonts w:ascii="Times New Roman" w:hAnsi="Times New Roman" w:cs="Times New Roman"/>
          <w:sz w:val="24"/>
          <w:szCs w:val="24"/>
          <w:lang w:val="de-DE"/>
        </w:rPr>
        <w:t>, es vermied</w:t>
      </w:r>
      <w:r w:rsidR="00D65EF9">
        <w:rPr>
          <w:rFonts w:ascii="Times New Roman" w:hAnsi="Times New Roman" w:cs="Times New Roman"/>
          <w:sz w:val="24"/>
          <w:szCs w:val="24"/>
          <w:lang w:val="de-DE"/>
        </w:rPr>
        <w:t>en</w:t>
      </w:r>
      <w:r w:rsidRPr="00AE0EC4">
        <w:rPr>
          <w:rFonts w:ascii="Times New Roman" w:hAnsi="Times New Roman" w:cs="Times New Roman"/>
          <w:sz w:val="24"/>
          <w:szCs w:val="24"/>
          <w:lang w:val="de-DE"/>
        </w:rPr>
        <w:t>, mit Gefolge au</w:t>
      </w:r>
      <w:r w:rsidR="00443406">
        <w:rPr>
          <w:rFonts w:ascii="Times New Roman" w:hAnsi="Times New Roman" w:cs="Times New Roman"/>
          <w:sz w:val="24"/>
          <w:szCs w:val="24"/>
          <w:lang w:val="de-DE"/>
        </w:rPr>
        <w:t>fzutreten,</w:t>
      </w:r>
      <w:r w:rsidRPr="00AE0EC4">
        <w:rPr>
          <w:rFonts w:ascii="Times New Roman" w:hAnsi="Times New Roman" w:cs="Times New Roman"/>
          <w:sz w:val="24"/>
          <w:szCs w:val="24"/>
          <w:lang w:val="de-DE"/>
        </w:rPr>
        <w:t xml:space="preserve"> und sich nur noch selten in der Stadt blicken l</w:t>
      </w:r>
      <w:r w:rsidR="00D65EF9">
        <w:rPr>
          <w:rFonts w:ascii="Times New Roman" w:hAnsi="Times New Roman" w:cs="Times New Roman"/>
          <w:sz w:val="24"/>
          <w:szCs w:val="24"/>
          <w:lang w:val="de-DE"/>
        </w:rPr>
        <w:t>assen</w:t>
      </w:r>
      <w:r w:rsidRPr="00AE0EC4">
        <w:rPr>
          <w:rFonts w:ascii="Times New Roman" w:hAnsi="Times New Roman" w:cs="Times New Roman"/>
          <w:sz w:val="24"/>
          <w:szCs w:val="24"/>
          <w:lang w:val="de-DE"/>
        </w:rPr>
        <w:t xml:space="preserve">, als ob seine angegriffene Gesundheit </w:t>
      </w:r>
      <w:r w:rsidRPr="00AE0EC4">
        <w:rPr>
          <w:rFonts w:ascii="Times New Roman" w:hAnsi="Times New Roman" w:cs="Times New Roman"/>
          <w:sz w:val="24"/>
          <w:szCs w:val="24"/>
          <w:lang w:val="de-DE"/>
        </w:rPr>
        <w:lastRenderedPageBreak/>
        <w:t>oder seine philosophischen Studien ihn zu</w:t>
      </w:r>
      <w:r w:rsidR="005726F1">
        <w:rPr>
          <w:rFonts w:ascii="Times New Roman" w:hAnsi="Times New Roman" w:cs="Times New Roman"/>
          <w:sz w:val="24"/>
          <w:szCs w:val="24"/>
          <w:lang w:val="de-DE"/>
        </w:rPr>
        <w:t xml:space="preserve"> H</w:t>
      </w:r>
      <w:r w:rsidRPr="00AE0EC4">
        <w:rPr>
          <w:rFonts w:ascii="Times New Roman" w:hAnsi="Times New Roman" w:cs="Times New Roman"/>
          <w:sz w:val="24"/>
          <w:szCs w:val="24"/>
          <w:lang w:val="de-DE"/>
        </w:rPr>
        <w:t>ause festhielten</w:t>
      </w:r>
      <w:r w:rsidR="00AE0EC4">
        <w:rPr>
          <w:rFonts w:ascii="Times New Roman" w:hAnsi="Times New Roman" w:cs="Times New Roman"/>
          <w:sz w:val="24"/>
          <w:szCs w:val="24"/>
          <w:lang w:val="de-DE"/>
        </w:rPr>
        <w:t>.</w:t>
      </w:r>
      <w:r w:rsidR="00AE0EC4">
        <w:rPr>
          <w:rStyle w:val="Funotenzeichen"/>
          <w:rFonts w:ascii="Times New Roman" w:hAnsi="Times New Roman" w:cs="Times New Roman"/>
          <w:sz w:val="24"/>
          <w:szCs w:val="24"/>
          <w:lang w:val="de-DE"/>
        </w:rPr>
        <w:footnoteReference w:id="172"/>
      </w:r>
      <w:r w:rsidR="00AE0EC4">
        <w:rPr>
          <w:rFonts w:ascii="Times New Roman" w:hAnsi="Times New Roman" w:cs="Times New Roman"/>
          <w:sz w:val="24"/>
          <w:szCs w:val="24"/>
          <w:lang w:val="de-DE"/>
        </w:rPr>
        <w:t xml:space="preserve"> Doch vermochte auch Seneca </w:t>
      </w:r>
      <w:r w:rsidR="00443406">
        <w:rPr>
          <w:rFonts w:ascii="Times New Roman" w:hAnsi="Times New Roman" w:cs="Times New Roman"/>
          <w:sz w:val="24"/>
          <w:szCs w:val="24"/>
          <w:lang w:val="de-DE"/>
        </w:rPr>
        <w:t xml:space="preserve">langfristig </w:t>
      </w:r>
      <w:r w:rsidR="00AE0EC4">
        <w:rPr>
          <w:rFonts w:ascii="Times New Roman" w:hAnsi="Times New Roman" w:cs="Times New Roman"/>
          <w:sz w:val="24"/>
          <w:szCs w:val="24"/>
          <w:lang w:val="de-DE"/>
        </w:rPr>
        <w:t>nicht, sich auf diese Weise zu retten.</w:t>
      </w:r>
    </w:p>
    <w:p w:rsidR="00F37C19" w:rsidRPr="006F1559" w:rsidRDefault="005726F1" w:rsidP="000321FF">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t>D</w:t>
      </w:r>
      <w:r w:rsidR="00F4475D">
        <w:rPr>
          <w:rFonts w:ascii="Times New Roman" w:hAnsi="Times New Roman" w:cs="Times New Roman"/>
          <w:color w:val="000000"/>
          <w:sz w:val="24"/>
          <w:szCs w:val="24"/>
          <w:lang w:val="de-DE"/>
        </w:rPr>
        <w:t xml:space="preserve">ass </w:t>
      </w:r>
      <w:r w:rsidR="0000674E">
        <w:rPr>
          <w:rFonts w:ascii="Times New Roman" w:hAnsi="Times New Roman" w:cs="Times New Roman"/>
          <w:color w:val="000000"/>
          <w:sz w:val="24"/>
          <w:szCs w:val="24"/>
          <w:lang w:val="de-DE"/>
        </w:rPr>
        <w:t>ein Kaiser</w:t>
      </w:r>
      <w:r w:rsidR="00F4475D">
        <w:rPr>
          <w:rFonts w:ascii="Times New Roman" w:hAnsi="Times New Roman" w:cs="Times New Roman"/>
          <w:color w:val="000000"/>
          <w:sz w:val="24"/>
          <w:szCs w:val="24"/>
          <w:lang w:val="de-DE"/>
        </w:rPr>
        <w:t xml:space="preserve"> Senatoren </w:t>
      </w:r>
      <w:r w:rsidR="0000674E">
        <w:rPr>
          <w:rFonts w:ascii="Times New Roman" w:hAnsi="Times New Roman" w:cs="Times New Roman"/>
          <w:color w:val="000000"/>
          <w:sz w:val="24"/>
          <w:szCs w:val="24"/>
          <w:lang w:val="de-DE"/>
        </w:rPr>
        <w:t xml:space="preserve">lediglich </w:t>
      </w:r>
      <w:r w:rsidR="00F4475D">
        <w:rPr>
          <w:rFonts w:ascii="Times New Roman" w:hAnsi="Times New Roman" w:cs="Times New Roman"/>
          <w:color w:val="000000"/>
          <w:sz w:val="24"/>
          <w:szCs w:val="24"/>
          <w:lang w:val="de-DE"/>
        </w:rPr>
        <w:t xml:space="preserve">aufgrund ihres Ansehens, </w:t>
      </w:r>
      <w:r>
        <w:rPr>
          <w:rFonts w:ascii="Times New Roman" w:hAnsi="Times New Roman" w:cs="Times New Roman"/>
          <w:color w:val="000000"/>
          <w:sz w:val="24"/>
          <w:szCs w:val="24"/>
          <w:lang w:val="de-DE"/>
        </w:rPr>
        <w:t xml:space="preserve">ihres </w:t>
      </w:r>
      <w:r w:rsidR="00F4475D">
        <w:rPr>
          <w:rFonts w:ascii="Times New Roman" w:hAnsi="Times New Roman" w:cs="Times New Roman"/>
          <w:color w:val="000000"/>
          <w:sz w:val="24"/>
          <w:szCs w:val="24"/>
          <w:lang w:val="de-DE"/>
        </w:rPr>
        <w:t>Reichtums</w:t>
      </w:r>
      <w:r w:rsidR="0000674E">
        <w:rPr>
          <w:rFonts w:ascii="Times New Roman" w:hAnsi="Times New Roman" w:cs="Times New Roman"/>
          <w:color w:val="000000"/>
          <w:sz w:val="24"/>
          <w:szCs w:val="24"/>
          <w:lang w:val="de-DE"/>
        </w:rPr>
        <w:t>, ihrer Herkunft</w:t>
      </w:r>
      <w:r w:rsidR="00F4475D">
        <w:rPr>
          <w:rFonts w:ascii="Times New Roman" w:hAnsi="Times New Roman" w:cs="Times New Roman"/>
          <w:color w:val="000000"/>
          <w:sz w:val="24"/>
          <w:szCs w:val="24"/>
          <w:lang w:val="de-DE"/>
        </w:rPr>
        <w:t xml:space="preserve"> oder </w:t>
      </w:r>
      <w:r>
        <w:rPr>
          <w:rFonts w:ascii="Times New Roman" w:hAnsi="Times New Roman" w:cs="Times New Roman"/>
          <w:color w:val="000000"/>
          <w:sz w:val="24"/>
          <w:szCs w:val="24"/>
          <w:lang w:val="de-DE"/>
        </w:rPr>
        <w:t xml:space="preserve">aufgrund von </w:t>
      </w:r>
      <w:r w:rsidR="0000674E">
        <w:rPr>
          <w:rFonts w:ascii="Times New Roman" w:hAnsi="Times New Roman" w:cs="Times New Roman"/>
          <w:color w:val="000000"/>
          <w:sz w:val="24"/>
          <w:szCs w:val="24"/>
          <w:lang w:val="de-DE"/>
        </w:rPr>
        <w:t>Gerüchte</w:t>
      </w:r>
      <w:r>
        <w:rPr>
          <w:rFonts w:ascii="Times New Roman" w:hAnsi="Times New Roman" w:cs="Times New Roman"/>
          <w:color w:val="000000"/>
          <w:sz w:val="24"/>
          <w:szCs w:val="24"/>
          <w:lang w:val="de-DE"/>
        </w:rPr>
        <w:t>n</w:t>
      </w:r>
      <w:r w:rsidR="0000674E">
        <w:rPr>
          <w:rFonts w:ascii="Times New Roman" w:hAnsi="Times New Roman" w:cs="Times New Roman"/>
          <w:color w:val="000000"/>
          <w:sz w:val="24"/>
          <w:szCs w:val="24"/>
          <w:lang w:val="de-DE"/>
        </w:rPr>
        <w:t xml:space="preserve">, </w:t>
      </w:r>
      <w:r w:rsidR="00F4475D">
        <w:rPr>
          <w:rFonts w:ascii="Times New Roman" w:hAnsi="Times New Roman" w:cs="Times New Roman"/>
          <w:color w:val="000000"/>
          <w:sz w:val="24"/>
          <w:szCs w:val="24"/>
          <w:lang w:val="de-DE"/>
        </w:rPr>
        <w:t xml:space="preserve">sie trachteten </w:t>
      </w:r>
      <w:r w:rsidR="0000674E">
        <w:rPr>
          <w:rFonts w:ascii="Times New Roman" w:hAnsi="Times New Roman" w:cs="Times New Roman"/>
          <w:color w:val="000000"/>
          <w:sz w:val="24"/>
          <w:szCs w:val="24"/>
          <w:lang w:val="de-DE"/>
        </w:rPr>
        <w:t xml:space="preserve">dem </w:t>
      </w:r>
      <w:r w:rsidR="0000674E" w:rsidRPr="0036419B">
        <w:rPr>
          <w:rFonts w:ascii="Times New Roman" w:hAnsi="Times New Roman" w:cs="Times New Roman"/>
          <w:i/>
          <w:color w:val="000000"/>
          <w:sz w:val="24"/>
          <w:szCs w:val="24"/>
          <w:lang w:val="la-Latn"/>
        </w:rPr>
        <w:t>princeps</w:t>
      </w:r>
      <w:r w:rsidR="0000674E">
        <w:rPr>
          <w:rFonts w:ascii="Times New Roman" w:hAnsi="Times New Roman" w:cs="Times New Roman"/>
          <w:color w:val="000000"/>
          <w:sz w:val="24"/>
          <w:szCs w:val="24"/>
          <w:lang w:val="de-DE"/>
        </w:rPr>
        <w:t xml:space="preserve"> </w:t>
      </w:r>
      <w:r w:rsidR="00F4475D">
        <w:rPr>
          <w:rFonts w:ascii="Times New Roman" w:hAnsi="Times New Roman" w:cs="Times New Roman"/>
          <w:color w:val="000000"/>
          <w:sz w:val="24"/>
          <w:szCs w:val="24"/>
          <w:lang w:val="de-DE"/>
        </w:rPr>
        <w:t>nach Leben und Herrschaft</w:t>
      </w:r>
      <w:r w:rsidR="0036419B">
        <w:rPr>
          <w:rFonts w:ascii="Times New Roman" w:hAnsi="Times New Roman" w:cs="Times New Roman"/>
          <w:color w:val="000000"/>
          <w:sz w:val="24"/>
          <w:szCs w:val="24"/>
          <w:lang w:val="de-DE"/>
        </w:rPr>
        <w:t xml:space="preserve">, </w:t>
      </w:r>
      <w:r w:rsidR="00F4475D">
        <w:rPr>
          <w:rFonts w:ascii="Times New Roman" w:hAnsi="Times New Roman" w:cs="Times New Roman"/>
          <w:color w:val="000000"/>
          <w:sz w:val="24"/>
          <w:szCs w:val="24"/>
          <w:lang w:val="de-DE"/>
        </w:rPr>
        <w:t>verfolg</w:t>
      </w:r>
      <w:r w:rsidR="0036419B">
        <w:rPr>
          <w:rFonts w:ascii="Times New Roman" w:hAnsi="Times New Roman" w:cs="Times New Roman"/>
          <w:color w:val="000000"/>
          <w:sz w:val="24"/>
          <w:szCs w:val="24"/>
          <w:lang w:val="de-DE"/>
        </w:rPr>
        <w:t>t habe, und zwar auch dann noch</w:t>
      </w:r>
      <w:r w:rsidR="00F4475D">
        <w:rPr>
          <w:rFonts w:ascii="Times New Roman" w:hAnsi="Times New Roman" w:cs="Times New Roman"/>
          <w:color w:val="000000"/>
          <w:sz w:val="24"/>
          <w:szCs w:val="24"/>
          <w:lang w:val="de-DE"/>
        </w:rPr>
        <w:t>, wenn die</w:t>
      </w:r>
      <w:r w:rsidR="0036419B">
        <w:rPr>
          <w:rFonts w:ascii="Times New Roman" w:hAnsi="Times New Roman" w:cs="Times New Roman"/>
          <w:color w:val="000000"/>
          <w:sz w:val="24"/>
          <w:szCs w:val="24"/>
          <w:lang w:val="de-DE"/>
        </w:rPr>
        <w:t xml:space="preserve"> betreffenden Aristokraten </w:t>
      </w:r>
      <w:r w:rsidR="00F4475D">
        <w:rPr>
          <w:rFonts w:ascii="Times New Roman" w:hAnsi="Times New Roman" w:cs="Times New Roman"/>
          <w:color w:val="000000"/>
          <w:sz w:val="24"/>
          <w:szCs w:val="24"/>
          <w:lang w:val="de-DE"/>
        </w:rPr>
        <w:t>versuch</w:t>
      </w:r>
      <w:r w:rsidR="0036419B">
        <w:rPr>
          <w:rFonts w:ascii="Times New Roman" w:hAnsi="Times New Roman" w:cs="Times New Roman"/>
          <w:color w:val="000000"/>
          <w:sz w:val="24"/>
          <w:szCs w:val="24"/>
          <w:lang w:val="de-DE"/>
        </w:rPr>
        <w:t>t</w:t>
      </w:r>
      <w:r w:rsidR="00F4475D">
        <w:rPr>
          <w:rFonts w:ascii="Times New Roman" w:hAnsi="Times New Roman" w:cs="Times New Roman"/>
          <w:color w:val="000000"/>
          <w:sz w:val="24"/>
          <w:szCs w:val="24"/>
          <w:lang w:val="de-DE"/>
        </w:rPr>
        <w:t xml:space="preserve">en, den </w:t>
      </w:r>
      <w:r w:rsidR="0036419B">
        <w:rPr>
          <w:rFonts w:ascii="Times New Roman" w:hAnsi="Times New Roman" w:cs="Times New Roman"/>
          <w:color w:val="000000"/>
          <w:sz w:val="24"/>
          <w:szCs w:val="24"/>
          <w:lang w:val="de-DE"/>
        </w:rPr>
        <w:t xml:space="preserve">angeblich völlig gegenstandslosen </w:t>
      </w:r>
      <w:r w:rsidR="00F4475D">
        <w:rPr>
          <w:rFonts w:ascii="Times New Roman" w:hAnsi="Times New Roman" w:cs="Times New Roman"/>
          <w:color w:val="000000"/>
          <w:sz w:val="24"/>
          <w:szCs w:val="24"/>
          <w:lang w:val="de-DE"/>
        </w:rPr>
        <w:t>Besorgnissen des Kaisers entgegenzu</w:t>
      </w:r>
      <w:r>
        <w:rPr>
          <w:rFonts w:ascii="Times New Roman" w:hAnsi="Times New Roman" w:cs="Times New Roman"/>
          <w:color w:val="000000"/>
          <w:sz w:val="24"/>
          <w:szCs w:val="24"/>
          <w:lang w:val="de-DE"/>
        </w:rPr>
        <w:t>wirk</w:t>
      </w:r>
      <w:r w:rsidR="00F4475D">
        <w:rPr>
          <w:rFonts w:ascii="Times New Roman" w:hAnsi="Times New Roman" w:cs="Times New Roman"/>
          <w:color w:val="000000"/>
          <w:sz w:val="24"/>
          <w:szCs w:val="24"/>
          <w:lang w:val="de-DE"/>
        </w:rPr>
        <w:t>en</w:t>
      </w:r>
      <w:r>
        <w:rPr>
          <w:rFonts w:ascii="Times New Roman" w:hAnsi="Times New Roman" w:cs="Times New Roman"/>
          <w:color w:val="000000"/>
          <w:sz w:val="24"/>
          <w:szCs w:val="24"/>
          <w:lang w:val="de-DE"/>
        </w:rPr>
        <w:t>, indem sie sich von jeder</w:t>
      </w:r>
      <w:r w:rsidR="00F4475D">
        <w:rPr>
          <w:rFonts w:ascii="Times New Roman" w:hAnsi="Times New Roman" w:cs="Times New Roman"/>
          <w:color w:val="000000"/>
          <w:sz w:val="24"/>
          <w:szCs w:val="24"/>
          <w:lang w:val="de-DE"/>
        </w:rPr>
        <w:t xml:space="preserve"> politische</w:t>
      </w:r>
      <w:r>
        <w:rPr>
          <w:rFonts w:ascii="Times New Roman" w:hAnsi="Times New Roman" w:cs="Times New Roman"/>
          <w:color w:val="000000"/>
          <w:sz w:val="24"/>
          <w:szCs w:val="24"/>
          <w:lang w:val="de-DE"/>
        </w:rPr>
        <w:t>n</w:t>
      </w:r>
      <w:r w:rsidR="00F4475D">
        <w:rPr>
          <w:rFonts w:ascii="Times New Roman" w:hAnsi="Times New Roman" w:cs="Times New Roman"/>
          <w:color w:val="000000"/>
          <w:sz w:val="24"/>
          <w:szCs w:val="24"/>
          <w:lang w:val="de-DE"/>
        </w:rPr>
        <w:t xml:space="preserve"> Betätigung</w:t>
      </w:r>
      <w:r w:rsidR="0036419B">
        <w:rPr>
          <w:rFonts w:ascii="Times New Roman" w:hAnsi="Times New Roman" w:cs="Times New Roman"/>
          <w:color w:val="000000"/>
          <w:sz w:val="24"/>
          <w:szCs w:val="24"/>
          <w:lang w:val="de-DE"/>
        </w:rPr>
        <w:t xml:space="preserve"> </w:t>
      </w:r>
      <w:r w:rsidR="00F4475D">
        <w:rPr>
          <w:rFonts w:ascii="Times New Roman" w:hAnsi="Times New Roman" w:cs="Times New Roman"/>
          <w:color w:val="000000"/>
          <w:sz w:val="24"/>
          <w:szCs w:val="24"/>
          <w:lang w:val="de-DE"/>
        </w:rPr>
        <w:t>zurückzogen</w:t>
      </w:r>
      <w:r w:rsidR="0036419B">
        <w:rPr>
          <w:rFonts w:ascii="Times New Roman" w:hAnsi="Times New Roman" w:cs="Times New Roman"/>
          <w:color w:val="000000"/>
          <w:sz w:val="24"/>
          <w:szCs w:val="24"/>
          <w:lang w:val="de-DE"/>
        </w:rPr>
        <w:t xml:space="preserve">, stellt dabei offensichtlich ein Element der </w:t>
      </w:r>
      <w:r w:rsidR="001B6915">
        <w:rPr>
          <w:rFonts w:ascii="Times New Roman" w:hAnsi="Times New Roman" w:cs="Times New Roman"/>
          <w:color w:val="000000"/>
          <w:sz w:val="24"/>
          <w:szCs w:val="24"/>
          <w:lang w:val="de-DE"/>
        </w:rPr>
        <w:t>Tyrannentopik dar, mittels deren</w:t>
      </w:r>
      <w:r w:rsidR="0036419B">
        <w:rPr>
          <w:rFonts w:ascii="Times New Roman" w:hAnsi="Times New Roman" w:cs="Times New Roman"/>
          <w:color w:val="000000"/>
          <w:sz w:val="24"/>
          <w:szCs w:val="24"/>
          <w:lang w:val="de-DE"/>
        </w:rPr>
        <w:t xml:space="preserve"> antike Autoren römische Herrscher zu ‚schlechten‘ Kaisern stilisierten. </w:t>
      </w:r>
      <w:r w:rsidR="00F37C19">
        <w:rPr>
          <w:rFonts w:ascii="Times New Roman" w:hAnsi="Times New Roman" w:cs="Times New Roman"/>
          <w:sz w:val="24"/>
          <w:szCs w:val="24"/>
          <w:lang w:val="de-DE"/>
        </w:rPr>
        <w:t>Hingegen wu</w:t>
      </w:r>
      <w:r w:rsidR="00F37C19" w:rsidRPr="006F1559">
        <w:rPr>
          <w:rFonts w:ascii="Times New Roman" w:hAnsi="Times New Roman" w:cs="Times New Roman"/>
          <w:sz w:val="24"/>
          <w:szCs w:val="24"/>
          <w:lang w:val="de-DE"/>
        </w:rPr>
        <w:t>rd</w:t>
      </w:r>
      <w:r w:rsidR="00F37C19">
        <w:rPr>
          <w:rFonts w:ascii="Times New Roman" w:hAnsi="Times New Roman" w:cs="Times New Roman"/>
          <w:sz w:val="24"/>
          <w:szCs w:val="24"/>
          <w:lang w:val="de-DE"/>
        </w:rPr>
        <w:t>e</w:t>
      </w:r>
      <w:r w:rsidR="00F37C19" w:rsidRPr="006F1559">
        <w:rPr>
          <w:rFonts w:ascii="Times New Roman" w:hAnsi="Times New Roman" w:cs="Times New Roman"/>
          <w:sz w:val="24"/>
          <w:szCs w:val="24"/>
          <w:lang w:val="de-DE"/>
        </w:rPr>
        <w:t xml:space="preserve"> es gar zur Kaisertugend erhoben, wenn ein </w:t>
      </w:r>
      <w:r w:rsidR="007A3CCA" w:rsidRPr="007A3CCA">
        <w:rPr>
          <w:rFonts w:ascii="Times New Roman" w:hAnsi="Times New Roman" w:cs="Times New Roman"/>
          <w:i/>
          <w:sz w:val="24"/>
          <w:szCs w:val="24"/>
          <w:lang w:val="la-Latn"/>
        </w:rPr>
        <w:t>princeps</w:t>
      </w:r>
      <w:r w:rsidR="007A3CCA">
        <w:rPr>
          <w:rFonts w:ascii="Times New Roman" w:hAnsi="Times New Roman" w:cs="Times New Roman"/>
          <w:sz w:val="24"/>
          <w:szCs w:val="24"/>
          <w:lang w:val="de-DE"/>
        </w:rPr>
        <w:t xml:space="preserve"> </w:t>
      </w:r>
      <w:r w:rsidR="00F37C19" w:rsidRPr="006F1559">
        <w:rPr>
          <w:rFonts w:ascii="Times New Roman" w:hAnsi="Times New Roman" w:cs="Times New Roman"/>
          <w:sz w:val="24"/>
          <w:szCs w:val="24"/>
          <w:lang w:val="de-DE"/>
        </w:rPr>
        <w:t>die Abwesenheit eines Senators nicht übel nahm</w:t>
      </w:r>
      <w:r w:rsidR="0036419B">
        <w:rPr>
          <w:rFonts w:ascii="Times New Roman" w:hAnsi="Times New Roman" w:cs="Times New Roman"/>
          <w:sz w:val="24"/>
          <w:szCs w:val="24"/>
          <w:lang w:val="de-DE"/>
        </w:rPr>
        <w:t xml:space="preserve"> – bzw. ein Kaiser wurde zum ‚guten‘ Herrscher</w:t>
      </w:r>
      <w:r w:rsidR="00502323">
        <w:rPr>
          <w:rFonts w:ascii="Times New Roman" w:hAnsi="Times New Roman" w:cs="Times New Roman"/>
          <w:sz w:val="24"/>
          <w:szCs w:val="24"/>
          <w:lang w:val="de-DE"/>
        </w:rPr>
        <w:t xml:space="preserve"> erklärt</w:t>
      </w:r>
      <w:r w:rsidR="0036419B">
        <w:rPr>
          <w:rFonts w:ascii="Times New Roman" w:hAnsi="Times New Roman" w:cs="Times New Roman"/>
          <w:sz w:val="24"/>
          <w:szCs w:val="24"/>
          <w:lang w:val="de-DE"/>
        </w:rPr>
        <w:t xml:space="preserve">, indem </w:t>
      </w:r>
      <w:r w:rsidR="00502323">
        <w:rPr>
          <w:rFonts w:ascii="Times New Roman" w:hAnsi="Times New Roman" w:cs="Times New Roman"/>
          <w:sz w:val="24"/>
          <w:szCs w:val="24"/>
          <w:lang w:val="de-DE"/>
        </w:rPr>
        <w:t xml:space="preserve">ihm unter anderem </w:t>
      </w:r>
      <w:r w:rsidR="002B7FB0">
        <w:rPr>
          <w:rFonts w:ascii="Times New Roman" w:hAnsi="Times New Roman" w:cs="Times New Roman"/>
          <w:sz w:val="24"/>
          <w:szCs w:val="24"/>
          <w:lang w:val="de-DE"/>
        </w:rPr>
        <w:t xml:space="preserve">die </w:t>
      </w:r>
      <w:r w:rsidR="0036419B">
        <w:rPr>
          <w:rFonts w:ascii="Times New Roman" w:hAnsi="Times New Roman" w:cs="Times New Roman"/>
          <w:sz w:val="24"/>
          <w:szCs w:val="24"/>
          <w:lang w:val="de-DE"/>
        </w:rPr>
        <w:t>Tugend</w:t>
      </w:r>
      <w:r w:rsidR="00502323">
        <w:rPr>
          <w:rFonts w:ascii="Times New Roman" w:hAnsi="Times New Roman" w:cs="Times New Roman"/>
          <w:sz w:val="24"/>
          <w:szCs w:val="24"/>
          <w:lang w:val="de-DE"/>
        </w:rPr>
        <w:t xml:space="preserve"> zugeschrieben wurde,</w:t>
      </w:r>
      <w:r w:rsidR="0036419B">
        <w:rPr>
          <w:rFonts w:ascii="Times New Roman" w:hAnsi="Times New Roman" w:cs="Times New Roman"/>
          <w:sz w:val="24"/>
          <w:szCs w:val="24"/>
          <w:lang w:val="de-DE"/>
        </w:rPr>
        <w:t xml:space="preserve"> die Absenz seiner Aristokraten mit Fassung zu tra</w:t>
      </w:r>
      <w:r w:rsidR="00502323">
        <w:rPr>
          <w:rFonts w:ascii="Times New Roman" w:hAnsi="Times New Roman" w:cs="Times New Roman"/>
          <w:sz w:val="24"/>
          <w:szCs w:val="24"/>
          <w:lang w:val="de-DE"/>
        </w:rPr>
        <w:t>gen</w:t>
      </w:r>
      <w:r w:rsidR="00F37C19" w:rsidRPr="006F1559">
        <w:rPr>
          <w:rFonts w:ascii="Times New Roman" w:hAnsi="Times New Roman" w:cs="Times New Roman"/>
          <w:sz w:val="24"/>
          <w:szCs w:val="24"/>
          <w:lang w:val="de-DE"/>
        </w:rPr>
        <w:t>.</w:t>
      </w:r>
      <w:r w:rsidR="00502323">
        <w:rPr>
          <w:rFonts w:ascii="Times New Roman" w:hAnsi="Times New Roman" w:cs="Times New Roman"/>
          <w:sz w:val="24"/>
          <w:szCs w:val="24"/>
          <w:lang w:val="de-DE"/>
        </w:rPr>
        <w:t xml:space="preserve"> Gut fassbar ist dies </w:t>
      </w:r>
      <w:r w:rsidR="00F37C19" w:rsidRPr="006F1559">
        <w:rPr>
          <w:rFonts w:ascii="Times New Roman" w:hAnsi="Times New Roman" w:cs="Times New Roman"/>
          <w:sz w:val="24"/>
          <w:szCs w:val="24"/>
          <w:lang w:val="de-DE"/>
        </w:rPr>
        <w:t>i</w:t>
      </w:r>
      <w:r w:rsidR="00502323">
        <w:rPr>
          <w:rFonts w:ascii="Times New Roman" w:hAnsi="Times New Roman" w:cs="Times New Roman"/>
          <w:sz w:val="24"/>
          <w:szCs w:val="24"/>
          <w:lang w:val="de-DE"/>
        </w:rPr>
        <w:t xml:space="preserve">m </w:t>
      </w:r>
      <w:r w:rsidR="00502323" w:rsidRPr="00502323">
        <w:rPr>
          <w:rFonts w:ascii="Times New Roman" w:hAnsi="Times New Roman" w:cs="Times New Roman"/>
          <w:i/>
          <w:sz w:val="24"/>
          <w:szCs w:val="24"/>
          <w:lang w:val="la-Latn"/>
        </w:rPr>
        <w:t>p</w:t>
      </w:r>
      <w:r w:rsidR="00F37C19" w:rsidRPr="00502323">
        <w:rPr>
          <w:rFonts w:ascii="Times New Roman" w:hAnsi="Times New Roman" w:cs="Times New Roman"/>
          <w:i/>
          <w:sz w:val="24"/>
          <w:szCs w:val="24"/>
          <w:lang w:val="la-Latn"/>
        </w:rPr>
        <w:t>anegyricus</w:t>
      </w:r>
      <w:r w:rsidR="00F37C19" w:rsidRPr="006F1559">
        <w:rPr>
          <w:rFonts w:ascii="Times New Roman" w:hAnsi="Times New Roman" w:cs="Times New Roman"/>
          <w:sz w:val="24"/>
          <w:szCs w:val="24"/>
          <w:lang w:val="de-DE"/>
        </w:rPr>
        <w:t xml:space="preserve"> </w:t>
      </w:r>
      <w:r w:rsidR="00502323">
        <w:rPr>
          <w:rFonts w:ascii="Times New Roman" w:hAnsi="Times New Roman" w:cs="Times New Roman"/>
          <w:sz w:val="24"/>
          <w:szCs w:val="24"/>
          <w:lang w:val="de-DE"/>
        </w:rPr>
        <w:t xml:space="preserve">des jüngeren Plinius </w:t>
      </w:r>
      <w:r w:rsidR="00F37C19" w:rsidRPr="006F1559">
        <w:rPr>
          <w:rFonts w:ascii="Times New Roman" w:hAnsi="Times New Roman" w:cs="Times New Roman"/>
          <w:sz w:val="24"/>
          <w:szCs w:val="24"/>
          <w:lang w:val="de-DE"/>
        </w:rPr>
        <w:t>auf den Kaiser Trajan</w:t>
      </w:r>
      <w:r w:rsidR="00502323">
        <w:rPr>
          <w:rFonts w:ascii="Times New Roman" w:hAnsi="Times New Roman" w:cs="Times New Roman"/>
          <w:sz w:val="24"/>
          <w:szCs w:val="24"/>
          <w:lang w:val="de-DE"/>
        </w:rPr>
        <w:t xml:space="preserve">, denn der Senator thematisiert in seiner Lobrede </w:t>
      </w:r>
      <w:r w:rsidR="00F37C19" w:rsidRPr="006F1559">
        <w:rPr>
          <w:rFonts w:ascii="Times New Roman" w:hAnsi="Times New Roman" w:cs="Times New Roman"/>
          <w:sz w:val="24"/>
          <w:szCs w:val="24"/>
          <w:lang w:val="de-DE"/>
        </w:rPr>
        <w:t>an verschiedener Stelle</w:t>
      </w:r>
      <w:r w:rsidR="00502323">
        <w:rPr>
          <w:rFonts w:ascii="Times New Roman" w:hAnsi="Times New Roman" w:cs="Times New Roman"/>
          <w:sz w:val="24"/>
          <w:szCs w:val="24"/>
          <w:lang w:val="de-DE"/>
        </w:rPr>
        <w:t xml:space="preserve"> auch die Frage, wie ein ‚guter‘ </w:t>
      </w:r>
      <w:r w:rsidR="00502323" w:rsidRPr="00502323">
        <w:rPr>
          <w:rFonts w:ascii="Times New Roman" w:hAnsi="Times New Roman" w:cs="Times New Roman"/>
          <w:i/>
          <w:sz w:val="24"/>
          <w:szCs w:val="24"/>
          <w:lang w:val="la-Latn"/>
        </w:rPr>
        <w:t>princeps</w:t>
      </w:r>
      <w:r w:rsidR="00502323">
        <w:rPr>
          <w:rFonts w:ascii="Times New Roman" w:hAnsi="Times New Roman" w:cs="Times New Roman"/>
          <w:sz w:val="24"/>
          <w:szCs w:val="24"/>
          <w:lang w:val="de-DE"/>
        </w:rPr>
        <w:t xml:space="preserve"> auf die Absenz von Senatoren reagieren sollte</w:t>
      </w:r>
      <w:r w:rsidR="000321FF">
        <w:rPr>
          <w:rFonts w:ascii="Times New Roman" w:hAnsi="Times New Roman" w:cs="Times New Roman"/>
          <w:sz w:val="24"/>
          <w:szCs w:val="24"/>
          <w:lang w:val="de-DE"/>
        </w:rPr>
        <w:t xml:space="preserve">, </w:t>
      </w:r>
      <w:r w:rsidR="00F37C19" w:rsidRPr="006F1559">
        <w:rPr>
          <w:rFonts w:ascii="Times New Roman" w:hAnsi="Times New Roman" w:cs="Times New Roman"/>
          <w:sz w:val="24"/>
          <w:szCs w:val="24"/>
          <w:lang w:val="de-DE"/>
        </w:rPr>
        <w:t xml:space="preserve">so etwa bei der Beschreibung der </w:t>
      </w:r>
      <w:r w:rsidR="00F37C19" w:rsidRPr="008A3DD9">
        <w:rPr>
          <w:rFonts w:ascii="Times New Roman" w:hAnsi="Times New Roman" w:cs="Times New Roman"/>
          <w:i/>
          <w:sz w:val="24"/>
          <w:szCs w:val="24"/>
          <w:lang w:val="la-Latn"/>
        </w:rPr>
        <w:t>salutatio</w:t>
      </w:r>
      <w:r w:rsidR="00130381">
        <w:rPr>
          <w:rFonts w:ascii="Times New Roman" w:hAnsi="Times New Roman" w:cs="Times New Roman"/>
          <w:sz w:val="24"/>
          <w:szCs w:val="24"/>
          <w:lang w:val="de-DE"/>
        </w:rPr>
        <w:t xml:space="preserve"> Trajans,</w:t>
      </w:r>
      <w:r w:rsidR="00F37C19" w:rsidRPr="006F1559">
        <w:rPr>
          <w:rFonts w:ascii="Times New Roman" w:hAnsi="Times New Roman" w:cs="Times New Roman"/>
          <w:sz w:val="24"/>
          <w:szCs w:val="24"/>
          <w:lang w:val="de-DE"/>
        </w:rPr>
        <w:t xml:space="preserve"> die </w:t>
      </w:r>
      <w:r w:rsidR="000321FF">
        <w:rPr>
          <w:rFonts w:ascii="Times New Roman" w:hAnsi="Times New Roman" w:cs="Times New Roman"/>
          <w:sz w:val="24"/>
          <w:szCs w:val="24"/>
          <w:lang w:val="de-DE"/>
        </w:rPr>
        <w:t xml:space="preserve">Plinius </w:t>
      </w:r>
      <w:r w:rsidR="00F37C19" w:rsidRPr="006F1559">
        <w:rPr>
          <w:rFonts w:ascii="Times New Roman" w:hAnsi="Times New Roman" w:cs="Times New Roman"/>
          <w:sz w:val="24"/>
          <w:szCs w:val="24"/>
          <w:lang w:val="de-DE"/>
        </w:rPr>
        <w:t xml:space="preserve">mit </w:t>
      </w:r>
      <w:r w:rsidR="000321FF">
        <w:rPr>
          <w:rFonts w:ascii="Times New Roman" w:hAnsi="Times New Roman" w:cs="Times New Roman"/>
          <w:sz w:val="24"/>
          <w:szCs w:val="24"/>
          <w:lang w:val="de-DE"/>
        </w:rPr>
        <w:t xml:space="preserve">dem </w:t>
      </w:r>
      <w:r w:rsidR="00F37C19" w:rsidRPr="006F1559">
        <w:rPr>
          <w:rFonts w:ascii="Times New Roman" w:hAnsi="Times New Roman" w:cs="Times New Roman"/>
          <w:sz w:val="24"/>
          <w:szCs w:val="24"/>
          <w:lang w:val="de-DE"/>
        </w:rPr>
        <w:t>Morgenemp</w:t>
      </w:r>
      <w:r w:rsidR="00502323">
        <w:rPr>
          <w:rFonts w:ascii="Times New Roman" w:hAnsi="Times New Roman" w:cs="Times New Roman"/>
          <w:sz w:val="24"/>
          <w:szCs w:val="24"/>
          <w:lang w:val="de-DE"/>
        </w:rPr>
        <w:t xml:space="preserve">fang </w:t>
      </w:r>
      <w:r w:rsidR="000321FF">
        <w:rPr>
          <w:rFonts w:ascii="Times New Roman" w:hAnsi="Times New Roman" w:cs="Times New Roman"/>
          <w:sz w:val="24"/>
          <w:szCs w:val="24"/>
          <w:lang w:val="de-DE"/>
        </w:rPr>
        <w:t xml:space="preserve">des </w:t>
      </w:r>
      <w:r w:rsidR="002B7FB0">
        <w:rPr>
          <w:rFonts w:ascii="Times New Roman" w:hAnsi="Times New Roman" w:cs="Times New Roman"/>
          <w:sz w:val="24"/>
          <w:szCs w:val="24"/>
          <w:lang w:val="de-DE"/>
        </w:rPr>
        <w:t xml:space="preserve">angeblichen </w:t>
      </w:r>
      <w:r w:rsidR="00103469">
        <w:rPr>
          <w:rFonts w:ascii="Times New Roman" w:hAnsi="Times New Roman" w:cs="Times New Roman"/>
          <w:sz w:val="24"/>
          <w:szCs w:val="24"/>
          <w:lang w:val="de-DE"/>
        </w:rPr>
        <w:t>Despoten</w:t>
      </w:r>
      <w:r w:rsidR="000321FF">
        <w:rPr>
          <w:rFonts w:ascii="Times New Roman" w:hAnsi="Times New Roman" w:cs="Times New Roman"/>
          <w:sz w:val="24"/>
          <w:szCs w:val="24"/>
          <w:lang w:val="de-DE"/>
        </w:rPr>
        <w:t xml:space="preserve"> </w:t>
      </w:r>
      <w:r w:rsidR="00F37C19" w:rsidRPr="006F1559">
        <w:rPr>
          <w:rFonts w:ascii="Times New Roman" w:hAnsi="Times New Roman" w:cs="Times New Roman"/>
          <w:sz w:val="24"/>
          <w:szCs w:val="24"/>
          <w:lang w:val="de-DE"/>
        </w:rPr>
        <w:t>Domitian vergleicht:</w:t>
      </w:r>
    </w:p>
    <w:p w:rsidR="00F37C19" w:rsidRPr="00BA1DC7" w:rsidRDefault="00F37C19" w:rsidP="00635637">
      <w:pPr>
        <w:tabs>
          <w:tab w:val="left" w:pos="567"/>
        </w:tabs>
        <w:spacing w:after="160" w:line="240" w:lineRule="auto"/>
        <w:ind w:left="567" w:right="567"/>
        <w:jc w:val="both"/>
        <w:rPr>
          <w:rStyle w:val="n0x87d3550x0x87c4c28"/>
        </w:rPr>
      </w:pPr>
      <w:r w:rsidRPr="008A3DD9">
        <w:rPr>
          <w:rStyle w:val="n0x87d3550x0x87c4c28"/>
          <w:rFonts w:ascii="Times New Roman" w:hAnsi="Times New Roman" w:cs="Times New Roman"/>
          <w:i/>
          <w:sz w:val="20"/>
          <w:szCs w:val="20"/>
          <w:lang w:val="la-Latn"/>
        </w:rPr>
        <w:t xml:space="preserve">non albi et attoniti nec, ut periculum capitis adituri, tardi ad te, sed securi et hilares, cum commodum est, convenimus. et admittente principe interdum est aliquid, quod nos domi quasi magis necessarium teneat: excusati semper tibi nec umquam excusandi sumus. scis enim sibi quemque praestare, quod te videat, quod frequentet, ac tanto liberalius ac diutius voluptatis huius copiam praebes. nec salutationes tuas fuga et vastitas sequitur: remoramur, resistimus ut in communi domo, quam nuper illa immanissima </w:t>
      </w:r>
      <w:r w:rsidR="000321FF">
        <w:rPr>
          <w:rStyle w:val="n0x87d3550x0x87c4c28"/>
          <w:rFonts w:ascii="Times New Roman" w:hAnsi="Times New Roman" w:cs="Times New Roman"/>
          <w:i/>
          <w:sz w:val="20"/>
          <w:szCs w:val="20"/>
          <w:lang w:val="la-Latn"/>
        </w:rPr>
        <w:t>belua plurimo terrore munierat</w:t>
      </w:r>
      <w:r w:rsidR="000321FF" w:rsidRPr="00BA1DC7">
        <w:rPr>
          <w:rStyle w:val="n0x87d3550x0x87c4c28"/>
          <w:rFonts w:ascii="Times New Roman" w:hAnsi="Times New Roman" w:cs="Times New Roman"/>
          <w:i/>
          <w:sz w:val="20"/>
          <w:szCs w:val="20"/>
          <w:lang w:val="de-DE"/>
        </w:rPr>
        <w:t xml:space="preserve"> </w:t>
      </w:r>
      <w:r w:rsidRPr="008A3DD9">
        <w:rPr>
          <w:rStyle w:val="n0x87d3550x0x87c4c28"/>
          <w:rFonts w:ascii="Times New Roman" w:hAnsi="Times New Roman" w:cs="Times New Roman"/>
          <w:i/>
          <w:sz w:val="20"/>
          <w:szCs w:val="20"/>
          <w:lang w:val="la-Latn"/>
        </w:rPr>
        <w:t>[…] non adire quisquam, non adloqui a</w:t>
      </w:r>
      <w:r w:rsidR="00073454">
        <w:rPr>
          <w:rStyle w:val="n0x87d3550x0x87c4c28"/>
          <w:rFonts w:ascii="Times New Roman" w:hAnsi="Times New Roman" w:cs="Times New Roman"/>
          <w:i/>
          <w:sz w:val="20"/>
          <w:szCs w:val="20"/>
          <w:lang w:val="la-Latn"/>
        </w:rPr>
        <w:t>udebat tenebras semper secretum</w:t>
      </w:r>
      <w:r w:rsidRPr="008A3DD9">
        <w:rPr>
          <w:rStyle w:val="n0x87d3550x0x87c4c28"/>
          <w:rFonts w:ascii="Times New Roman" w:hAnsi="Times New Roman" w:cs="Times New Roman"/>
          <w:i/>
          <w:sz w:val="20"/>
          <w:szCs w:val="20"/>
          <w:lang w:val="la-Latn"/>
        </w:rPr>
        <w:t>que captantem nec umquam ex solitudine sua prodeuntem, nisi ut solitudinem faceret</w:t>
      </w:r>
      <w:r w:rsidRPr="008A3DD9">
        <w:rPr>
          <w:rStyle w:val="n0x87d3550x0x87c4c28"/>
          <w:rFonts w:ascii="Times New Roman" w:hAnsi="Times New Roman" w:cs="Times New Roman"/>
          <w:sz w:val="20"/>
          <w:szCs w:val="20"/>
          <w:lang w:val="la-Latn"/>
        </w:rPr>
        <w:t>.</w:t>
      </w:r>
      <w:r w:rsidRPr="006F1559">
        <w:rPr>
          <w:rStyle w:val="Funotenzeichen"/>
          <w:rFonts w:ascii="Times New Roman" w:hAnsi="Times New Roman" w:cs="Times New Roman"/>
          <w:sz w:val="20"/>
          <w:szCs w:val="20"/>
          <w:lang w:val="de-DE"/>
        </w:rPr>
        <w:footnoteReference w:id="173"/>
      </w:r>
    </w:p>
    <w:p w:rsidR="00635637" w:rsidRPr="00B27210" w:rsidRDefault="003D62A0" w:rsidP="002D7064">
      <w:pPr>
        <w:spacing w:after="0" w:line="360" w:lineRule="auto"/>
        <w:jc w:val="both"/>
        <w:rPr>
          <w:rFonts w:ascii="Times New Roman" w:hAnsi="Times New Roman" w:cs="Times New Roman"/>
          <w:color w:val="000000"/>
          <w:sz w:val="24"/>
          <w:szCs w:val="24"/>
          <w:lang w:val="de-DE"/>
        </w:rPr>
      </w:pPr>
      <w:r>
        <w:rPr>
          <w:rFonts w:ascii="Times New Roman" w:hAnsi="Times New Roman" w:cs="Times New Roman"/>
          <w:sz w:val="24"/>
          <w:szCs w:val="24"/>
          <w:lang w:val="de-DE"/>
        </w:rPr>
        <w:lastRenderedPageBreak/>
        <w:t xml:space="preserve">Für </w:t>
      </w:r>
      <w:r w:rsidR="000C4C60">
        <w:rPr>
          <w:rFonts w:ascii="Times New Roman" w:hAnsi="Times New Roman" w:cs="Times New Roman"/>
          <w:sz w:val="24"/>
          <w:szCs w:val="24"/>
          <w:lang w:val="de-DE"/>
        </w:rPr>
        <w:t>Trajan, so Plinius’ Tenor, habe</w:t>
      </w:r>
      <w:r>
        <w:rPr>
          <w:rFonts w:ascii="Times New Roman" w:hAnsi="Times New Roman" w:cs="Times New Roman"/>
          <w:sz w:val="24"/>
          <w:szCs w:val="24"/>
          <w:lang w:val="de-DE"/>
        </w:rPr>
        <w:t xml:space="preserve"> </w:t>
      </w:r>
      <w:r w:rsidR="000C4C60">
        <w:rPr>
          <w:rFonts w:ascii="Times New Roman" w:hAnsi="Times New Roman" w:cs="Times New Roman"/>
          <w:sz w:val="24"/>
          <w:szCs w:val="24"/>
          <w:lang w:val="de-DE"/>
        </w:rPr>
        <w:t xml:space="preserve">sich das Absenz-Problem </w:t>
      </w:r>
      <w:r w:rsidR="002D7064">
        <w:rPr>
          <w:rFonts w:ascii="Times New Roman" w:hAnsi="Times New Roman" w:cs="Times New Roman"/>
          <w:sz w:val="24"/>
          <w:szCs w:val="24"/>
          <w:lang w:val="de-DE"/>
        </w:rPr>
        <w:t xml:space="preserve">also </w:t>
      </w:r>
      <w:r w:rsidR="000C4C60">
        <w:rPr>
          <w:rFonts w:ascii="Times New Roman" w:hAnsi="Times New Roman" w:cs="Times New Roman"/>
          <w:sz w:val="24"/>
          <w:szCs w:val="24"/>
          <w:lang w:val="de-DE"/>
        </w:rPr>
        <w:t xml:space="preserve">gar nicht als Problem dargestellt: </w:t>
      </w:r>
      <w:r w:rsidR="00BA47AA">
        <w:rPr>
          <w:rFonts w:ascii="Times New Roman" w:hAnsi="Times New Roman" w:cs="Times New Roman"/>
          <w:sz w:val="24"/>
          <w:szCs w:val="24"/>
          <w:lang w:val="de-DE"/>
        </w:rPr>
        <w:t xml:space="preserve">Sein </w:t>
      </w:r>
      <w:r w:rsidR="00BA47AA" w:rsidRPr="00BA47AA">
        <w:rPr>
          <w:rFonts w:ascii="Times New Roman" w:hAnsi="Times New Roman" w:cs="Times New Roman"/>
          <w:i/>
          <w:sz w:val="24"/>
          <w:szCs w:val="24"/>
          <w:lang w:val="la-Latn"/>
        </w:rPr>
        <w:t>optimus</w:t>
      </w:r>
      <w:r w:rsidR="00BA47AA">
        <w:rPr>
          <w:rFonts w:ascii="Times New Roman" w:hAnsi="Times New Roman" w:cs="Times New Roman"/>
          <w:sz w:val="24"/>
          <w:szCs w:val="24"/>
          <w:lang w:val="de-DE"/>
        </w:rPr>
        <w:t xml:space="preserve"> </w:t>
      </w:r>
      <w:r w:rsidR="000C4C60" w:rsidRPr="000C4C60">
        <w:rPr>
          <w:rFonts w:ascii="Times New Roman" w:hAnsi="Times New Roman" w:cs="Times New Roman"/>
          <w:i/>
          <w:sz w:val="24"/>
          <w:szCs w:val="24"/>
          <w:lang w:val="la-Latn"/>
        </w:rPr>
        <w:t>princeps</w:t>
      </w:r>
      <w:r w:rsidR="000C4C60">
        <w:rPr>
          <w:rFonts w:ascii="Times New Roman" w:hAnsi="Times New Roman" w:cs="Times New Roman"/>
          <w:sz w:val="24"/>
          <w:szCs w:val="24"/>
          <w:lang w:val="de-DE"/>
        </w:rPr>
        <w:t xml:space="preserve"> misst </w:t>
      </w:r>
      <w:r w:rsidR="002D7064">
        <w:rPr>
          <w:rFonts w:ascii="Times New Roman" w:hAnsi="Times New Roman" w:cs="Times New Roman"/>
          <w:sz w:val="24"/>
          <w:szCs w:val="24"/>
          <w:lang w:val="de-DE"/>
        </w:rPr>
        <w:t xml:space="preserve">in der Darstellung des Panegyrikers </w:t>
      </w:r>
      <w:r w:rsidR="000C4C60">
        <w:rPr>
          <w:rFonts w:ascii="Times New Roman" w:hAnsi="Times New Roman" w:cs="Times New Roman"/>
          <w:sz w:val="24"/>
          <w:szCs w:val="24"/>
          <w:lang w:val="de-DE"/>
        </w:rPr>
        <w:t xml:space="preserve">der zufälligen Abwesenheit eines Senators </w:t>
      </w:r>
      <w:r w:rsidR="00130381">
        <w:rPr>
          <w:rFonts w:ascii="Times New Roman" w:hAnsi="Times New Roman" w:cs="Times New Roman"/>
          <w:sz w:val="24"/>
          <w:szCs w:val="24"/>
          <w:lang w:val="de-DE"/>
        </w:rPr>
        <w:t xml:space="preserve">bei der </w:t>
      </w:r>
      <w:r w:rsidR="00130381" w:rsidRPr="00130381">
        <w:rPr>
          <w:rFonts w:ascii="Times New Roman" w:hAnsi="Times New Roman" w:cs="Times New Roman"/>
          <w:i/>
          <w:sz w:val="24"/>
          <w:szCs w:val="24"/>
          <w:lang w:val="la-Latn"/>
        </w:rPr>
        <w:t>salutatio</w:t>
      </w:r>
      <w:r w:rsidR="00130381">
        <w:rPr>
          <w:rFonts w:ascii="Times New Roman" w:hAnsi="Times New Roman" w:cs="Times New Roman"/>
          <w:sz w:val="24"/>
          <w:szCs w:val="24"/>
          <w:lang w:val="de-DE"/>
        </w:rPr>
        <w:t xml:space="preserve"> </w:t>
      </w:r>
      <w:r w:rsidR="000C4C60">
        <w:rPr>
          <w:rFonts w:ascii="Times New Roman" w:hAnsi="Times New Roman" w:cs="Times New Roman"/>
          <w:sz w:val="24"/>
          <w:szCs w:val="24"/>
          <w:lang w:val="de-DE"/>
        </w:rPr>
        <w:t xml:space="preserve">keine Bedeutung bei, begreift </w:t>
      </w:r>
      <w:r w:rsidR="002D7064">
        <w:rPr>
          <w:rFonts w:ascii="Times New Roman" w:hAnsi="Times New Roman" w:cs="Times New Roman"/>
          <w:sz w:val="24"/>
          <w:szCs w:val="24"/>
          <w:lang w:val="de-DE"/>
        </w:rPr>
        <w:t xml:space="preserve">Absenz </w:t>
      </w:r>
      <w:r w:rsidR="000C4C60">
        <w:rPr>
          <w:rFonts w:ascii="Times New Roman" w:hAnsi="Times New Roman" w:cs="Times New Roman"/>
          <w:sz w:val="24"/>
          <w:szCs w:val="24"/>
          <w:lang w:val="de-DE"/>
        </w:rPr>
        <w:t>nicht als Beleidigung</w:t>
      </w:r>
      <w:r w:rsidR="002D7064">
        <w:rPr>
          <w:rFonts w:ascii="Times New Roman" w:hAnsi="Times New Roman" w:cs="Times New Roman"/>
          <w:sz w:val="24"/>
          <w:szCs w:val="24"/>
          <w:lang w:val="de-DE"/>
        </w:rPr>
        <w:t>,</w:t>
      </w:r>
      <w:r w:rsidR="000C4C60">
        <w:rPr>
          <w:rFonts w:ascii="Times New Roman" w:hAnsi="Times New Roman" w:cs="Times New Roman"/>
          <w:sz w:val="24"/>
          <w:szCs w:val="24"/>
          <w:lang w:val="de-DE"/>
        </w:rPr>
        <w:t xml:space="preserve"> Mangel an Ehrerbietung</w:t>
      </w:r>
      <w:r w:rsidR="002D7064">
        <w:rPr>
          <w:rFonts w:ascii="Times New Roman" w:hAnsi="Times New Roman" w:cs="Times New Roman"/>
          <w:sz w:val="24"/>
          <w:szCs w:val="24"/>
          <w:lang w:val="de-DE"/>
        </w:rPr>
        <w:t xml:space="preserve"> oder Ausdruck demonstrativer Missbilligung</w:t>
      </w:r>
      <w:r w:rsidR="000C4C60">
        <w:rPr>
          <w:rFonts w:ascii="Times New Roman" w:hAnsi="Times New Roman" w:cs="Times New Roman"/>
          <w:sz w:val="24"/>
          <w:szCs w:val="24"/>
          <w:lang w:val="de-DE"/>
        </w:rPr>
        <w:t>;</w:t>
      </w:r>
      <w:r w:rsidR="00130381">
        <w:rPr>
          <w:rFonts w:ascii="Times New Roman" w:hAnsi="Times New Roman" w:cs="Times New Roman"/>
          <w:sz w:val="24"/>
          <w:szCs w:val="24"/>
          <w:lang w:val="de-DE"/>
        </w:rPr>
        <w:t xml:space="preserve"> auch dies, so die Botschaft, habe den Morgenempfang des Kaisers zu einem reinen Vergnügen für die Senatoren gemacht und </w:t>
      </w:r>
      <w:r w:rsidR="002D7064">
        <w:rPr>
          <w:rFonts w:ascii="Times New Roman" w:hAnsi="Times New Roman" w:cs="Times New Roman"/>
          <w:sz w:val="24"/>
          <w:szCs w:val="24"/>
          <w:lang w:val="de-DE"/>
        </w:rPr>
        <w:t>s</w:t>
      </w:r>
      <w:r w:rsidR="00130381">
        <w:rPr>
          <w:rFonts w:ascii="Times New Roman" w:hAnsi="Times New Roman" w:cs="Times New Roman"/>
          <w:sz w:val="24"/>
          <w:szCs w:val="24"/>
          <w:lang w:val="de-DE"/>
        </w:rPr>
        <w:t xml:space="preserve">telle </w:t>
      </w:r>
      <w:r w:rsidR="000C4C60">
        <w:rPr>
          <w:rFonts w:ascii="Times New Roman" w:hAnsi="Times New Roman" w:cs="Times New Roman"/>
          <w:sz w:val="24"/>
          <w:szCs w:val="24"/>
          <w:lang w:val="de-DE"/>
        </w:rPr>
        <w:t>eine</w:t>
      </w:r>
      <w:r w:rsidR="00103469">
        <w:rPr>
          <w:rFonts w:ascii="Times New Roman" w:hAnsi="Times New Roman" w:cs="Times New Roman"/>
          <w:sz w:val="24"/>
          <w:szCs w:val="24"/>
          <w:lang w:val="de-DE"/>
        </w:rPr>
        <w:t>n</w:t>
      </w:r>
      <w:r w:rsidR="000C4C60">
        <w:rPr>
          <w:rFonts w:ascii="Times New Roman" w:hAnsi="Times New Roman" w:cs="Times New Roman"/>
          <w:sz w:val="24"/>
          <w:szCs w:val="24"/>
          <w:lang w:val="de-DE"/>
        </w:rPr>
        <w:t xml:space="preserve"> der Gründe</w:t>
      </w:r>
      <w:r w:rsidR="00103469">
        <w:rPr>
          <w:rFonts w:ascii="Times New Roman" w:hAnsi="Times New Roman" w:cs="Times New Roman"/>
          <w:sz w:val="24"/>
          <w:szCs w:val="24"/>
          <w:lang w:val="de-DE"/>
        </w:rPr>
        <w:t xml:space="preserve"> dar</w:t>
      </w:r>
      <w:r w:rsidR="000C4C60">
        <w:rPr>
          <w:rFonts w:ascii="Times New Roman" w:hAnsi="Times New Roman" w:cs="Times New Roman"/>
          <w:sz w:val="24"/>
          <w:szCs w:val="24"/>
          <w:lang w:val="de-DE"/>
        </w:rPr>
        <w:t xml:space="preserve">, warum Trajan im Umgang mit der Senatsaristokratie </w:t>
      </w:r>
      <w:r w:rsidR="00130381">
        <w:rPr>
          <w:rFonts w:ascii="Times New Roman" w:hAnsi="Times New Roman" w:cs="Times New Roman"/>
          <w:sz w:val="24"/>
          <w:szCs w:val="24"/>
          <w:lang w:val="de-DE"/>
        </w:rPr>
        <w:t xml:space="preserve">als </w:t>
      </w:r>
      <w:r w:rsidR="000C4C60">
        <w:rPr>
          <w:rFonts w:ascii="Times New Roman" w:hAnsi="Times New Roman" w:cs="Times New Roman"/>
          <w:sz w:val="24"/>
          <w:szCs w:val="24"/>
          <w:lang w:val="de-DE"/>
        </w:rPr>
        <w:t xml:space="preserve">Musterbeispiel eines ‚guten‘ Kaiser </w:t>
      </w:r>
      <w:r w:rsidR="002D7064">
        <w:rPr>
          <w:rFonts w:ascii="Times New Roman" w:hAnsi="Times New Roman" w:cs="Times New Roman"/>
          <w:sz w:val="24"/>
          <w:szCs w:val="24"/>
          <w:lang w:val="de-DE"/>
        </w:rPr>
        <w:t>gelten kö</w:t>
      </w:r>
      <w:r w:rsidR="00130381">
        <w:rPr>
          <w:rFonts w:ascii="Times New Roman" w:hAnsi="Times New Roman" w:cs="Times New Roman"/>
          <w:sz w:val="24"/>
          <w:szCs w:val="24"/>
          <w:lang w:val="de-DE"/>
        </w:rPr>
        <w:t>nn</w:t>
      </w:r>
      <w:r w:rsidR="002D7064">
        <w:rPr>
          <w:rFonts w:ascii="Times New Roman" w:hAnsi="Times New Roman" w:cs="Times New Roman"/>
          <w:sz w:val="24"/>
          <w:szCs w:val="24"/>
          <w:lang w:val="de-DE"/>
        </w:rPr>
        <w:t>e</w:t>
      </w:r>
      <w:r w:rsidR="000C4C60">
        <w:rPr>
          <w:rFonts w:ascii="Times New Roman" w:hAnsi="Times New Roman" w:cs="Times New Roman"/>
          <w:sz w:val="24"/>
          <w:szCs w:val="24"/>
          <w:lang w:val="de-DE"/>
        </w:rPr>
        <w:t>.</w:t>
      </w:r>
      <w:r w:rsidR="00130381">
        <w:rPr>
          <w:rFonts w:ascii="Times New Roman" w:hAnsi="Times New Roman" w:cs="Times New Roman"/>
          <w:sz w:val="24"/>
          <w:szCs w:val="24"/>
          <w:lang w:val="de-DE"/>
        </w:rPr>
        <w:t xml:space="preserve"> Indem Plinius die Thematik der senatorischen Abwesenheit </w:t>
      </w:r>
      <w:r w:rsidR="002D7064">
        <w:rPr>
          <w:rFonts w:ascii="Times New Roman" w:hAnsi="Times New Roman" w:cs="Times New Roman"/>
          <w:sz w:val="24"/>
          <w:szCs w:val="24"/>
          <w:lang w:val="de-DE"/>
        </w:rPr>
        <w:t xml:space="preserve">in </w:t>
      </w:r>
      <w:r w:rsidR="00BA47AA">
        <w:rPr>
          <w:rFonts w:ascii="Times New Roman" w:hAnsi="Times New Roman" w:cs="Times New Roman"/>
          <w:sz w:val="24"/>
          <w:szCs w:val="24"/>
          <w:lang w:val="de-DE"/>
        </w:rPr>
        <w:t xml:space="preserve">die </w:t>
      </w:r>
      <w:r w:rsidR="002D7064">
        <w:rPr>
          <w:rFonts w:ascii="Times New Roman" w:hAnsi="Times New Roman" w:cs="Times New Roman"/>
          <w:sz w:val="24"/>
          <w:szCs w:val="24"/>
          <w:lang w:val="de-DE"/>
        </w:rPr>
        <w:t xml:space="preserve">Kritik an </w:t>
      </w:r>
      <w:r w:rsidR="00590C3F">
        <w:rPr>
          <w:rFonts w:ascii="Times New Roman" w:hAnsi="Times New Roman" w:cs="Times New Roman"/>
          <w:sz w:val="24"/>
          <w:szCs w:val="24"/>
          <w:lang w:val="de-DE"/>
        </w:rPr>
        <w:t>Domitians</w:t>
      </w:r>
      <w:r w:rsidR="002D7064">
        <w:rPr>
          <w:rFonts w:ascii="Times New Roman" w:hAnsi="Times New Roman" w:cs="Times New Roman"/>
          <w:sz w:val="24"/>
          <w:szCs w:val="24"/>
          <w:lang w:val="de-DE"/>
        </w:rPr>
        <w:t xml:space="preserve"> </w:t>
      </w:r>
      <w:r w:rsidR="00BA47AA" w:rsidRPr="00BA47AA">
        <w:rPr>
          <w:rFonts w:ascii="Times New Roman" w:hAnsi="Times New Roman" w:cs="Times New Roman"/>
          <w:i/>
          <w:sz w:val="24"/>
          <w:szCs w:val="24"/>
          <w:lang w:val="la-Latn"/>
        </w:rPr>
        <w:t>salutatio</w:t>
      </w:r>
      <w:r w:rsidR="00BA47AA">
        <w:rPr>
          <w:rFonts w:ascii="Times New Roman" w:hAnsi="Times New Roman" w:cs="Times New Roman"/>
          <w:sz w:val="24"/>
          <w:szCs w:val="24"/>
          <w:lang w:val="de-DE"/>
        </w:rPr>
        <w:t xml:space="preserve"> einbindet, entsteht ferner der Eindruck, dieser ‚schlechte‘ Kaiser habe sich ganz anders verhalten, sodass die Senatoren nicht gewagt hätten fernzubleiben</w:t>
      </w:r>
      <w:r w:rsidR="007240DC">
        <w:rPr>
          <w:rFonts w:ascii="Times New Roman" w:hAnsi="Times New Roman" w:cs="Times New Roman"/>
          <w:sz w:val="24"/>
          <w:szCs w:val="24"/>
          <w:lang w:val="de-DE"/>
        </w:rPr>
        <w:t>. Z</w:t>
      </w:r>
      <w:r w:rsidR="00BA47AA">
        <w:rPr>
          <w:rFonts w:ascii="Times New Roman" w:hAnsi="Times New Roman" w:cs="Times New Roman"/>
          <w:sz w:val="24"/>
          <w:szCs w:val="24"/>
          <w:lang w:val="de-DE"/>
        </w:rPr>
        <w:t xml:space="preserve">umindest implizit wird </w:t>
      </w:r>
      <w:r w:rsidR="00880BDF">
        <w:rPr>
          <w:rFonts w:ascii="Times New Roman" w:hAnsi="Times New Roman" w:cs="Times New Roman"/>
          <w:sz w:val="24"/>
          <w:szCs w:val="24"/>
          <w:lang w:val="de-DE"/>
        </w:rPr>
        <w:t xml:space="preserve">dem </w:t>
      </w:r>
      <w:r w:rsidR="00BA47AA">
        <w:rPr>
          <w:rFonts w:ascii="Times New Roman" w:hAnsi="Times New Roman" w:cs="Times New Roman"/>
          <w:sz w:val="24"/>
          <w:szCs w:val="24"/>
          <w:lang w:val="de-DE"/>
        </w:rPr>
        <w:t>Tyrann</w:t>
      </w:r>
      <w:r w:rsidR="00880BDF">
        <w:rPr>
          <w:rFonts w:ascii="Times New Roman" w:hAnsi="Times New Roman" w:cs="Times New Roman"/>
          <w:sz w:val="24"/>
          <w:szCs w:val="24"/>
          <w:lang w:val="de-DE"/>
        </w:rPr>
        <w:t>en</w:t>
      </w:r>
      <w:r w:rsidR="00BA47AA">
        <w:rPr>
          <w:rFonts w:ascii="Times New Roman" w:hAnsi="Times New Roman" w:cs="Times New Roman"/>
          <w:sz w:val="24"/>
          <w:szCs w:val="24"/>
          <w:lang w:val="de-DE"/>
        </w:rPr>
        <w:t xml:space="preserve"> </w:t>
      </w:r>
      <w:r w:rsidR="00880BDF">
        <w:rPr>
          <w:rFonts w:ascii="Times New Roman" w:hAnsi="Times New Roman" w:cs="Times New Roman"/>
          <w:sz w:val="24"/>
          <w:szCs w:val="24"/>
          <w:lang w:val="de-DE"/>
        </w:rPr>
        <w:t xml:space="preserve">dabei auch noch </w:t>
      </w:r>
      <w:r w:rsidR="00BA47AA">
        <w:rPr>
          <w:rFonts w:ascii="Times New Roman" w:hAnsi="Times New Roman" w:cs="Times New Roman"/>
          <w:sz w:val="24"/>
          <w:szCs w:val="24"/>
          <w:lang w:val="de-DE"/>
        </w:rPr>
        <w:t xml:space="preserve">Widersprüchlichkeit </w:t>
      </w:r>
      <w:r w:rsidR="00880BDF">
        <w:rPr>
          <w:rFonts w:ascii="Times New Roman" w:hAnsi="Times New Roman" w:cs="Times New Roman"/>
          <w:sz w:val="24"/>
          <w:szCs w:val="24"/>
          <w:lang w:val="de-DE"/>
        </w:rPr>
        <w:t xml:space="preserve">und Unberechenbarkeit </w:t>
      </w:r>
      <w:r w:rsidR="00BA47AA">
        <w:rPr>
          <w:rFonts w:ascii="Times New Roman" w:hAnsi="Times New Roman" w:cs="Times New Roman"/>
          <w:sz w:val="24"/>
          <w:szCs w:val="24"/>
          <w:lang w:val="de-DE"/>
        </w:rPr>
        <w:t>unterstell</w:t>
      </w:r>
      <w:r w:rsidR="00880BDF">
        <w:rPr>
          <w:rFonts w:ascii="Times New Roman" w:hAnsi="Times New Roman" w:cs="Times New Roman"/>
          <w:sz w:val="24"/>
          <w:szCs w:val="24"/>
          <w:lang w:val="de-DE"/>
        </w:rPr>
        <w:t xml:space="preserve">t, indem einerseits behauptet wird, </w:t>
      </w:r>
      <w:r w:rsidR="00BA47AA">
        <w:rPr>
          <w:rFonts w:ascii="Times New Roman" w:hAnsi="Times New Roman" w:cs="Times New Roman"/>
          <w:sz w:val="24"/>
          <w:szCs w:val="24"/>
          <w:lang w:val="de-DE"/>
        </w:rPr>
        <w:t xml:space="preserve">Domitian </w:t>
      </w:r>
      <w:r w:rsidR="00880BDF">
        <w:rPr>
          <w:rFonts w:ascii="Times New Roman" w:hAnsi="Times New Roman" w:cs="Times New Roman"/>
          <w:sz w:val="24"/>
          <w:szCs w:val="24"/>
          <w:lang w:val="de-DE"/>
        </w:rPr>
        <w:t xml:space="preserve">hätte </w:t>
      </w:r>
      <w:r w:rsidR="00BA47AA">
        <w:rPr>
          <w:rFonts w:ascii="Times New Roman" w:hAnsi="Times New Roman" w:cs="Times New Roman"/>
          <w:sz w:val="24"/>
          <w:szCs w:val="24"/>
          <w:lang w:val="de-DE"/>
        </w:rPr>
        <w:t xml:space="preserve">den Kontakt mit den Senatoren </w:t>
      </w:r>
      <w:r w:rsidR="00880BDF">
        <w:rPr>
          <w:rFonts w:ascii="Times New Roman" w:hAnsi="Times New Roman" w:cs="Times New Roman"/>
          <w:sz w:val="24"/>
          <w:szCs w:val="24"/>
          <w:lang w:val="de-DE"/>
        </w:rPr>
        <w:t xml:space="preserve">am liebsten </w:t>
      </w:r>
      <w:r w:rsidR="00BA47AA">
        <w:rPr>
          <w:rFonts w:ascii="Times New Roman" w:hAnsi="Times New Roman" w:cs="Times New Roman"/>
          <w:sz w:val="24"/>
          <w:szCs w:val="24"/>
          <w:lang w:val="de-DE"/>
        </w:rPr>
        <w:t>vermieden</w:t>
      </w:r>
      <w:r w:rsidR="00880BDF">
        <w:rPr>
          <w:rFonts w:ascii="Times New Roman" w:hAnsi="Times New Roman" w:cs="Times New Roman"/>
          <w:sz w:val="24"/>
          <w:szCs w:val="24"/>
          <w:lang w:val="de-DE"/>
        </w:rPr>
        <w:t>, und andererseits angedeutet wird, Domitian hätte die Abwesenheit der Senatoren bei diesen Gelegenheiten dennoch übel</w:t>
      </w:r>
      <w:r w:rsidR="005726F1">
        <w:rPr>
          <w:rFonts w:ascii="Times New Roman" w:hAnsi="Times New Roman" w:cs="Times New Roman"/>
          <w:sz w:val="24"/>
          <w:szCs w:val="24"/>
          <w:lang w:val="de-DE"/>
        </w:rPr>
        <w:t xml:space="preserve"> </w:t>
      </w:r>
      <w:r w:rsidR="00880BDF">
        <w:rPr>
          <w:rFonts w:ascii="Times New Roman" w:hAnsi="Times New Roman" w:cs="Times New Roman"/>
          <w:sz w:val="24"/>
          <w:szCs w:val="24"/>
          <w:lang w:val="de-DE"/>
        </w:rPr>
        <w:t>nehmen können.</w:t>
      </w:r>
      <w:r w:rsidR="00B27210">
        <w:rPr>
          <w:rFonts w:ascii="Times New Roman" w:hAnsi="Times New Roman" w:cs="Times New Roman"/>
          <w:sz w:val="24"/>
          <w:szCs w:val="24"/>
          <w:lang w:val="de-DE"/>
        </w:rPr>
        <w:t xml:space="preserve"> </w:t>
      </w:r>
      <w:r w:rsidR="00B37A29">
        <w:rPr>
          <w:rFonts w:ascii="Times New Roman" w:hAnsi="Times New Roman" w:cs="Times New Roman"/>
          <w:sz w:val="24"/>
          <w:szCs w:val="24"/>
          <w:lang w:val="de-DE"/>
        </w:rPr>
        <w:t xml:space="preserve">Auffällig ist allerdings, dass Plinius an dieser Stelle nicht konkreter wird. Auch </w:t>
      </w:r>
      <w:r w:rsidR="007240DC">
        <w:rPr>
          <w:rFonts w:ascii="Times New Roman" w:hAnsi="Times New Roman" w:cs="Times New Roman"/>
          <w:sz w:val="24"/>
          <w:szCs w:val="24"/>
          <w:lang w:val="de-DE"/>
        </w:rPr>
        <w:t xml:space="preserve">kann </w:t>
      </w:r>
      <w:r w:rsidR="00B37A29">
        <w:rPr>
          <w:rFonts w:ascii="Times New Roman" w:hAnsi="Times New Roman" w:cs="Times New Roman"/>
          <w:sz w:val="24"/>
          <w:szCs w:val="24"/>
          <w:lang w:val="de-DE"/>
        </w:rPr>
        <w:t>g</w:t>
      </w:r>
      <w:r w:rsidR="00B27210">
        <w:rPr>
          <w:rFonts w:ascii="Times New Roman" w:hAnsi="Times New Roman" w:cs="Times New Roman"/>
          <w:sz w:val="24"/>
          <w:szCs w:val="24"/>
          <w:lang w:val="de-DE"/>
        </w:rPr>
        <w:t xml:space="preserve">erade </w:t>
      </w:r>
      <w:r w:rsidR="000856D1">
        <w:rPr>
          <w:rFonts w:ascii="Times New Roman" w:hAnsi="Times New Roman" w:cs="Times New Roman"/>
          <w:sz w:val="24"/>
          <w:szCs w:val="24"/>
          <w:lang w:val="de-DE"/>
        </w:rPr>
        <w:t xml:space="preserve">für </w:t>
      </w:r>
      <w:r w:rsidR="00615EA3">
        <w:rPr>
          <w:rFonts w:ascii="Times New Roman" w:hAnsi="Times New Roman" w:cs="Times New Roman"/>
          <w:sz w:val="24"/>
          <w:szCs w:val="24"/>
          <w:lang w:val="de-DE"/>
        </w:rPr>
        <w:t xml:space="preserve">Domitian </w:t>
      </w:r>
      <w:r w:rsidR="00B27210">
        <w:rPr>
          <w:rFonts w:ascii="Times New Roman" w:hAnsi="Times New Roman" w:cs="Times New Roman"/>
          <w:sz w:val="24"/>
          <w:szCs w:val="24"/>
          <w:lang w:val="de-DE"/>
        </w:rPr>
        <w:t xml:space="preserve">anhand zweier Beispiele gezeigt werden, dass der vermeintliche Tyrann den Rückzug </w:t>
      </w:r>
      <w:r w:rsidR="000856D1">
        <w:rPr>
          <w:rFonts w:ascii="Times New Roman" w:hAnsi="Times New Roman" w:cs="Times New Roman"/>
          <w:sz w:val="24"/>
          <w:szCs w:val="24"/>
          <w:lang w:val="de-DE"/>
        </w:rPr>
        <w:t xml:space="preserve">von </w:t>
      </w:r>
      <w:r w:rsidR="00B27210">
        <w:rPr>
          <w:rFonts w:ascii="Times New Roman" w:hAnsi="Times New Roman" w:cs="Times New Roman"/>
          <w:sz w:val="24"/>
          <w:szCs w:val="24"/>
          <w:lang w:val="de-DE"/>
        </w:rPr>
        <w:t>Senator</w:t>
      </w:r>
      <w:r w:rsidR="000856D1">
        <w:rPr>
          <w:rFonts w:ascii="Times New Roman" w:hAnsi="Times New Roman" w:cs="Times New Roman"/>
          <w:sz w:val="24"/>
          <w:szCs w:val="24"/>
          <w:lang w:val="de-DE"/>
        </w:rPr>
        <w:t>en</w:t>
      </w:r>
      <w:r w:rsidR="00B27210">
        <w:rPr>
          <w:rFonts w:ascii="Times New Roman" w:hAnsi="Times New Roman" w:cs="Times New Roman"/>
          <w:sz w:val="24"/>
          <w:szCs w:val="24"/>
          <w:lang w:val="de-DE"/>
        </w:rPr>
        <w:t xml:space="preserve"> </w:t>
      </w:r>
      <w:r w:rsidR="00B37A29">
        <w:rPr>
          <w:rFonts w:ascii="Times New Roman" w:hAnsi="Times New Roman" w:cs="Times New Roman"/>
          <w:sz w:val="24"/>
          <w:szCs w:val="24"/>
          <w:lang w:val="de-DE"/>
        </w:rPr>
        <w:t xml:space="preserve">keineswegs </w:t>
      </w:r>
      <w:r w:rsidR="00B27210">
        <w:rPr>
          <w:rFonts w:ascii="Times New Roman" w:hAnsi="Times New Roman" w:cs="Times New Roman"/>
          <w:sz w:val="24"/>
          <w:szCs w:val="24"/>
          <w:lang w:val="de-DE"/>
        </w:rPr>
        <w:t>zwangsläufig übel</w:t>
      </w:r>
      <w:r w:rsidR="005726F1">
        <w:rPr>
          <w:rFonts w:ascii="Times New Roman" w:hAnsi="Times New Roman" w:cs="Times New Roman"/>
          <w:sz w:val="24"/>
          <w:szCs w:val="24"/>
          <w:lang w:val="de-DE"/>
        </w:rPr>
        <w:t xml:space="preserve"> </w:t>
      </w:r>
      <w:r w:rsidR="00B27210">
        <w:rPr>
          <w:rFonts w:ascii="Times New Roman" w:hAnsi="Times New Roman" w:cs="Times New Roman"/>
          <w:sz w:val="24"/>
          <w:szCs w:val="24"/>
          <w:lang w:val="de-DE"/>
        </w:rPr>
        <w:t>nahm</w:t>
      </w:r>
      <w:r w:rsidR="00B37A29">
        <w:rPr>
          <w:rFonts w:ascii="Times New Roman" w:hAnsi="Times New Roman" w:cs="Times New Roman"/>
          <w:sz w:val="24"/>
          <w:szCs w:val="24"/>
          <w:lang w:val="de-DE"/>
        </w:rPr>
        <w:t>.</w:t>
      </w:r>
      <w:r w:rsidR="00880BDF" w:rsidRPr="006F1559">
        <w:rPr>
          <w:rStyle w:val="Funotenzeichen"/>
          <w:rFonts w:ascii="Times New Roman" w:hAnsi="Times New Roman" w:cs="Times New Roman"/>
          <w:sz w:val="24"/>
          <w:szCs w:val="24"/>
          <w:lang w:val="de-DE"/>
        </w:rPr>
        <w:footnoteReference w:id="174"/>
      </w:r>
      <w:r w:rsidR="002F7A90">
        <w:rPr>
          <w:rFonts w:ascii="Times New Roman" w:hAnsi="Times New Roman" w:cs="Times New Roman"/>
          <w:color w:val="000000"/>
          <w:sz w:val="24"/>
          <w:szCs w:val="24"/>
          <w:lang w:val="de-DE"/>
        </w:rPr>
        <w:t xml:space="preserve"> </w:t>
      </w:r>
      <w:r w:rsidR="004E23BD">
        <w:rPr>
          <w:rFonts w:ascii="Times New Roman" w:hAnsi="Times New Roman" w:cs="Times New Roman"/>
          <w:color w:val="000000"/>
          <w:sz w:val="24"/>
          <w:szCs w:val="24"/>
          <w:lang w:val="de-DE"/>
        </w:rPr>
        <w:t>Dies verdeutlicht einmal mehr das Problem der kaiserzeitlichen Tyrannentopik. Denkbar ist allerdings, dass der Panegyriker</w:t>
      </w:r>
      <w:r w:rsidR="008A5F12">
        <w:rPr>
          <w:rFonts w:ascii="Times New Roman" w:hAnsi="Times New Roman" w:cs="Times New Roman"/>
          <w:color w:val="000000"/>
          <w:sz w:val="24"/>
          <w:szCs w:val="24"/>
          <w:lang w:val="de-DE"/>
        </w:rPr>
        <w:t>,</w:t>
      </w:r>
      <w:r w:rsidR="004E23BD">
        <w:rPr>
          <w:rFonts w:ascii="Times New Roman" w:hAnsi="Times New Roman" w:cs="Times New Roman"/>
          <w:color w:val="000000"/>
          <w:sz w:val="24"/>
          <w:szCs w:val="24"/>
          <w:lang w:val="de-DE"/>
        </w:rPr>
        <w:t xml:space="preserve"> </w:t>
      </w:r>
      <w:r w:rsidR="008A5F12">
        <w:rPr>
          <w:rStyle w:val="n0x87d3550x0x87c4c28"/>
          <w:rFonts w:ascii="Times New Roman" w:hAnsi="Times New Roman" w:cs="Times New Roman"/>
          <w:sz w:val="24"/>
          <w:szCs w:val="24"/>
          <w:lang w:val="de-DE"/>
        </w:rPr>
        <w:t xml:space="preserve">indem er andeutet, Domitian habe Rückzug und Absenz als Kritik aufgefasst und entsprechend geahndet, </w:t>
      </w:r>
      <w:r w:rsidR="004E23BD">
        <w:rPr>
          <w:rFonts w:ascii="Times New Roman" w:hAnsi="Times New Roman" w:cs="Times New Roman"/>
          <w:color w:val="000000"/>
          <w:sz w:val="24"/>
          <w:szCs w:val="24"/>
          <w:lang w:val="de-DE"/>
        </w:rPr>
        <w:t xml:space="preserve">zu rechtfertigen versucht, warum </w:t>
      </w:r>
      <w:r w:rsidR="00B27210" w:rsidRPr="00B27210">
        <w:rPr>
          <w:rStyle w:val="n0x87d3550x0x87c4c28"/>
          <w:rFonts w:ascii="Times New Roman" w:hAnsi="Times New Roman" w:cs="Times New Roman"/>
          <w:sz w:val="24"/>
          <w:szCs w:val="24"/>
          <w:lang w:val="de-DE"/>
        </w:rPr>
        <w:t>die Senatsaristokratie</w:t>
      </w:r>
      <w:r w:rsidR="008A5F12">
        <w:rPr>
          <w:rStyle w:val="n0x87d3550x0x87c4c28"/>
          <w:rFonts w:ascii="Times New Roman" w:hAnsi="Times New Roman" w:cs="Times New Roman"/>
          <w:sz w:val="24"/>
          <w:szCs w:val="24"/>
          <w:lang w:val="de-DE"/>
        </w:rPr>
        <w:t xml:space="preserve"> </w:t>
      </w:r>
      <w:r w:rsidR="004E23BD">
        <w:rPr>
          <w:rStyle w:val="n0x87d3550x0x87c4c28"/>
          <w:rFonts w:ascii="Times New Roman" w:hAnsi="Times New Roman" w:cs="Times New Roman"/>
          <w:sz w:val="24"/>
          <w:szCs w:val="24"/>
          <w:lang w:val="de-DE"/>
        </w:rPr>
        <w:t xml:space="preserve">diesen Kaiser nicht </w:t>
      </w:r>
      <w:r w:rsidR="00B27210" w:rsidRPr="00B27210">
        <w:rPr>
          <w:rStyle w:val="n0x87d3550x0x87c4c28"/>
          <w:rFonts w:ascii="Times New Roman" w:hAnsi="Times New Roman" w:cs="Times New Roman"/>
          <w:sz w:val="24"/>
          <w:szCs w:val="24"/>
          <w:lang w:val="de-DE"/>
        </w:rPr>
        <w:t>boykottiert</w:t>
      </w:r>
      <w:r w:rsidR="004E23BD">
        <w:rPr>
          <w:rStyle w:val="n0x87d3550x0x87c4c28"/>
          <w:rFonts w:ascii="Times New Roman" w:hAnsi="Times New Roman" w:cs="Times New Roman"/>
          <w:sz w:val="24"/>
          <w:szCs w:val="24"/>
          <w:lang w:val="de-DE"/>
        </w:rPr>
        <w:t xml:space="preserve"> hatte</w:t>
      </w:r>
      <w:r w:rsidR="00B27210" w:rsidRPr="00B27210">
        <w:rPr>
          <w:rStyle w:val="n0x87d3550x0x87c4c28"/>
          <w:rFonts w:ascii="Times New Roman" w:hAnsi="Times New Roman" w:cs="Times New Roman"/>
          <w:sz w:val="24"/>
          <w:szCs w:val="24"/>
          <w:lang w:val="de-DE"/>
        </w:rPr>
        <w:t xml:space="preserve">, </w:t>
      </w:r>
      <w:r w:rsidR="004E23BD">
        <w:rPr>
          <w:rStyle w:val="n0x87d3550x0x87c4c28"/>
          <w:rFonts w:ascii="Times New Roman" w:hAnsi="Times New Roman" w:cs="Times New Roman"/>
          <w:sz w:val="24"/>
          <w:szCs w:val="24"/>
          <w:lang w:val="de-DE"/>
        </w:rPr>
        <w:t xml:space="preserve">sondern </w:t>
      </w:r>
      <w:r w:rsidR="008A5F12">
        <w:rPr>
          <w:rStyle w:val="n0x87d3550x0x87c4c28"/>
          <w:rFonts w:ascii="Times New Roman" w:hAnsi="Times New Roman" w:cs="Times New Roman"/>
          <w:sz w:val="24"/>
          <w:szCs w:val="24"/>
          <w:lang w:val="de-DE"/>
        </w:rPr>
        <w:t xml:space="preserve">viele Senatoren, darunter Trajan und Plinius selbst, </w:t>
      </w:r>
      <w:r w:rsidR="001B6915">
        <w:rPr>
          <w:rStyle w:val="n0x87d3550x0x87c4c28"/>
          <w:rFonts w:ascii="Times New Roman" w:hAnsi="Times New Roman" w:cs="Times New Roman"/>
          <w:sz w:val="24"/>
          <w:szCs w:val="24"/>
          <w:lang w:val="de-DE"/>
        </w:rPr>
        <w:t>sogar Karriere machten.</w:t>
      </w:r>
      <w:r w:rsidR="004E23BD">
        <w:rPr>
          <w:rStyle w:val="Funotenzeichen"/>
          <w:rFonts w:ascii="Times New Roman" w:hAnsi="Times New Roman" w:cs="Times New Roman"/>
          <w:sz w:val="24"/>
          <w:szCs w:val="24"/>
          <w:lang w:val="de-DE"/>
        </w:rPr>
        <w:footnoteReference w:id="175"/>
      </w:r>
    </w:p>
    <w:p w:rsidR="00F37C19" w:rsidRPr="006F1559" w:rsidRDefault="002F7A90" w:rsidP="00635637">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lastRenderedPageBreak/>
        <w:t xml:space="preserve">Doch nicht nur in Verbindung mit der </w:t>
      </w:r>
      <w:r w:rsidRPr="002F7A90">
        <w:rPr>
          <w:rFonts w:ascii="Times New Roman" w:hAnsi="Times New Roman" w:cs="Times New Roman"/>
          <w:i/>
          <w:color w:val="000000"/>
          <w:sz w:val="24"/>
          <w:szCs w:val="24"/>
          <w:lang w:val="la-Latn"/>
        </w:rPr>
        <w:t>salutatio</w:t>
      </w:r>
      <w:r>
        <w:rPr>
          <w:rFonts w:ascii="Times New Roman" w:hAnsi="Times New Roman" w:cs="Times New Roman"/>
          <w:color w:val="000000"/>
          <w:sz w:val="24"/>
          <w:szCs w:val="24"/>
          <w:lang w:val="de-DE"/>
        </w:rPr>
        <w:t xml:space="preserve"> </w:t>
      </w:r>
      <w:r w:rsidR="00F37C19">
        <w:rPr>
          <w:rFonts w:ascii="Times New Roman" w:hAnsi="Times New Roman" w:cs="Times New Roman"/>
          <w:sz w:val="24"/>
          <w:szCs w:val="24"/>
          <w:lang w:val="de-DE"/>
        </w:rPr>
        <w:t xml:space="preserve">erörtert </w:t>
      </w:r>
      <w:r>
        <w:rPr>
          <w:rFonts w:ascii="Times New Roman" w:hAnsi="Times New Roman" w:cs="Times New Roman"/>
          <w:sz w:val="24"/>
          <w:szCs w:val="24"/>
          <w:lang w:val="de-DE"/>
        </w:rPr>
        <w:t>Plinius,</w:t>
      </w:r>
      <w:r w:rsidR="00F37C19" w:rsidRPr="006F1559">
        <w:rPr>
          <w:rFonts w:ascii="Times New Roman" w:hAnsi="Times New Roman" w:cs="Times New Roman"/>
          <w:sz w:val="24"/>
          <w:szCs w:val="24"/>
          <w:lang w:val="de-DE"/>
        </w:rPr>
        <w:t xml:space="preserve"> wie ein ‚guter‘ Kaiser mit der Abwesenheit </w:t>
      </w:r>
      <w:r>
        <w:rPr>
          <w:rFonts w:ascii="Times New Roman" w:hAnsi="Times New Roman" w:cs="Times New Roman"/>
          <w:sz w:val="24"/>
          <w:szCs w:val="24"/>
          <w:lang w:val="de-DE"/>
        </w:rPr>
        <w:t xml:space="preserve">seiner Senatoren bzw. den Rückzugswünschen angesehener Persönlichkeiten seines Umfeldes </w:t>
      </w:r>
      <w:r w:rsidR="00F37C19" w:rsidRPr="006F1559">
        <w:rPr>
          <w:rFonts w:ascii="Times New Roman" w:hAnsi="Times New Roman" w:cs="Times New Roman"/>
          <w:sz w:val="24"/>
          <w:szCs w:val="24"/>
          <w:lang w:val="de-DE"/>
        </w:rPr>
        <w:t>umgehen sollte</w:t>
      </w:r>
      <w:r>
        <w:rPr>
          <w:rFonts w:ascii="Times New Roman" w:hAnsi="Times New Roman" w:cs="Times New Roman"/>
          <w:sz w:val="24"/>
          <w:szCs w:val="24"/>
          <w:lang w:val="de-DE"/>
        </w:rPr>
        <w:t>. So berichtet der Panegyriker</w:t>
      </w:r>
      <w:r w:rsidR="00F37C19" w:rsidRPr="006F1559">
        <w:rPr>
          <w:rFonts w:ascii="Times New Roman" w:hAnsi="Times New Roman" w:cs="Times New Roman"/>
          <w:sz w:val="24"/>
          <w:szCs w:val="24"/>
          <w:lang w:val="de-DE"/>
        </w:rPr>
        <w:t xml:space="preserve">, </w:t>
      </w:r>
      <w:r w:rsidR="00982F69">
        <w:rPr>
          <w:rFonts w:ascii="Times New Roman" w:hAnsi="Times New Roman" w:cs="Times New Roman"/>
          <w:sz w:val="24"/>
          <w:szCs w:val="24"/>
          <w:lang w:val="de-DE"/>
        </w:rPr>
        <w:t xml:space="preserve">dass </w:t>
      </w:r>
      <w:r w:rsidR="00F37C19" w:rsidRPr="006F1559">
        <w:rPr>
          <w:rFonts w:ascii="Times New Roman" w:hAnsi="Times New Roman" w:cs="Times New Roman"/>
          <w:sz w:val="24"/>
          <w:szCs w:val="24"/>
          <w:lang w:val="de-DE"/>
        </w:rPr>
        <w:t>Trajan eine</w:t>
      </w:r>
      <w:r w:rsidR="00982F69">
        <w:rPr>
          <w:rFonts w:ascii="Times New Roman" w:hAnsi="Times New Roman" w:cs="Times New Roman"/>
          <w:sz w:val="24"/>
          <w:szCs w:val="24"/>
          <w:lang w:val="de-DE"/>
        </w:rPr>
        <w:t>r</w:t>
      </w:r>
      <w:r w:rsidR="00F37C19" w:rsidRPr="006F1559">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bedeutenden, uns jedoch </w:t>
      </w:r>
      <w:r w:rsidR="00982F69">
        <w:rPr>
          <w:rFonts w:ascii="Times New Roman" w:hAnsi="Times New Roman" w:cs="Times New Roman"/>
          <w:sz w:val="24"/>
          <w:szCs w:val="24"/>
          <w:lang w:val="de-DE"/>
        </w:rPr>
        <w:t xml:space="preserve">nicht mehr </w:t>
      </w:r>
      <w:r w:rsidR="002D7064">
        <w:rPr>
          <w:rFonts w:ascii="Times New Roman" w:hAnsi="Times New Roman" w:cs="Times New Roman"/>
          <w:sz w:val="24"/>
          <w:szCs w:val="24"/>
          <w:lang w:val="de-DE"/>
        </w:rPr>
        <w:t xml:space="preserve">bekannten </w:t>
      </w:r>
      <w:r w:rsidR="00982F69">
        <w:rPr>
          <w:rFonts w:ascii="Times New Roman" w:hAnsi="Times New Roman" w:cs="Times New Roman"/>
          <w:sz w:val="24"/>
          <w:szCs w:val="24"/>
          <w:lang w:val="de-DE"/>
        </w:rPr>
        <w:t xml:space="preserve">Person </w:t>
      </w:r>
      <w:r>
        <w:rPr>
          <w:rFonts w:ascii="Times New Roman" w:hAnsi="Times New Roman" w:cs="Times New Roman"/>
          <w:sz w:val="24"/>
          <w:szCs w:val="24"/>
          <w:lang w:val="de-DE"/>
        </w:rPr>
        <w:t xml:space="preserve">gestattet </w:t>
      </w:r>
      <w:r w:rsidR="00F37C19" w:rsidRPr="006F1559">
        <w:rPr>
          <w:rFonts w:ascii="Times New Roman" w:hAnsi="Times New Roman" w:cs="Times New Roman"/>
          <w:sz w:val="24"/>
          <w:szCs w:val="24"/>
          <w:lang w:val="de-DE"/>
        </w:rPr>
        <w:t>habe, d</w:t>
      </w:r>
      <w:r w:rsidR="00982F69">
        <w:rPr>
          <w:rFonts w:ascii="Times New Roman" w:hAnsi="Times New Roman" w:cs="Times New Roman"/>
          <w:sz w:val="24"/>
          <w:szCs w:val="24"/>
          <w:lang w:val="de-DE"/>
        </w:rPr>
        <w:t>ie</w:t>
      </w:r>
      <w:r w:rsidR="00F37C19" w:rsidRPr="006F1559">
        <w:rPr>
          <w:rFonts w:ascii="Times New Roman" w:hAnsi="Times New Roman" w:cs="Times New Roman"/>
          <w:sz w:val="24"/>
          <w:szCs w:val="24"/>
          <w:lang w:val="de-DE"/>
        </w:rPr>
        <w:t xml:space="preserve"> </w:t>
      </w:r>
      <w:proofErr w:type="spellStart"/>
      <w:r w:rsidR="00F37C19" w:rsidRPr="006F1559">
        <w:rPr>
          <w:rFonts w:ascii="Times New Roman" w:hAnsi="Times New Roman" w:cs="Times New Roman"/>
          <w:sz w:val="24"/>
          <w:szCs w:val="24"/>
          <w:lang w:val="de-DE"/>
        </w:rPr>
        <w:t>Praetorianerpräfekt</w:t>
      </w:r>
      <w:r w:rsidR="00982F69">
        <w:rPr>
          <w:rFonts w:ascii="Times New Roman" w:hAnsi="Times New Roman" w:cs="Times New Roman"/>
          <w:sz w:val="24"/>
          <w:szCs w:val="24"/>
          <w:lang w:val="de-DE"/>
        </w:rPr>
        <w:t>ur</w:t>
      </w:r>
      <w:proofErr w:type="spellEnd"/>
      <w:r w:rsidR="00F37C19" w:rsidRPr="006F1559">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auszuschlagen </w:t>
      </w:r>
      <w:r w:rsidR="00F37C19" w:rsidRPr="006F1559">
        <w:rPr>
          <w:rFonts w:ascii="Times New Roman" w:hAnsi="Times New Roman" w:cs="Times New Roman"/>
          <w:sz w:val="24"/>
          <w:szCs w:val="24"/>
          <w:lang w:val="de-DE"/>
        </w:rPr>
        <w:t xml:space="preserve">und </w:t>
      </w:r>
      <w:r>
        <w:rPr>
          <w:rFonts w:ascii="Times New Roman" w:hAnsi="Times New Roman" w:cs="Times New Roman"/>
          <w:sz w:val="24"/>
          <w:szCs w:val="24"/>
          <w:lang w:val="de-DE"/>
        </w:rPr>
        <w:t xml:space="preserve">die Stadt </w:t>
      </w:r>
      <w:r w:rsidR="00F37C19" w:rsidRPr="006F1559">
        <w:rPr>
          <w:rFonts w:ascii="Times New Roman" w:hAnsi="Times New Roman" w:cs="Times New Roman"/>
          <w:sz w:val="24"/>
          <w:szCs w:val="24"/>
          <w:lang w:val="de-DE"/>
        </w:rPr>
        <w:t>Rom für ein Leben i</w:t>
      </w:r>
      <w:r w:rsidR="002D7064">
        <w:rPr>
          <w:rFonts w:ascii="Times New Roman" w:hAnsi="Times New Roman" w:cs="Times New Roman"/>
          <w:sz w:val="24"/>
          <w:szCs w:val="24"/>
          <w:lang w:val="de-DE"/>
        </w:rPr>
        <w:t xml:space="preserve">m </w:t>
      </w:r>
      <w:r w:rsidR="002D7064" w:rsidRPr="002D7064">
        <w:rPr>
          <w:rFonts w:ascii="Times New Roman" w:hAnsi="Times New Roman" w:cs="Times New Roman"/>
          <w:i/>
          <w:sz w:val="24"/>
          <w:szCs w:val="24"/>
          <w:lang w:val="la-Latn"/>
        </w:rPr>
        <w:t>otium</w:t>
      </w:r>
      <w:r w:rsidR="002D7064">
        <w:rPr>
          <w:rFonts w:ascii="Times New Roman" w:hAnsi="Times New Roman" w:cs="Times New Roman"/>
          <w:sz w:val="24"/>
          <w:szCs w:val="24"/>
          <w:lang w:val="de-DE"/>
        </w:rPr>
        <w:t xml:space="preserve"> </w:t>
      </w:r>
      <w:r w:rsidR="00F37C19" w:rsidRPr="006F1559">
        <w:rPr>
          <w:rFonts w:ascii="Times New Roman" w:hAnsi="Times New Roman" w:cs="Times New Roman"/>
          <w:sz w:val="24"/>
          <w:szCs w:val="24"/>
          <w:lang w:val="de-DE"/>
        </w:rPr>
        <w:t>zu verlas</w:t>
      </w:r>
      <w:r w:rsidR="002D7064">
        <w:rPr>
          <w:rFonts w:ascii="Times New Roman" w:hAnsi="Times New Roman" w:cs="Times New Roman"/>
          <w:sz w:val="24"/>
          <w:szCs w:val="24"/>
          <w:lang w:val="de-DE"/>
        </w:rPr>
        <w:t>sen</w:t>
      </w:r>
      <w:r w:rsidR="0070500E">
        <w:rPr>
          <w:rFonts w:ascii="Times New Roman" w:hAnsi="Times New Roman" w:cs="Times New Roman"/>
          <w:sz w:val="24"/>
          <w:szCs w:val="24"/>
          <w:lang w:val="de-DE"/>
        </w:rPr>
        <w:t xml:space="preserve"> – schweren Herzens, doch ohne Groll gegenüber dem Entschwindenden</w:t>
      </w:r>
      <w:r w:rsidR="002D7064">
        <w:rPr>
          <w:rFonts w:ascii="Times New Roman" w:hAnsi="Times New Roman" w:cs="Times New Roman"/>
          <w:sz w:val="24"/>
          <w:szCs w:val="24"/>
          <w:lang w:val="de-DE"/>
        </w:rPr>
        <w:t>:</w:t>
      </w:r>
    </w:p>
    <w:p w:rsidR="00F37C19" w:rsidRPr="00BA1DC7" w:rsidRDefault="00F37C19" w:rsidP="00635637">
      <w:pPr>
        <w:tabs>
          <w:tab w:val="left" w:pos="567"/>
        </w:tabs>
        <w:spacing w:after="160" w:line="240" w:lineRule="auto"/>
        <w:ind w:left="567" w:right="567"/>
        <w:jc w:val="both"/>
        <w:rPr>
          <w:rFonts w:ascii="Times New Roman" w:hAnsi="Times New Roman" w:cs="Times New Roman"/>
          <w:sz w:val="24"/>
          <w:szCs w:val="24"/>
          <w:lang w:val="de-DE"/>
        </w:rPr>
      </w:pPr>
      <w:r w:rsidRPr="008A3DD9">
        <w:rPr>
          <w:rStyle w:val="n0x87d3550x0x87c4c28"/>
          <w:rFonts w:ascii="Times New Roman" w:hAnsi="Times New Roman" w:cs="Times New Roman"/>
          <w:i/>
          <w:sz w:val="20"/>
          <w:szCs w:val="20"/>
          <w:lang w:val="la-Latn"/>
        </w:rPr>
        <w:t>ita, quod fando inauditum, cum princeps et principis amicus diversa velletis, id potius factum est, quod amicus volebat.</w:t>
      </w:r>
      <w:r w:rsidRPr="008A3DD9">
        <w:rPr>
          <w:rFonts w:ascii="Times New Roman" w:hAnsi="Times New Roman" w:cs="Times New Roman"/>
          <w:i/>
          <w:sz w:val="20"/>
          <w:szCs w:val="20"/>
          <w:lang w:val="la-Latn"/>
        </w:rPr>
        <w:t xml:space="preserve"> </w:t>
      </w:r>
      <w:r w:rsidR="00073454">
        <w:rPr>
          <w:rStyle w:val="n0x87d3550x0x87c4c28"/>
          <w:rFonts w:ascii="Times New Roman" w:hAnsi="Times New Roman" w:cs="Times New Roman"/>
          <w:i/>
          <w:sz w:val="20"/>
          <w:szCs w:val="20"/>
          <w:lang w:val="la-Latn"/>
        </w:rPr>
        <w:t>o rem memoriae litteris</w:t>
      </w:r>
      <w:r w:rsidRPr="008A3DD9">
        <w:rPr>
          <w:rStyle w:val="n0x87d3550x0x87c4c28"/>
          <w:rFonts w:ascii="Times New Roman" w:hAnsi="Times New Roman" w:cs="Times New Roman"/>
          <w:i/>
          <w:sz w:val="20"/>
          <w:szCs w:val="20"/>
          <w:lang w:val="la-Latn"/>
        </w:rPr>
        <w:t>que mandandam: praefectum praetorio non ex ingerentibus se, sed ex subtrahentibus leger</w:t>
      </w:r>
      <w:r w:rsidR="00073454">
        <w:rPr>
          <w:rStyle w:val="n0x87d3550x0x87c4c28"/>
          <w:rFonts w:ascii="Times New Roman" w:hAnsi="Times New Roman" w:cs="Times New Roman"/>
          <w:i/>
          <w:sz w:val="20"/>
          <w:szCs w:val="20"/>
          <w:lang w:val="la-Latn"/>
        </w:rPr>
        <w:t>e eundem</w:t>
      </w:r>
      <w:r w:rsidRPr="008A3DD9">
        <w:rPr>
          <w:rStyle w:val="n0x87d3550x0x87c4c28"/>
          <w:rFonts w:ascii="Times New Roman" w:hAnsi="Times New Roman" w:cs="Times New Roman"/>
          <w:i/>
          <w:sz w:val="20"/>
          <w:szCs w:val="20"/>
          <w:lang w:val="la-Latn"/>
        </w:rPr>
        <w:t xml:space="preserve">que otio, quod </w:t>
      </w:r>
      <w:r w:rsidR="00073454">
        <w:rPr>
          <w:rStyle w:val="n0x87d3550x0x87c4c28"/>
          <w:rFonts w:ascii="Times New Roman" w:hAnsi="Times New Roman" w:cs="Times New Roman"/>
          <w:i/>
          <w:sz w:val="20"/>
          <w:szCs w:val="20"/>
          <w:lang w:val="la-Latn"/>
        </w:rPr>
        <w:t>pertinaciter amet, reddere, cum</w:t>
      </w:r>
      <w:r w:rsidRPr="008A3DD9">
        <w:rPr>
          <w:rStyle w:val="n0x87d3550x0x87c4c28"/>
          <w:rFonts w:ascii="Times New Roman" w:hAnsi="Times New Roman" w:cs="Times New Roman"/>
          <w:i/>
          <w:sz w:val="20"/>
          <w:szCs w:val="20"/>
          <w:lang w:val="la-Latn"/>
        </w:rPr>
        <w:t>que sis ipse distentus imperi curis, non quietis gloria cuiquam invidere!</w:t>
      </w:r>
      <w:r w:rsidRPr="006F1559">
        <w:rPr>
          <w:rStyle w:val="Funotenzeichen"/>
          <w:rFonts w:ascii="Times New Roman" w:hAnsi="Times New Roman" w:cs="Times New Roman"/>
          <w:sz w:val="20"/>
          <w:szCs w:val="20"/>
          <w:lang w:val="de-DE"/>
        </w:rPr>
        <w:footnoteReference w:id="176"/>
      </w:r>
    </w:p>
    <w:p w:rsidR="00982F69" w:rsidRPr="0070500E" w:rsidRDefault="00982F69" w:rsidP="00982F69">
      <w:pPr>
        <w:tabs>
          <w:tab w:val="left" w:pos="567"/>
        </w:tabs>
        <w:spacing w:after="120" w:line="360" w:lineRule="auto"/>
        <w:jc w:val="both"/>
        <w:rPr>
          <w:rStyle w:val="n0x87d3550x0x87c4c28"/>
        </w:rPr>
      </w:pPr>
      <w:r>
        <w:rPr>
          <w:rFonts w:ascii="Times New Roman" w:hAnsi="Times New Roman" w:cs="Times New Roman"/>
          <w:sz w:val="24"/>
          <w:szCs w:val="24"/>
          <w:lang w:val="de-DE"/>
        </w:rPr>
        <w:t>Nach einer ergreifende</w:t>
      </w:r>
      <w:r w:rsidR="00103469">
        <w:rPr>
          <w:rFonts w:ascii="Times New Roman" w:hAnsi="Times New Roman" w:cs="Times New Roman"/>
          <w:sz w:val="24"/>
          <w:szCs w:val="24"/>
          <w:lang w:val="de-DE"/>
        </w:rPr>
        <w:t>n</w:t>
      </w:r>
      <w:r w:rsidRPr="006F1559">
        <w:rPr>
          <w:rFonts w:ascii="Times New Roman" w:hAnsi="Times New Roman" w:cs="Times New Roman"/>
          <w:sz w:val="24"/>
          <w:szCs w:val="24"/>
          <w:lang w:val="de-DE"/>
        </w:rPr>
        <w:t xml:space="preserve"> </w:t>
      </w:r>
      <w:r>
        <w:rPr>
          <w:rFonts w:ascii="Times New Roman" w:hAnsi="Times New Roman" w:cs="Times New Roman"/>
          <w:sz w:val="24"/>
          <w:szCs w:val="24"/>
          <w:lang w:val="de-DE"/>
        </w:rPr>
        <w:t xml:space="preserve">Abschiedsszene, in der Plinius einen zu Tränen gerührten, gramgebeugt am Gestade zurückbleibenden </w:t>
      </w:r>
      <w:r w:rsidR="003732D5" w:rsidRPr="003732D5">
        <w:rPr>
          <w:rFonts w:ascii="Times New Roman" w:hAnsi="Times New Roman" w:cs="Times New Roman"/>
          <w:sz w:val="24"/>
          <w:szCs w:val="24"/>
          <w:lang w:val="de-DE"/>
        </w:rPr>
        <w:t>Trajan</w:t>
      </w:r>
      <w:r w:rsidR="003732D5">
        <w:rPr>
          <w:rFonts w:ascii="Times New Roman" w:hAnsi="Times New Roman" w:cs="Times New Roman"/>
          <w:i/>
          <w:sz w:val="24"/>
          <w:szCs w:val="24"/>
        </w:rPr>
        <w:t xml:space="preserve"> </w:t>
      </w:r>
      <w:r>
        <w:rPr>
          <w:rFonts w:ascii="Times New Roman" w:hAnsi="Times New Roman" w:cs="Times New Roman"/>
          <w:sz w:val="24"/>
          <w:szCs w:val="24"/>
          <w:lang w:val="de-DE"/>
        </w:rPr>
        <w:t xml:space="preserve">zeichnet, kommt der Autor </w:t>
      </w:r>
      <w:r w:rsidR="00F37C19" w:rsidRPr="006F1559">
        <w:rPr>
          <w:rFonts w:ascii="Times New Roman" w:hAnsi="Times New Roman" w:cs="Times New Roman"/>
          <w:sz w:val="24"/>
          <w:szCs w:val="24"/>
          <w:lang w:val="de-DE"/>
        </w:rPr>
        <w:t>endlich zu</w:t>
      </w:r>
      <w:r>
        <w:rPr>
          <w:rFonts w:ascii="Times New Roman" w:hAnsi="Times New Roman" w:cs="Times New Roman"/>
          <w:sz w:val="24"/>
          <w:szCs w:val="24"/>
          <w:lang w:val="de-DE"/>
        </w:rPr>
        <w:t>r Quintessenz seiner Geschichte</w:t>
      </w:r>
      <w:r w:rsidR="00F37C19" w:rsidRPr="006F1559">
        <w:rPr>
          <w:rFonts w:ascii="Times New Roman" w:hAnsi="Times New Roman" w:cs="Times New Roman"/>
          <w:sz w:val="24"/>
          <w:szCs w:val="24"/>
          <w:lang w:val="de-DE"/>
        </w:rPr>
        <w:t xml:space="preserve">: </w:t>
      </w:r>
      <w:r w:rsidR="00F37C19" w:rsidRPr="003758EC">
        <w:rPr>
          <w:rStyle w:val="n0x87d3550x0x87c4c28"/>
          <w:rFonts w:ascii="Times New Roman" w:hAnsi="Times New Roman" w:cs="Times New Roman"/>
          <w:i/>
          <w:sz w:val="24"/>
          <w:szCs w:val="24"/>
          <w:lang w:val="la-Latn"/>
        </w:rPr>
        <w:t>ille quidem ut maximo fructu suscepti, ita maiore depositi officii gloria fruitur, tu autem facilitate ista consecutus es, ne quem retinere videaris invitum</w:t>
      </w:r>
      <w:r w:rsidR="003732D5">
        <w:rPr>
          <w:rStyle w:val="n0x87d3550x0x87c4c28"/>
          <w:rFonts w:ascii="Times New Roman" w:hAnsi="Times New Roman" w:cs="Times New Roman"/>
          <w:i/>
          <w:sz w:val="24"/>
          <w:szCs w:val="24"/>
          <w:lang w:val="de-DE"/>
        </w:rPr>
        <w:t>.</w:t>
      </w:r>
      <w:r w:rsidR="00F37C19" w:rsidRPr="006F1559">
        <w:rPr>
          <w:rStyle w:val="Funotenzeichen"/>
          <w:rFonts w:ascii="Times New Roman" w:hAnsi="Times New Roman" w:cs="Times New Roman"/>
          <w:sz w:val="24"/>
          <w:szCs w:val="24"/>
          <w:lang w:val="de-DE"/>
        </w:rPr>
        <w:footnoteReference w:id="177"/>
      </w:r>
      <w:r>
        <w:rPr>
          <w:rStyle w:val="n0x87d3550x0x87c4c28"/>
          <w:rFonts w:ascii="Times New Roman" w:hAnsi="Times New Roman" w:cs="Times New Roman"/>
          <w:i/>
          <w:sz w:val="24"/>
          <w:szCs w:val="24"/>
          <w:lang w:val="de-DE"/>
        </w:rPr>
        <w:t xml:space="preserve"> </w:t>
      </w:r>
      <w:r w:rsidR="00EF07B6">
        <w:rPr>
          <w:rStyle w:val="n0x87d3550x0x87c4c28"/>
          <w:rFonts w:ascii="Times New Roman" w:hAnsi="Times New Roman" w:cs="Times New Roman"/>
          <w:sz w:val="24"/>
          <w:szCs w:val="24"/>
          <w:lang w:val="de-DE"/>
        </w:rPr>
        <w:t>Durch dieses Verhalten, dem die Einsicht zugrunde liege, dass niemandem so g</w:t>
      </w:r>
      <w:r w:rsidR="00103469">
        <w:rPr>
          <w:rStyle w:val="n0x87d3550x0x87c4c28"/>
          <w:rFonts w:ascii="Times New Roman" w:hAnsi="Times New Roman" w:cs="Times New Roman"/>
          <w:sz w:val="24"/>
          <w:szCs w:val="24"/>
          <w:lang w:val="de-DE"/>
        </w:rPr>
        <w:t>roße</w:t>
      </w:r>
      <w:r w:rsidR="00EF07B6">
        <w:rPr>
          <w:rStyle w:val="n0x87d3550x0x87c4c28"/>
          <w:rFonts w:ascii="Times New Roman" w:hAnsi="Times New Roman" w:cs="Times New Roman"/>
          <w:sz w:val="24"/>
          <w:szCs w:val="24"/>
          <w:lang w:val="de-DE"/>
        </w:rPr>
        <w:t xml:space="preserve"> Macht übertragen werden könne, dass ihm die Freiheit nicht doch willkommener </w:t>
      </w:r>
      <w:r w:rsidR="00103469">
        <w:rPr>
          <w:rStyle w:val="n0x87d3550x0x87c4c28"/>
          <w:rFonts w:ascii="Times New Roman" w:hAnsi="Times New Roman" w:cs="Times New Roman"/>
          <w:sz w:val="24"/>
          <w:szCs w:val="24"/>
          <w:lang w:val="de-DE"/>
        </w:rPr>
        <w:t>sei</w:t>
      </w:r>
      <w:r w:rsidR="00EF07B6">
        <w:rPr>
          <w:rStyle w:val="n0x87d3550x0x87c4c28"/>
          <w:rFonts w:ascii="Times New Roman" w:hAnsi="Times New Roman" w:cs="Times New Roman"/>
          <w:sz w:val="24"/>
          <w:szCs w:val="24"/>
          <w:lang w:val="de-DE"/>
        </w:rPr>
        <w:t>, erweise T</w:t>
      </w:r>
      <w:r w:rsidR="0070500E">
        <w:rPr>
          <w:rStyle w:val="n0x87d3550x0x87c4c28"/>
          <w:rFonts w:ascii="Times New Roman" w:hAnsi="Times New Roman" w:cs="Times New Roman"/>
          <w:sz w:val="24"/>
          <w:szCs w:val="24"/>
          <w:lang w:val="de-DE"/>
        </w:rPr>
        <w:t xml:space="preserve">rajan </w:t>
      </w:r>
      <w:r w:rsidR="003732D5">
        <w:rPr>
          <w:rStyle w:val="n0x87d3550x0x87c4c28"/>
          <w:rFonts w:ascii="Times New Roman" w:hAnsi="Times New Roman" w:cs="Times New Roman"/>
          <w:sz w:val="24"/>
          <w:szCs w:val="24"/>
          <w:lang w:val="de-DE"/>
        </w:rPr>
        <w:t xml:space="preserve">sich seiner Stellung </w:t>
      </w:r>
      <w:r w:rsidR="00EF07B6">
        <w:rPr>
          <w:rStyle w:val="n0x87d3550x0x87c4c28"/>
          <w:rFonts w:ascii="Times New Roman" w:hAnsi="Times New Roman" w:cs="Times New Roman"/>
          <w:sz w:val="24"/>
          <w:szCs w:val="24"/>
          <w:lang w:val="de-DE"/>
        </w:rPr>
        <w:t xml:space="preserve">als </w:t>
      </w:r>
      <w:r w:rsidR="00EF07B6" w:rsidRPr="00A47A6E">
        <w:rPr>
          <w:rStyle w:val="n0x87d3550x0x87c4c28"/>
          <w:rFonts w:ascii="Times New Roman" w:hAnsi="Times New Roman" w:cs="Times New Roman"/>
          <w:i/>
          <w:sz w:val="24"/>
          <w:szCs w:val="24"/>
          <w:lang w:val="la-Latn"/>
        </w:rPr>
        <w:t>parens publicus</w:t>
      </w:r>
      <w:r w:rsidR="00EF07B6">
        <w:rPr>
          <w:rStyle w:val="n0x87d3550x0x87c4c28"/>
          <w:rFonts w:ascii="Times New Roman" w:hAnsi="Times New Roman" w:cs="Times New Roman"/>
          <w:sz w:val="24"/>
          <w:szCs w:val="24"/>
          <w:lang w:val="de-DE"/>
        </w:rPr>
        <w:t xml:space="preserve"> würdig</w:t>
      </w:r>
      <w:r w:rsidR="00A47A6E">
        <w:rPr>
          <w:rStyle w:val="n0x87d3550x0x87c4c28"/>
          <w:rFonts w:ascii="Times New Roman" w:hAnsi="Times New Roman" w:cs="Times New Roman"/>
          <w:sz w:val="24"/>
          <w:szCs w:val="24"/>
          <w:lang w:val="de-DE"/>
        </w:rPr>
        <w:t xml:space="preserve">: Er übertrage jenen </w:t>
      </w:r>
      <w:r w:rsidR="0070500E">
        <w:rPr>
          <w:rStyle w:val="n0x87d3550x0x87c4c28"/>
          <w:rFonts w:ascii="Times New Roman" w:hAnsi="Times New Roman" w:cs="Times New Roman"/>
          <w:sz w:val="24"/>
          <w:szCs w:val="24"/>
          <w:lang w:val="de-DE"/>
        </w:rPr>
        <w:t>Ämter</w:t>
      </w:r>
      <w:r w:rsidR="00A47A6E">
        <w:rPr>
          <w:rStyle w:val="n0x87d3550x0x87c4c28"/>
          <w:rFonts w:ascii="Times New Roman" w:hAnsi="Times New Roman" w:cs="Times New Roman"/>
          <w:sz w:val="24"/>
          <w:szCs w:val="24"/>
          <w:lang w:val="de-DE"/>
        </w:rPr>
        <w:t>,</w:t>
      </w:r>
      <w:r w:rsidR="0070500E">
        <w:rPr>
          <w:rStyle w:val="n0x87d3550x0x87c4c28"/>
          <w:rFonts w:ascii="Times New Roman" w:hAnsi="Times New Roman" w:cs="Times New Roman"/>
          <w:sz w:val="24"/>
          <w:szCs w:val="24"/>
          <w:lang w:val="de-DE"/>
        </w:rPr>
        <w:t xml:space="preserve"> die lieber darauf verzichteten</w:t>
      </w:r>
      <w:r w:rsidR="007C4F60">
        <w:rPr>
          <w:rStyle w:val="n0x87d3550x0x87c4c28"/>
          <w:rFonts w:ascii="Times New Roman" w:hAnsi="Times New Roman" w:cs="Times New Roman"/>
          <w:sz w:val="24"/>
          <w:szCs w:val="24"/>
          <w:lang w:val="de-DE"/>
        </w:rPr>
        <w:t xml:space="preserve">, und jenen, die um Befreiung bäten, </w:t>
      </w:r>
      <w:r w:rsidR="00A47A6E">
        <w:rPr>
          <w:rStyle w:val="n0x87d3550x0x87c4c28"/>
          <w:rFonts w:ascii="Times New Roman" w:hAnsi="Times New Roman" w:cs="Times New Roman"/>
          <w:sz w:val="24"/>
          <w:szCs w:val="24"/>
          <w:lang w:val="de-DE"/>
        </w:rPr>
        <w:t xml:space="preserve">erfülle er </w:t>
      </w:r>
      <w:r w:rsidR="007C4F60">
        <w:rPr>
          <w:rStyle w:val="n0x87d3550x0x87c4c28"/>
          <w:rFonts w:ascii="Times New Roman" w:hAnsi="Times New Roman" w:cs="Times New Roman"/>
          <w:sz w:val="24"/>
          <w:szCs w:val="24"/>
          <w:lang w:val="de-DE"/>
        </w:rPr>
        <w:t>diesen Wunsch</w:t>
      </w:r>
      <w:r w:rsidR="00A47A6E">
        <w:rPr>
          <w:rStyle w:val="n0x87d3550x0x87c4c28"/>
          <w:rFonts w:ascii="Times New Roman" w:hAnsi="Times New Roman" w:cs="Times New Roman"/>
          <w:sz w:val="24"/>
          <w:szCs w:val="24"/>
          <w:lang w:val="de-DE"/>
        </w:rPr>
        <w:t>; er glaube nicht, dass er von Freunden im Stich gelassen werde, die um Ruhe bäten</w:t>
      </w:r>
      <w:r w:rsidR="00C633BC">
        <w:rPr>
          <w:rStyle w:val="n0x87d3550x0x87c4c28"/>
          <w:rFonts w:ascii="Times New Roman" w:hAnsi="Times New Roman" w:cs="Times New Roman"/>
          <w:sz w:val="24"/>
          <w:szCs w:val="24"/>
          <w:lang w:val="de-DE"/>
        </w:rPr>
        <w:t xml:space="preserve">; </w:t>
      </w:r>
      <w:r w:rsidR="00A47A6E">
        <w:rPr>
          <w:rStyle w:val="n0x87d3550x0x87c4c28"/>
          <w:rFonts w:ascii="Times New Roman" w:hAnsi="Times New Roman" w:cs="Times New Roman"/>
          <w:sz w:val="24"/>
          <w:szCs w:val="24"/>
          <w:lang w:val="de-DE"/>
        </w:rPr>
        <w:t xml:space="preserve">und er werde stets Leute finden, die er aus dem </w:t>
      </w:r>
      <w:r w:rsidR="00A47A6E" w:rsidRPr="00A47A6E">
        <w:rPr>
          <w:rStyle w:val="n0x87d3550x0x87c4c28"/>
          <w:rFonts w:ascii="Times New Roman" w:hAnsi="Times New Roman" w:cs="Times New Roman"/>
          <w:i/>
          <w:sz w:val="24"/>
          <w:szCs w:val="24"/>
          <w:lang w:val="la-Latn"/>
        </w:rPr>
        <w:t>otium</w:t>
      </w:r>
      <w:r w:rsidR="00A47A6E">
        <w:rPr>
          <w:rStyle w:val="n0x87d3550x0x87c4c28"/>
          <w:rFonts w:ascii="Times New Roman" w:hAnsi="Times New Roman" w:cs="Times New Roman"/>
          <w:sz w:val="24"/>
          <w:szCs w:val="24"/>
          <w:lang w:val="de-DE"/>
        </w:rPr>
        <w:t xml:space="preserve"> zurückrufen, und solche, die er dem </w:t>
      </w:r>
      <w:r w:rsidR="00A47A6E" w:rsidRPr="00A47A6E">
        <w:rPr>
          <w:rStyle w:val="n0x87d3550x0x87c4c28"/>
          <w:rFonts w:ascii="Times New Roman" w:hAnsi="Times New Roman" w:cs="Times New Roman"/>
          <w:i/>
          <w:sz w:val="24"/>
          <w:szCs w:val="24"/>
          <w:lang w:val="la-Latn"/>
        </w:rPr>
        <w:t>otium</w:t>
      </w:r>
      <w:r w:rsidR="00A47A6E">
        <w:rPr>
          <w:rStyle w:val="n0x87d3550x0x87c4c28"/>
          <w:rFonts w:ascii="Times New Roman" w:hAnsi="Times New Roman" w:cs="Times New Roman"/>
          <w:sz w:val="24"/>
          <w:szCs w:val="24"/>
          <w:lang w:val="de-DE"/>
        </w:rPr>
        <w:t xml:space="preserve"> zurückgeben könne.</w:t>
      </w:r>
      <w:r w:rsidR="00A47A6E">
        <w:rPr>
          <w:rStyle w:val="Funotenzeichen"/>
          <w:rFonts w:ascii="Times New Roman" w:hAnsi="Times New Roman" w:cs="Times New Roman"/>
          <w:sz w:val="24"/>
          <w:szCs w:val="24"/>
          <w:lang w:val="de-DE"/>
        </w:rPr>
        <w:footnoteReference w:id="178"/>
      </w:r>
    </w:p>
    <w:p w:rsidR="00D16FBB" w:rsidRPr="007E61A1" w:rsidRDefault="00097C02" w:rsidP="00982F69">
      <w:pPr>
        <w:tabs>
          <w:tab w:val="left" w:pos="567"/>
        </w:tabs>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sz w:val="24"/>
          <w:szCs w:val="24"/>
          <w:lang w:val="de-DE"/>
        </w:rPr>
        <w:lastRenderedPageBreak/>
        <w:t xml:space="preserve">Bei aller Plakativität können sich die geschilderten </w:t>
      </w:r>
      <w:r w:rsidR="00443406">
        <w:rPr>
          <w:rFonts w:ascii="Times New Roman" w:hAnsi="Times New Roman" w:cs="Times New Roman"/>
          <w:sz w:val="24"/>
          <w:szCs w:val="24"/>
          <w:lang w:val="de-DE"/>
        </w:rPr>
        <w:t>Er</w:t>
      </w:r>
      <w:r w:rsidR="00F37C19">
        <w:rPr>
          <w:rFonts w:ascii="Times New Roman" w:hAnsi="Times New Roman" w:cs="Times New Roman"/>
          <w:sz w:val="24"/>
          <w:szCs w:val="24"/>
          <w:lang w:val="de-DE"/>
        </w:rPr>
        <w:t>zählmuster</w:t>
      </w:r>
      <w:r w:rsidR="00443406">
        <w:rPr>
          <w:rFonts w:ascii="Times New Roman" w:hAnsi="Times New Roman" w:cs="Times New Roman"/>
          <w:sz w:val="24"/>
          <w:szCs w:val="24"/>
          <w:lang w:val="de-DE"/>
        </w:rPr>
        <w:t xml:space="preserve"> von Herrschertugenden und Tyrannento</w:t>
      </w:r>
      <w:r>
        <w:rPr>
          <w:rFonts w:ascii="Times New Roman" w:hAnsi="Times New Roman" w:cs="Times New Roman"/>
          <w:sz w:val="24"/>
          <w:szCs w:val="24"/>
          <w:lang w:val="de-DE"/>
        </w:rPr>
        <w:t xml:space="preserve">pik </w:t>
      </w:r>
      <w:r w:rsidR="00443406">
        <w:rPr>
          <w:rFonts w:ascii="Times New Roman" w:hAnsi="Times New Roman" w:cs="Times New Roman"/>
          <w:sz w:val="24"/>
          <w:szCs w:val="24"/>
          <w:lang w:val="de-DE"/>
        </w:rPr>
        <w:t>als durchaus komplex und differenziert erweisen.</w:t>
      </w:r>
      <w:r w:rsidR="00F37C19">
        <w:rPr>
          <w:rFonts w:ascii="Times New Roman" w:hAnsi="Times New Roman" w:cs="Times New Roman"/>
          <w:sz w:val="24"/>
          <w:szCs w:val="24"/>
          <w:lang w:val="de-DE"/>
        </w:rPr>
        <w:t xml:space="preserve"> </w:t>
      </w:r>
      <w:r w:rsidR="00D16FBB">
        <w:rPr>
          <w:rFonts w:ascii="Times New Roman" w:hAnsi="Times New Roman" w:cs="Times New Roman"/>
          <w:sz w:val="24"/>
          <w:szCs w:val="24"/>
          <w:lang w:val="de-DE"/>
        </w:rPr>
        <w:t xml:space="preserve">Instruktiv ist in diesem Kontext </w:t>
      </w:r>
      <w:r w:rsidR="00443406">
        <w:rPr>
          <w:rFonts w:ascii="Times New Roman" w:hAnsi="Times New Roman" w:cs="Times New Roman"/>
          <w:sz w:val="24"/>
          <w:szCs w:val="24"/>
          <w:lang w:val="de-DE"/>
        </w:rPr>
        <w:t xml:space="preserve">etwa </w:t>
      </w:r>
      <w:r w:rsidR="00A82877">
        <w:rPr>
          <w:rFonts w:ascii="Times New Roman" w:hAnsi="Times New Roman" w:cs="Times New Roman"/>
          <w:sz w:val="24"/>
          <w:szCs w:val="24"/>
          <w:lang w:val="de-DE"/>
        </w:rPr>
        <w:t>das Beispiel des 46 </w:t>
      </w:r>
      <w:r w:rsidR="00D16FBB">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D16FBB">
        <w:rPr>
          <w:rFonts w:ascii="Times New Roman" w:hAnsi="Times New Roman" w:cs="Times New Roman"/>
          <w:sz w:val="24"/>
          <w:szCs w:val="24"/>
          <w:lang w:val="de-DE"/>
        </w:rPr>
        <w:t xml:space="preserve">Chr. verstorbenen </w:t>
      </w:r>
      <w:r w:rsidR="00133706">
        <w:rPr>
          <w:rFonts w:ascii="Times New Roman" w:hAnsi="Times New Roman" w:cs="Times New Roman"/>
          <w:sz w:val="24"/>
          <w:szCs w:val="24"/>
          <w:lang w:val="de-DE"/>
        </w:rPr>
        <w:t xml:space="preserve">Marcus </w:t>
      </w:r>
      <w:r w:rsidR="00D16FBB">
        <w:rPr>
          <w:rFonts w:ascii="Times New Roman" w:hAnsi="Times New Roman" w:cs="Times New Roman"/>
          <w:sz w:val="24"/>
          <w:szCs w:val="24"/>
          <w:lang w:val="de-DE"/>
        </w:rPr>
        <w:t xml:space="preserve">Vinicius, um den sich das Gerücht rankte, Messalina habe ihn vergiften lassen, weil </w:t>
      </w:r>
      <w:r w:rsidR="002B7FB0">
        <w:rPr>
          <w:rFonts w:ascii="Times New Roman" w:hAnsi="Times New Roman" w:cs="Times New Roman"/>
          <w:sz w:val="24"/>
          <w:szCs w:val="24"/>
          <w:lang w:val="de-DE"/>
        </w:rPr>
        <w:t xml:space="preserve">er </w:t>
      </w:r>
      <w:r w:rsidR="00D16FBB">
        <w:rPr>
          <w:rFonts w:ascii="Times New Roman" w:hAnsi="Times New Roman" w:cs="Times New Roman"/>
          <w:color w:val="000000"/>
          <w:sz w:val="24"/>
          <w:szCs w:val="24"/>
          <w:lang w:val="de-DE"/>
        </w:rPr>
        <w:t>den Umgang mit ihr abgelehnt habe</w:t>
      </w:r>
      <w:r w:rsidR="00D16FBB">
        <w:rPr>
          <w:rFonts w:ascii="Times New Roman" w:hAnsi="Times New Roman" w:cs="Times New Roman"/>
          <w:sz w:val="24"/>
          <w:szCs w:val="24"/>
          <w:lang w:val="de-DE"/>
        </w:rPr>
        <w:t xml:space="preserve"> und sie ihn zudem verdächtigte, seine </w:t>
      </w:r>
      <w:r w:rsidR="00D16FBB">
        <w:rPr>
          <w:rFonts w:ascii="Times New Roman" w:hAnsi="Times New Roman" w:cs="Times New Roman"/>
          <w:color w:val="000000"/>
          <w:sz w:val="24"/>
          <w:szCs w:val="24"/>
          <w:lang w:val="de-DE"/>
        </w:rPr>
        <w:t>Frau, Caligulas Schwester Iulia Livilla, beseitigt zu haben.</w:t>
      </w:r>
      <w:r w:rsidR="00D16FBB">
        <w:rPr>
          <w:rStyle w:val="Funotenzeichen"/>
          <w:rFonts w:ascii="Times New Roman" w:hAnsi="Times New Roman" w:cs="Times New Roman"/>
          <w:color w:val="000000"/>
          <w:sz w:val="24"/>
          <w:szCs w:val="24"/>
          <w:lang w:val="de-DE"/>
        </w:rPr>
        <w:footnoteReference w:id="179"/>
      </w:r>
      <w:r w:rsidR="00D16FBB">
        <w:rPr>
          <w:rFonts w:ascii="Times New Roman" w:hAnsi="Times New Roman" w:cs="Times New Roman"/>
          <w:color w:val="000000"/>
          <w:sz w:val="24"/>
          <w:szCs w:val="24"/>
          <w:lang w:val="de-DE"/>
        </w:rPr>
        <w:t xml:space="preserve"> Dieses Gerede, das Cassius Dio berichtet, entbehrte wahrscheinlich jeder Grundlage, interessanter ist ohnehin ein anderer Aspekt, den der Historiker in diesem Zusammenhang berührt: Jener angesehene Mann habe versucht, sein Leben zu retten, indem er sich zurückzog und nur seinen eigenen Geschäften nachging. Cassius Dio impliziert, dass ihm d</w:t>
      </w:r>
      <w:r w:rsidR="005726F1">
        <w:rPr>
          <w:rFonts w:ascii="Times New Roman" w:hAnsi="Times New Roman" w:cs="Times New Roman"/>
          <w:color w:val="000000"/>
          <w:sz w:val="24"/>
          <w:szCs w:val="24"/>
          <w:lang w:val="de-DE"/>
        </w:rPr>
        <w:t>ie</w:t>
      </w:r>
      <w:r w:rsidR="00D16FBB">
        <w:rPr>
          <w:rFonts w:ascii="Times New Roman" w:hAnsi="Times New Roman" w:cs="Times New Roman"/>
          <w:color w:val="000000"/>
          <w:sz w:val="24"/>
          <w:szCs w:val="24"/>
          <w:lang w:val="de-DE"/>
        </w:rPr>
        <w:t>s in Bezug auf den Kaiser auch gelungen sei, indem er berichtet, wie Vin</w:t>
      </w:r>
      <w:r w:rsidR="005A4FF8">
        <w:rPr>
          <w:rFonts w:ascii="Times New Roman" w:hAnsi="Times New Roman" w:cs="Times New Roman"/>
          <w:color w:val="000000"/>
          <w:sz w:val="24"/>
          <w:szCs w:val="24"/>
          <w:lang w:val="de-DE"/>
        </w:rPr>
        <w:t>i</w:t>
      </w:r>
      <w:r w:rsidR="00D16FBB">
        <w:rPr>
          <w:rFonts w:ascii="Times New Roman" w:hAnsi="Times New Roman" w:cs="Times New Roman"/>
          <w:color w:val="000000"/>
          <w:sz w:val="24"/>
          <w:szCs w:val="24"/>
          <w:lang w:val="de-DE"/>
        </w:rPr>
        <w:t>cius angeblich der Messalina zum Opfer fiel, während er explizit betont, dass ihm durch Claudius nicht</w:t>
      </w:r>
      <w:r w:rsidR="002B7FB0">
        <w:rPr>
          <w:rFonts w:ascii="Times New Roman" w:hAnsi="Times New Roman" w:cs="Times New Roman"/>
          <w:color w:val="000000"/>
          <w:sz w:val="24"/>
          <w:szCs w:val="24"/>
          <w:lang w:val="de-DE"/>
        </w:rPr>
        <w:t>s S</w:t>
      </w:r>
      <w:r w:rsidR="00D16FBB">
        <w:rPr>
          <w:rFonts w:ascii="Times New Roman" w:hAnsi="Times New Roman" w:cs="Times New Roman"/>
          <w:color w:val="000000"/>
          <w:sz w:val="24"/>
          <w:szCs w:val="24"/>
          <w:lang w:val="de-DE"/>
        </w:rPr>
        <w:t>chlimmes widerfahren sei und dass der Kaiser den verdienten Senator mit einem ‚Staatsbegräbnis‘ sowie den entsprechenden Auszeichnungen und Lobreden geehrt habe. Vinicius ist damit ein komplexes Beispiel dafür, wie der Zusammenhang zwischen ungerechter Verfolgung eines angesehenen Senators durch den Kaiser und seinem zurückgezogene</w:t>
      </w:r>
      <w:r w:rsidR="008A0CD2">
        <w:rPr>
          <w:rFonts w:ascii="Times New Roman" w:hAnsi="Times New Roman" w:cs="Times New Roman"/>
          <w:color w:val="000000"/>
          <w:sz w:val="24"/>
          <w:szCs w:val="24"/>
          <w:lang w:val="de-DE"/>
        </w:rPr>
        <w:t>n</w:t>
      </w:r>
      <w:r w:rsidR="00D16FBB">
        <w:rPr>
          <w:rFonts w:ascii="Times New Roman" w:hAnsi="Times New Roman" w:cs="Times New Roman"/>
          <w:color w:val="000000"/>
          <w:sz w:val="24"/>
          <w:szCs w:val="24"/>
          <w:lang w:val="de-DE"/>
        </w:rPr>
        <w:t xml:space="preserve"> Lebensstil </w:t>
      </w:r>
      <w:r w:rsidR="00D36935">
        <w:rPr>
          <w:rFonts w:ascii="Times New Roman" w:hAnsi="Times New Roman" w:cs="Times New Roman"/>
          <w:color w:val="000000"/>
          <w:sz w:val="24"/>
          <w:szCs w:val="24"/>
          <w:lang w:val="de-DE"/>
        </w:rPr>
        <w:t xml:space="preserve">dargestellt </w:t>
      </w:r>
      <w:r w:rsidR="00E27932">
        <w:rPr>
          <w:rFonts w:ascii="Times New Roman" w:hAnsi="Times New Roman" w:cs="Times New Roman"/>
          <w:color w:val="000000"/>
          <w:sz w:val="24"/>
          <w:szCs w:val="24"/>
          <w:lang w:val="de-DE"/>
        </w:rPr>
        <w:t>we</w:t>
      </w:r>
      <w:r w:rsidR="00D16FBB">
        <w:rPr>
          <w:rFonts w:ascii="Times New Roman" w:hAnsi="Times New Roman" w:cs="Times New Roman"/>
          <w:color w:val="000000"/>
          <w:sz w:val="24"/>
          <w:szCs w:val="24"/>
          <w:lang w:val="de-DE"/>
        </w:rPr>
        <w:t>rde</w:t>
      </w:r>
      <w:r w:rsidR="00E27932">
        <w:rPr>
          <w:rFonts w:ascii="Times New Roman" w:hAnsi="Times New Roman" w:cs="Times New Roman"/>
          <w:color w:val="000000"/>
          <w:sz w:val="24"/>
          <w:szCs w:val="24"/>
          <w:lang w:val="de-DE"/>
        </w:rPr>
        <w:t>n konnte</w:t>
      </w:r>
      <w:r w:rsidR="00D16FBB">
        <w:rPr>
          <w:rFonts w:ascii="Times New Roman" w:hAnsi="Times New Roman" w:cs="Times New Roman"/>
          <w:color w:val="000000"/>
          <w:sz w:val="24"/>
          <w:szCs w:val="24"/>
          <w:lang w:val="de-DE"/>
        </w:rPr>
        <w:t xml:space="preserve">: Auch Claudius ist kein so guter Kaiser, dass Vinicius unbesorgt ein angesehener, wohlhabender und mit dem Kaiserhaus eng verbundener, sogar verschwägerter Aristokrat </w:t>
      </w:r>
      <w:r w:rsidR="002E3E95">
        <w:rPr>
          <w:rFonts w:ascii="Times New Roman" w:hAnsi="Times New Roman" w:cs="Times New Roman"/>
          <w:color w:val="000000"/>
          <w:sz w:val="24"/>
          <w:szCs w:val="24"/>
          <w:lang w:val="de-DE"/>
        </w:rPr>
        <w:t xml:space="preserve">hätte </w:t>
      </w:r>
      <w:r w:rsidR="00D16FBB">
        <w:rPr>
          <w:rFonts w:ascii="Times New Roman" w:hAnsi="Times New Roman" w:cs="Times New Roman"/>
          <w:color w:val="000000"/>
          <w:sz w:val="24"/>
          <w:szCs w:val="24"/>
          <w:lang w:val="de-DE"/>
        </w:rPr>
        <w:t>sein k</w:t>
      </w:r>
      <w:r w:rsidR="002E3E95">
        <w:rPr>
          <w:rFonts w:ascii="Times New Roman" w:hAnsi="Times New Roman" w:cs="Times New Roman"/>
          <w:color w:val="000000"/>
          <w:sz w:val="24"/>
          <w:szCs w:val="24"/>
          <w:lang w:val="de-DE"/>
        </w:rPr>
        <w:t>ö</w:t>
      </w:r>
      <w:r w:rsidR="00D16FBB">
        <w:rPr>
          <w:rFonts w:ascii="Times New Roman" w:hAnsi="Times New Roman" w:cs="Times New Roman"/>
          <w:color w:val="000000"/>
          <w:sz w:val="24"/>
          <w:szCs w:val="24"/>
          <w:lang w:val="de-DE"/>
        </w:rPr>
        <w:t>nn</w:t>
      </w:r>
      <w:r w:rsidR="002E3E95">
        <w:rPr>
          <w:rFonts w:ascii="Times New Roman" w:hAnsi="Times New Roman" w:cs="Times New Roman"/>
          <w:color w:val="000000"/>
          <w:sz w:val="24"/>
          <w:szCs w:val="24"/>
          <w:lang w:val="de-DE"/>
        </w:rPr>
        <w:t>en</w:t>
      </w:r>
      <w:r w:rsidR="00D16FBB">
        <w:rPr>
          <w:rFonts w:ascii="Times New Roman" w:hAnsi="Times New Roman" w:cs="Times New Roman"/>
          <w:color w:val="000000"/>
          <w:sz w:val="24"/>
          <w:szCs w:val="24"/>
          <w:lang w:val="de-DE"/>
        </w:rPr>
        <w:t>.</w:t>
      </w:r>
      <w:r w:rsidR="008E2289">
        <w:rPr>
          <w:rStyle w:val="Funotenzeichen"/>
          <w:rFonts w:ascii="Times New Roman" w:hAnsi="Times New Roman" w:cs="Times New Roman"/>
          <w:color w:val="000000"/>
          <w:sz w:val="24"/>
          <w:szCs w:val="24"/>
          <w:lang w:val="de-DE"/>
        </w:rPr>
        <w:footnoteReference w:id="180"/>
      </w:r>
      <w:r w:rsidR="00D16FBB">
        <w:rPr>
          <w:rFonts w:ascii="Times New Roman" w:hAnsi="Times New Roman" w:cs="Times New Roman"/>
          <w:color w:val="000000"/>
          <w:sz w:val="24"/>
          <w:szCs w:val="24"/>
          <w:lang w:val="de-DE"/>
        </w:rPr>
        <w:t xml:space="preserve"> Doch ist dieser </w:t>
      </w:r>
      <w:r w:rsidR="00D16FBB" w:rsidRPr="00562369">
        <w:rPr>
          <w:rFonts w:ascii="Times New Roman" w:hAnsi="Times New Roman" w:cs="Times New Roman"/>
          <w:i/>
          <w:color w:val="000000"/>
          <w:sz w:val="24"/>
          <w:szCs w:val="24"/>
          <w:lang w:val="la-Latn"/>
        </w:rPr>
        <w:t>princeps</w:t>
      </w:r>
      <w:r w:rsidR="00D16FBB">
        <w:rPr>
          <w:rFonts w:ascii="Times New Roman" w:hAnsi="Times New Roman" w:cs="Times New Roman"/>
          <w:color w:val="000000"/>
          <w:sz w:val="24"/>
          <w:szCs w:val="24"/>
          <w:lang w:val="de-DE"/>
        </w:rPr>
        <w:t xml:space="preserve"> in Cassius Dios Darstellung auch kein so tyrannischer Herrscher, dass ihm der Rückzug der Person, der er misstraut, nicht genügt</w:t>
      </w:r>
      <w:r w:rsidR="00615EA3">
        <w:rPr>
          <w:rFonts w:ascii="Times New Roman" w:hAnsi="Times New Roman" w:cs="Times New Roman"/>
          <w:color w:val="000000"/>
          <w:sz w:val="24"/>
          <w:szCs w:val="24"/>
          <w:lang w:val="de-DE"/>
        </w:rPr>
        <w:t xml:space="preserve"> hätte</w:t>
      </w:r>
      <w:r w:rsidR="00D16FBB">
        <w:rPr>
          <w:rFonts w:ascii="Times New Roman" w:hAnsi="Times New Roman" w:cs="Times New Roman"/>
          <w:color w:val="000000"/>
          <w:sz w:val="24"/>
          <w:szCs w:val="24"/>
          <w:lang w:val="de-DE"/>
        </w:rPr>
        <w:t xml:space="preserve">, um sein – dennoch </w:t>
      </w:r>
      <w:r w:rsidR="002E3E95">
        <w:rPr>
          <w:rFonts w:ascii="Times New Roman" w:hAnsi="Times New Roman" w:cs="Times New Roman"/>
          <w:color w:val="000000"/>
          <w:sz w:val="24"/>
          <w:szCs w:val="24"/>
          <w:lang w:val="de-DE"/>
        </w:rPr>
        <w:t xml:space="preserve">angeblich </w:t>
      </w:r>
      <w:r w:rsidR="00D16FBB">
        <w:rPr>
          <w:rFonts w:ascii="Times New Roman" w:hAnsi="Times New Roman" w:cs="Times New Roman"/>
          <w:color w:val="000000"/>
          <w:sz w:val="24"/>
          <w:szCs w:val="24"/>
          <w:lang w:val="de-DE"/>
        </w:rPr>
        <w:t xml:space="preserve">völlig </w:t>
      </w:r>
      <w:r w:rsidR="002E3E95">
        <w:rPr>
          <w:rFonts w:ascii="Times New Roman" w:hAnsi="Times New Roman" w:cs="Times New Roman"/>
          <w:color w:val="000000"/>
          <w:sz w:val="24"/>
          <w:szCs w:val="24"/>
          <w:lang w:val="de-DE"/>
        </w:rPr>
        <w:t>grundlos</w:t>
      </w:r>
      <w:r w:rsidR="002B7FB0">
        <w:rPr>
          <w:rFonts w:ascii="Times New Roman" w:hAnsi="Times New Roman" w:cs="Times New Roman"/>
          <w:color w:val="000000"/>
          <w:sz w:val="24"/>
          <w:szCs w:val="24"/>
          <w:lang w:val="de-DE"/>
        </w:rPr>
        <w:t>es</w:t>
      </w:r>
      <w:r w:rsidR="00D16FBB">
        <w:rPr>
          <w:rFonts w:ascii="Times New Roman" w:hAnsi="Times New Roman" w:cs="Times New Roman"/>
          <w:color w:val="000000"/>
          <w:sz w:val="24"/>
          <w:szCs w:val="24"/>
          <w:lang w:val="de-DE"/>
        </w:rPr>
        <w:t xml:space="preserve"> – Misstrauen zu überwi</w:t>
      </w:r>
      <w:r w:rsidR="005A4FF8">
        <w:rPr>
          <w:rFonts w:ascii="Times New Roman" w:hAnsi="Times New Roman" w:cs="Times New Roman"/>
          <w:color w:val="000000"/>
          <w:sz w:val="24"/>
          <w:szCs w:val="24"/>
          <w:lang w:val="de-DE"/>
        </w:rPr>
        <w:t>nden. Es ist Messalina, die Vini</w:t>
      </w:r>
      <w:r w:rsidR="00D16FBB">
        <w:rPr>
          <w:rFonts w:ascii="Times New Roman" w:hAnsi="Times New Roman" w:cs="Times New Roman"/>
          <w:color w:val="000000"/>
          <w:sz w:val="24"/>
          <w:szCs w:val="24"/>
          <w:lang w:val="de-DE"/>
        </w:rPr>
        <w:t xml:space="preserve">cius aus </w:t>
      </w:r>
      <w:r w:rsidR="002E3E95">
        <w:rPr>
          <w:rFonts w:ascii="Times New Roman" w:hAnsi="Times New Roman" w:cs="Times New Roman"/>
          <w:color w:val="000000"/>
          <w:sz w:val="24"/>
          <w:szCs w:val="24"/>
          <w:lang w:val="de-DE"/>
        </w:rPr>
        <w:t xml:space="preserve">einem </w:t>
      </w:r>
      <w:r w:rsidR="00D16FBB">
        <w:rPr>
          <w:rFonts w:ascii="Times New Roman" w:hAnsi="Times New Roman" w:cs="Times New Roman"/>
          <w:color w:val="000000"/>
          <w:sz w:val="24"/>
          <w:szCs w:val="24"/>
          <w:lang w:val="de-DE"/>
        </w:rPr>
        <w:t xml:space="preserve">noch </w:t>
      </w:r>
      <w:r w:rsidR="002E3E95">
        <w:rPr>
          <w:rFonts w:ascii="Times New Roman" w:hAnsi="Times New Roman" w:cs="Times New Roman"/>
          <w:color w:val="000000"/>
          <w:sz w:val="24"/>
          <w:szCs w:val="24"/>
          <w:lang w:val="de-DE"/>
        </w:rPr>
        <w:t xml:space="preserve">nichtigeren Anlass </w:t>
      </w:r>
      <w:r w:rsidR="00D16FBB">
        <w:rPr>
          <w:rFonts w:ascii="Times New Roman" w:hAnsi="Times New Roman" w:cs="Times New Roman"/>
          <w:color w:val="000000"/>
          <w:sz w:val="24"/>
          <w:szCs w:val="24"/>
          <w:lang w:val="de-DE"/>
        </w:rPr>
        <w:t xml:space="preserve">beseitigt haben soll, was wiederum </w:t>
      </w:r>
      <w:r w:rsidR="00D16FBB">
        <w:rPr>
          <w:rFonts w:ascii="Times New Roman" w:hAnsi="Times New Roman" w:cs="Times New Roman"/>
          <w:color w:val="000000"/>
          <w:sz w:val="24"/>
          <w:szCs w:val="24"/>
          <w:lang w:val="de-DE"/>
        </w:rPr>
        <w:lastRenderedPageBreak/>
        <w:t>bezeichnend für das nicht nur bei Cassius Dio greifbare Claudius-Bild ist</w:t>
      </w:r>
      <w:r w:rsidR="005A4FF8">
        <w:rPr>
          <w:rFonts w:ascii="Times New Roman" w:hAnsi="Times New Roman" w:cs="Times New Roman"/>
          <w:color w:val="000000"/>
          <w:sz w:val="24"/>
          <w:szCs w:val="24"/>
          <w:lang w:val="de-DE"/>
        </w:rPr>
        <w:t>.</w:t>
      </w:r>
      <w:r w:rsidR="00D16FBB">
        <w:rPr>
          <w:rFonts w:ascii="Times New Roman" w:hAnsi="Times New Roman" w:cs="Times New Roman"/>
          <w:color w:val="000000"/>
          <w:sz w:val="24"/>
          <w:szCs w:val="24"/>
          <w:lang w:val="de-DE"/>
        </w:rPr>
        <w:t xml:space="preserve"> Denn dessen Untugenden und tyrannische Züge, die ihn bisweilen zum ‚schlechten‘ Kaiser machten, werden auf die Frauen und Freigelassenen seiner Umgebung zurückgeführt, von denen er sich zu leicht habe beeinflussen las</w:t>
      </w:r>
      <w:r w:rsidR="00D16FBB" w:rsidRPr="007E61A1">
        <w:rPr>
          <w:rFonts w:ascii="Times New Roman" w:hAnsi="Times New Roman" w:cs="Times New Roman"/>
          <w:color w:val="000000"/>
          <w:sz w:val="24"/>
          <w:szCs w:val="24"/>
          <w:lang w:val="de-DE"/>
        </w:rPr>
        <w:t>sen.</w:t>
      </w:r>
      <w:r w:rsidR="00E27932">
        <w:rPr>
          <w:rStyle w:val="Funotenzeichen"/>
          <w:rFonts w:ascii="Times New Roman" w:hAnsi="Times New Roman" w:cs="Times New Roman"/>
          <w:color w:val="000000"/>
          <w:sz w:val="24"/>
          <w:szCs w:val="24"/>
          <w:lang w:val="de-DE"/>
        </w:rPr>
        <w:footnoteReference w:id="181"/>
      </w:r>
    </w:p>
    <w:p w:rsidR="00941C85" w:rsidRDefault="001222F5" w:rsidP="00271347">
      <w:pPr>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 xml:space="preserve">Bei alledem ist es jedoch wichtig, sich vor Augen zu führen, dass der Unmut der Kaiser über einen abwesenden Senator nicht lediglich eine irrationale Laune war und die abwesenden Senatoren nicht lediglich deren unschuldige Opfer, wie die senatorische Geschichtsschreibung oder auch der Kaiserbiograph Sueton gerade </w:t>
      </w:r>
      <w:r w:rsidR="008A0CD2">
        <w:rPr>
          <w:rFonts w:ascii="Times New Roman" w:hAnsi="Times New Roman" w:cs="Times New Roman"/>
          <w:sz w:val="24"/>
          <w:szCs w:val="24"/>
          <w:lang w:val="de-DE"/>
        </w:rPr>
        <w:t>im Fall der ‚schlechten‘ Kaiser</w:t>
      </w:r>
      <w:r w:rsidRPr="006F1559">
        <w:rPr>
          <w:rFonts w:ascii="Times New Roman" w:hAnsi="Times New Roman" w:cs="Times New Roman"/>
          <w:sz w:val="24"/>
          <w:szCs w:val="24"/>
          <w:lang w:val="de-DE"/>
        </w:rPr>
        <w:t xml:space="preserve"> gerne behaupten. </w:t>
      </w:r>
      <w:r w:rsidR="00D25F76">
        <w:rPr>
          <w:rFonts w:ascii="Times New Roman" w:hAnsi="Times New Roman" w:cs="Times New Roman"/>
          <w:sz w:val="24"/>
          <w:szCs w:val="24"/>
          <w:lang w:val="de-DE"/>
        </w:rPr>
        <w:t xml:space="preserve">Auch ist die Absenz eines Senators von Rom oder vom Hof des Kaisers keineswegs stets völlig harmlos auf gelegentliche anderweitige Geschäfte zurückzuführen, wie Plinius in seinem </w:t>
      </w:r>
      <w:r w:rsidR="00D25F76" w:rsidRPr="00D25F76">
        <w:rPr>
          <w:rFonts w:ascii="Times New Roman" w:hAnsi="Times New Roman" w:cs="Times New Roman"/>
          <w:i/>
          <w:sz w:val="24"/>
          <w:szCs w:val="24"/>
          <w:lang w:val="la-Latn"/>
        </w:rPr>
        <w:t>panegyricus</w:t>
      </w:r>
      <w:r w:rsidR="00D25F76">
        <w:rPr>
          <w:rFonts w:ascii="Times New Roman" w:hAnsi="Times New Roman" w:cs="Times New Roman"/>
          <w:sz w:val="24"/>
          <w:szCs w:val="24"/>
          <w:lang w:val="de-DE"/>
        </w:rPr>
        <w:t xml:space="preserve"> impliziert. </w:t>
      </w:r>
      <w:r w:rsidRPr="006F1559">
        <w:rPr>
          <w:rFonts w:ascii="Times New Roman" w:hAnsi="Times New Roman" w:cs="Times New Roman"/>
          <w:sz w:val="24"/>
          <w:szCs w:val="24"/>
          <w:lang w:val="de-DE"/>
        </w:rPr>
        <w:t xml:space="preserve">Vielmehr </w:t>
      </w:r>
      <w:r w:rsidR="001B2E40">
        <w:rPr>
          <w:rFonts w:ascii="Times New Roman" w:hAnsi="Times New Roman" w:cs="Times New Roman"/>
          <w:sz w:val="24"/>
          <w:szCs w:val="24"/>
          <w:lang w:val="de-DE"/>
        </w:rPr>
        <w:t xml:space="preserve">konnte hierbei eine ausgesprochen </w:t>
      </w:r>
      <w:r w:rsidRPr="006F1559">
        <w:rPr>
          <w:rFonts w:ascii="Times New Roman" w:hAnsi="Times New Roman" w:cs="Times New Roman"/>
          <w:sz w:val="24"/>
          <w:szCs w:val="24"/>
          <w:lang w:val="de-DE"/>
        </w:rPr>
        <w:t>komplexe, potenziell machtpolitisch aufgel</w:t>
      </w:r>
      <w:r w:rsidR="000F6D4E" w:rsidRPr="006F1559">
        <w:rPr>
          <w:rFonts w:ascii="Times New Roman" w:hAnsi="Times New Roman" w:cs="Times New Roman"/>
          <w:sz w:val="24"/>
          <w:szCs w:val="24"/>
          <w:lang w:val="de-DE"/>
        </w:rPr>
        <w:t xml:space="preserve">adene Symbolsprache </w:t>
      </w:r>
      <w:r w:rsidR="00DE22F2">
        <w:rPr>
          <w:rFonts w:ascii="Times New Roman" w:hAnsi="Times New Roman" w:cs="Times New Roman"/>
          <w:sz w:val="24"/>
          <w:szCs w:val="24"/>
          <w:lang w:val="de-DE"/>
        </w:rPr>
        <w:t>intendiert sein bzw. als solche verstanden werden</w:t>
      </w:r>
      <w:r w:rsidR="001B2E40">
        <w:rPr>
          <w:rFonts w:ascii="Times New Roman" w:hAnsi="Times New Roman" w:cs="Times New Roman"/>
          <w:sz w:val="24"/>
          <w:szCs w:val="24"/>
          <w:lang w:val="de-DE"/>
        </w:rPr>
        <w:t xml:space="preserve"> </w:t>
      </w:r>
      <w:r w:rsidR="000F6D4E" w:rsidRPr="006F1559">
        <w:rPr>
          <w:rFonts w:ascii="Times New Roman" w:hAnsi="Times New Roman" w:cs="Times New Roman"/>
          <w:sz w:val="24"/>
          <w:szCs w:val="24"/>
          <w:lang w:val="de-DE"/>
        </w:rPr>
        <w:t>– und das ga</w:t>
      </w:r>
      <w:r w:rsidRPr="006F1559">
        <w:rPr>
          <w:rFonts w:ascii="Times New Roman" w:hAnsi="Times New Roman" w:cs="Times New Roman"/>
          <w:sz w:val="24"/>
          <w:szCs w:val="24"/>
          <w:lang w:val="de-DE"/>
        </w:rPr>
        <w:t xml:space="preserve">lt für beide Seiten, die ungehaltenen Kaiser und die abwesenden Senatoren gleichermaßen. </w:t>
      </w:r>
      <w:r w:rsidR="001B2E40">
        <w:rPr>
          <w:rFonts w:ascii="Times New Roman" w:hAnsi="Times New Roman" w:cs="Times New Roman"/>
          <w:sz w:val="24"/>
          <w:szCs w:val="24"/>
          <w:lang w:val="de-DE"/>
        </w:rPr>
        <w:t>Dementsprechend stehen h</w:t>
      </w:r>
      <w:r w:rsidRPr="006F1559">
        <w:rPr>
          <w:rFonts w:ascii="Times New Roman" w:hAnsi="Times New Roman" w:cs="Times New Roman"/>
          <w:sz w:val="24"/>
          <w:szCs w:val="24"/>
          <w:lang w:val="de-DE"/>
        </w:rPr>
        <w:t xml:space="preserve">inter diesen </w:t>
      </w:r>
      <w:r w:rsidR="001B2E40">
        <w:rPr>
          <w:rFonts w:ascii="Times New Roman" w:hAnsi="Times New Roman" w:cs="Times New Roman"/>
          <w:sz w:val="24"/>
          <w:szCs w:val="24"/>
          <w:lang w:val="de-DE"/>
        </w:rPr>
        <w:t xml:space="preserve">Berichten </w:t>
      </w:r>
      <w:r w:rsidR="00DE22F2">
        <w:rPr>
          <w:rFonts w:ascii="Times New Roman" w:hAnsi="Times New Roman" w:cs="Times New Roman"/>
          <w:sz w:val="24"/>
          <w:szCs w:val="24"/>
          <w:lang w:val="de-DE"/>
        </w:rPr>
        <w:t xml:space="preserve">meist nicht nur ein übermäßig misstrauischer </w:t>
      </w:r>
      <w:r w:rsidR="00DE22F2" w:rsidRPr="00DE22F2">
        <w:rPr>
          <w:rFonts w:ascii="Times New Roman" w:hAnsi="Times New Roman" w:cs="Times New Roman"/>
          <w:i/>
          <w:sz w:val="24"/>
          <w:szCs w:val="24"/>
          <w:lang w:val="la-Latn"/>
        </w:rPr>
        <w:t>princeps</w:t>
      </w:r>
      <w:r w:rsidR="00DE22F2">
        <w:rPr>
          <w:rFonts w:ascii="Times New Roman" w:hAnsi="Times New Roman" w:cs="Times New Roman"/>
          <w:i/>
          <w:sz w:val="24"/>
          <w:szCs w:val="24"/>
          <w:lang w:val="de-DE"/>
        </w:rPr>
        <w:t xml:space="preserve"> </w:t>
      </w:r>
      <w:r w:rsidR="00DE22F2">
        <w:rPr>
          <w:rFonts w:ascii="Times New Roman" w:hAnsi="Times New Roman" w:cs="Times New Roman"/>
          <w:sz w:val="24"/>
          <w:szCs w:val="24"/>
          <w:lang w:val="de-DE"/>
        </w:rPr>
        <w:t xml:space="preserve">oder ungeschickt agierende Aristokraten, sondern </w:t>
      </w:r>
      <w:r w:rsidR="00CD40AA">
        <w:rPr>
          <w:rFonts w:ascii="Times New Roman" w:hAnsi="Times New Roman" w:cs="Times New Roman"/>
          <w:sz w:val="24"/>
          <w:szCs w:val="24"/>
          <w:lang w:val="de-DE"/>
        </w:rPr>
        <w:t xml:space="preserve">auch </w:t>
      </w:r>
      <w:r w:rsidR="001B2E40">
        <w:rPr>
          <w:rFonts w:ascii="Times New Roman" w:hAnsi="Times New Roman" w:cs="Times New Roman"/>
          <w:sz w:val="24"/>
          <w:szCs w:val="24"/>
          <w:lang w:val="de-DE"/>
        </w:rPr>
        <w:t xml:space="preserve">äußerst </w:t>
      </w:r>
      <w:r w:rsidRPr="006F1559">
        <w:rPr>
          <w:rFonts w:ascii="Times New Roman" w:hAnsi="Times New Roman" w:cs="Times New Roman"/>
          <w:sz w:val="24"/>
          <w:szCs w:val="24"/>
          <w:lang w:val="de-DE"/>
        </w:rPr>
        <w:t>komplizierte politische Konstellationen und Konfliktlagen</w:t>
      </w:r>
      <w:r w:rsidR="00DE22F2">
        <w:rPr>
          <w:rFonts w:ascii="Times New Roman" w:hAnsi="Times New Roman" w:cs="Times New Roman"/>
          <w:sz w:val="24"/>
          <w:szCs w:val="24"/>
          <w:lang w:val="de-DE"/>
        </w:rPr>
        <w:t>.</w:t>
      </w:r>
    </w:p>
    <w:p w:rsidR="00CE7493" w:rsidRDefault="00DE22F2" w:rsidP="001B2E40">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So war der von Augustus </w:t>
      </w:r>
      <w:r w:rsidR="00807A2F">
        <w:rPr>
          <w:rFonts w:ascii="Times New Roman" w:hAnsi="Times New Roman" w:cs="Times New Roman"/>
          <w:sz w:val="24"/>
          <w:szCs w:val="24"/>
          <w:lang w:val="de-DE"/>
        </w:rPr>
        <w:t>b</w:t>
      </w:r>
      <w:r>
        <w:rPr>
          <w:rFonts w:ascii="Times New Roman" w:hAnsi="Times New Roman" w:cs="Times New Roman"/>
          <w:sz w:val="24"/>
          <w:szCs w:val="24"/>
          <w:lang w:val="de-DE"/>
        </w:rPr>
        <w:t xml:space="preserve">rüskierte </w:t>
      </w:r>
      <w:r w:rsidR="001B2E40" w:rsidRPr="0038041F">
        <w:rPr>
          <w:rFonts w:ascii="Times New Roman" w:hAnsi="Times New Roman" w:cs="Times New Roman"/>
          <w:sz w:val="24"/>
          <w:szCs w:val="24"/>
          <w:lang w:val="de-DE"/>
        </w:rPr>
        <w:t>Aemilius Lepidus</w:t>
      </w:r>
      <w:r>
        <w:rPr>
          <w:rFonts w:ascii="Times New Roman" w:hAnsi="Times New Roman" w:cs="Times New Roman"/>
          <w:sz w:val="24"/>
          <w:szCs w:val="24"/>
          <w:lang w:val="de-DE"/>
        </w:rPr>
        <w:t xml:space="preserve"> ein reicher, bekannter Mann aus einer alten und angesehenen Familie; als </w:t>
      </w:r>
      <w:r w:rsidRPr="00DE22F2">
        <w:rPr>
          <w:rFonts w:ascii="Times New Roman" w:hAnsi="Times New Roman" w:cs="Times New Roman"/>
          <w:i/>
          <w:sz w:val="24"/>
          <w:szCs w:val="24"/>
          <w:lang w:val="la-Latn"/>
        </w:rPr>
        <w:t>pontifex maximus</w:t>
      </w:r>
      <w:r>
        <w:rPr>
          <w:rFonts w:ascii="Times New Roman" w:hAnsi="Times New Roman" w:cs="Times New Roman"/>
          <w:sz w:val="24"/>
          <w:szCs w:val="24"/>
          <w:lang w:val="de-DE"/>
        </w:rPr>
        <w:t xml:space="preserve"> und </w:t>
      </w:r>
      <w:r w:rsidR="001B2E40" w:rsidRPr="0038041F">
        <w:rPr>
          <w:rFonts w:ascii="Times New Roman" w:hAnsi="Times New Roman" w:cs="Times New Roman"/>
          <w:sz w:val="24"/>
          <w:szCs w:val="24"/>
          <w:lang w:val="de-DE"/>
        </w:rPr>
        <w:t xml:space="preserve">ehemaliger </w:t>
      </w:r>
      <w:r w:rsidR="001B2E40" w:rsidRPr="00DE22F2">
        <w:rPr>
          <w:rFonts w:ascii="Times New Roman" w:hAnsi="Times New Roman" w:cs="Times New Roman"/>
          <w:i/>
          <w:sz w:val="24"/>
          <w:szCs w:val="24"/>
          <w:lang w:val="la-Latn"/>
        </w:rPr>
        <w:t>triumvir</w:t>
      </w:r>
      <w:r w:rsidR="001B2E40" w:rsidRPr="0038041F">
        <w:rPr>
          <w:rFonts w:ascii="Times New Roman" w:hAnsi="Times New Roman" w:cs="Times New Roman"/>
          <w:sz w:val="24"/>
          <w:szCs w:val="24"/>
          <w:lang w:val="de-DE"/>
        </w:rPr>
        <w:t xml:space="preserve"> </w:t>
      </w:r>
      <w:r>
        <w:rPr>
          <w:rFonts w:ascii="Times New Roman" w:hAnsi="Times New Roman" w:cs="Times New Roman"/>
          <w:sz w:val="24"/>
          <w:szCs w:val="24"/>
          <w:lang w:val="de-DE"/>
        </w:rPr>
        <w:t>mussten er und seine Nachkommen als potenzielle Konkurrenten des Kaisers um die Macht erscheinen</w:t>
      </w:r>
      <w:r w:rsidR="001B2E40" w:rsidRPr="0038041F">
        <w:rPr>
          <w:rFonts w:ascii="Times New Roman" w:hAnsi="Times New Roman" w:cs="Times New Roman"/>
          <w:sz w:val="24"/>
          <w:szCs w:val="24"/>
          <w:lang w:val="de-DE"/>
        </w:rPr>
        <w:t>.</w:t>
      </w:r>
      <w:r w:rsidR="00045851">
        <w:rPr>
          <w:rStyle w:val="Funotenzeichen"/>
          <w:rFonts w:ascii="Times New Roman" w:hAnsi="Times New Roman" w:cs="Times New Roman"/>
          <w:sz w:val="24"/>
          <w:szCs w:val="24"/>
          <w:lang w:val="de-DE"/>
        </w:rPr>
        <w:footnoteReference w:id="182"/>
      </w:r>
      <w:r w:rsidR="001B2E40" w:rsidRPr="0038041F">
        <w:rPr>
          <w:rFonts w:ascii="Times New Roman" w:hAnsi="Times New Roman" w:cs="Times New Roman"/>
          <w:sz w:val="24"/>
          <w:szCs w:val="24"/>
          <w:lang w:val="de-DE"/>
        </w:rPr>
        <w:t xml:space="preserve"> </w:t>
      </w:r>
      <w:r w:rsidR="00545F9A">
        <w:rPr>
          <w:rFonts w:ascii="Times New Roman" w:hAnsi="Times New Roman" w:cs="Times New Roman"/>
          <w:sz w:val="24"/>
          <w:szCs w:val="24"/>
          <w:lang w:val="de-DE"/>
        </w:rPr>
        <w:t xml:space="preserve">Das Urteil des ersten </w:t>
      </w:r>
      <w:r w:rsidR="00545F9A" w:rsidRPr="00807A2F">
        <w:rPr>
          <w:rFonts w:ascii="Times New Roman" w:hAnsi="Times New Roman" w:cs="Times New Roman"/>
          <w:i/>
          <w:sz w:val="24"/>
          <w:szCs w:val="24"/>
          <w:lang w:val="la-Latn"/>
        </w:rPr>
        <w:t>princeps</w:t>
      </w:r>
      <w:r w:rsidR="00545F9A">
        <w:rPr>
          <w:rFonts w:ascii="Times New Roman" w:hAnsi="Times New Roman" w:cs="Times New Roman"/>
          <w:sz w:val="24"/>
          <w:szCs w:val="24"/>
          <w:lang w:val="de-DE"/>
        </w:rPr>
        <w:t xml:space="preserve">, dass </w:t>
      </w:r>
      <w:r w:rsidR="00B04B9A">
        <w:rPr>
          <w:rFonts w:ascii="Times New Roman" w:hAnsi="Times New Roman" w:cs="Times New Roman"/>
          <w:sz w:val="24"/>
          <w:szCs w:val="24"/>
          <w:lang w:val="de-DE"/>
        </w:rPr>
        <w:t xml:space="preserve">zumindest </w:t>
      </w:r>
      <w:r w:rsidR="00545F9A">
        <w:rPr>
          <w:rFonts w:ascii="Times New Roman" w:hAnsi="Times New Roman" w:cs="Times New Roman"/>
          <w:sz w:val="24"/>
          <w:szCs w:val="24"/>
          <w:lang w:val="de-DE"/>
        </w:rPr>
        <w:t>diese</w:t>
      </w:r>
      <w:r w:rsidR="00B04B9A">
        <w:rPr>
          <w:rFonts w:ascii="Times New Roman" w:hAnsi="Times New Roman" w:cs="Times New Roman"/>
          <w:sz w:val="24"/>
          <w:szCs w:val="24"/>
          <w:lang w:val="de-DE"/>
        </w:rPr>
        <w:t xml:space="preserve">r Zweig der altehrwürdigen </w:t>
      </w:r>
      <w:r w:rsidR="00B04B9A" w:rsidRPr="00B04B9A">
        <w:rPr>
          <w:rFonts w:ascii="Times New Roman" w:hAnsi="Times New Roman" w:cs="Times New Roman"/>
          <w:i/>
          <w:sz w:val="24"/>
          <w:szCs w:val="24"/>
          <w:lang w:val="la-Latn"/>
        </w:rPr>
        <w:t>gens Aemilia</w:t>
      </w:r>
      <w:r w:rsidR="00B04B9A">
        <w:rPr>
          <w:rFonts w:ascii="Times New Roman" w:hAnsi="Times New Roman" w:cs="Times New Roman"/>
          <w:sz w:val="24"/>
          <w:szCs w:val="24"/>
          <w:lang w:val="de-DE"/>
        </w:rPr>
        <w:t xml:space="preserve"> </w:t>
      </w:r>
      <w:r w:rsidR="00545F9A">
        <w:rPr>
          <w:rFonts w:ascii="Times New Roman" w:hAnsi="Times New Roman" w:cs="Times New Roman"/>
          <w:sz w:val="24"/>
          <w:szCs w:val="24"/>
          <w:lang w:val="de-DE"/>
        </w:rPr>
        <w:t xml:space="preserve">potenziell ein Risiko darstelle, erfuhr zudem weitere Bestätigung, insofern </w:t>
      </w:r>
      <w:r w:rsidR="00CE7493">
        <w:rPr>
          <w:rFonts w:ascii="Times New Roman" w:hAnsi="Times New Roman" w:cs="Times New Roman"/>
          <w:sz w:val="24"/>
          <w:szCs w:val="24"/>
          <w:lang w:val="de-DE"/>
        </w:rPr>
        <w:t xml:space="preserve">ein </w:t>
      </w:r>
      <w:r w:rsidR="00545F9A" w:rsidRPr="0038041F">
        <w:rPr>
          <w:rFonts w:ascii="Times New Roman" w:hAnsi="Times New Roman" w:cs="Times New Roman"/>
          <w:sz w:val="24"/>
          <w:szCs w:val="24"/>
          <w:lang w:val="de-DE"/>
        </w:rPr>
        <w:t>Sohn</w:t>
      </w:r>
      <w:r w:rsidR="00545F9A">
        <w:rPr>
          <w:rFonts w:ascii="Times New Roman" w:hAnsi="Times New Roman" w:cs="Times New Roman"/>
          <w:sz w:val="24"/>
          <w:szCs w:val="24"/>
          <w:lang w:val="de-DE"/>
        </w:rPr>
        <w:t xml:space="preserve"> des </w:t>
      </w:r>
      <w:r w:rsidR="001B6915">
        <w:rPr>
          <w:rFonts w:ascii="Times New Roman" w:hAnsi="Times New Roman" w:cs="Times New Roman"/>
          <w:sz w:val="24"/>
          <w:szCs w:val="24"/>
          <w:lang w:val="la-Latn"/>
        </w:rPr>
        <w:t>T</w:t>
      </w:r>
      <w:r w:rsidR="00545F9A" w:rsidRPr="001B6915">
        <w:rPr>
          <w:rFonts w:ascii="Times New Roman" w:hAnsi="Times New Roman" w:cs="Times New Roman"/>
          <w:sz w:val="24"/>
          <w:szCs w:val="24"/>
          <w:lang w:val="la-Latn"/>
        </w:rPr>
        <w:t>riumvirn</w:t>
      </w:r>
      <w:r w:rsidR="00545F9A" w:rsidRPr="001B6915">
        <w:rPr>
          <w:rFonts w:ascii="Times New Roman" w:hAnsi="Times New Roman" w:cs="Times New Roman"/>
          <w:sz w:val="24"/>
          <w:szCs w:val="24"/>
          <w:lang w:val="de-DE"/>
        </w:rPr>
        <w:t xml:space="preserve"> </w:t>
      </w:r>
      <w:r w:rsidR="00A82877">
        <w:rPr>
          <w:rFonts w:ascii="Times New Roman" w:hAnsi="Times New Roman" w:cs="Times New Roman"/>
          <w:sz w:val="24"/>
          <w:szCs w:val="24"/>
          <w:lang w:val="de-DE"/>
        </w:rPr>
        <w:t>im Jahre 31 </w:t>
      </w:r>
      <w:r w:rsidR="00545F9A">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545F9A">
        <w:rPr>
          <w:rFonts w:ascii="Times New Roman" w:hAnsi="Times New Roman" w:cs="Times New Roman"/>
          <w:sz w:val="24"/>
          <w:szCs w:val="24"/>
          <w:lang w:val="de-DE"/>
        </w:rPr>
        <w:t>Chr. i</w:t>
      </w:r>
      <w:r w:rsidR="00545F9A" w:rsidRPr="0038041F">
        <w:rPr>
          <w:rFonts w:ascii="Times New Roman" w:hAnsi="Times New Roman" w:cs="Times New Roman"/>
          <w:sz w:val="24"/>
          <w:szCs w:val="24"/>
          <w:lang w:val="de-DE"/>
        </w:rPr>
        <w:t>n eine Verschwörung gegen Augustus involviert gewesen sein soll</w:t>
      </w:r>
      <w:r w:rsidR="00545F9A">
        <w:rPr>
          <w:rFonts w:ascii="Times New Roman" w:hAnsi="Times New Roman" w:cs="Times New Roman"/>
          <w:sz w:val="24"/>
          <w:szCs w:val="24"/>
          <w:lang w:val="de-DE"/>
        </w:rPr>
        <w:t>.</w:t>
      </w:r>
      <w:r w:rsidR="00545F9A" w:rsidRPr="0038041F">
        <w:rPr>
          <w:rStyle w:val="Funotenzeichen"/>
          <w:rFonts w:ascii="Times New Roman" w:hAnsi="Times New Roman" w:cs="Times New Roman"/>
          <w:sz w:val="24"/>
          <w:szCs w:val="24"/>
          <w:lang w:val="de-DE"/>
        </w:rPr>
        <w:footnoteReference w:id="183"/>
      </w:r>
      <w:r w:rsidR="00807A2F">
        <w:rPr>
          <w:rFonts w:ascii="Times New Roman" w:hAnsi="Times New Roman" w:cs="Times New Roman"/>
          <w:sz w:val="24"/>
          <w:szCs w:val="24"/>
          <w:lang w:val="de-DE"/>
        </w:rPr>
        <w:t xml:space="preserve"> </w:t>
      </w:r>
      <w:r w:rsidR="0008546E">
        <w:rPr>
          <w:rFonts w:ascii="Times New Roman" w:hAnsi="Times New Roman" w:cs="Times New Roman"/>
          <w:sz w:val="24"/>
          <w:szCs w:val="24"/>
          <w:lang w:val="de-DE"/>
        </w:rPr>
        <w:t xml:space="preserve">Vor diesem </w:t>
      </w:r>
      <w:r w:rsidR="0008546E">
        <w:rPr>
          <w:rFonts w:ascii="Times New Roman" w:hAnsi="Times New Roman" w:cs="Times New Roman"/>
          <w:sz w:val="24"/>
          <w:szCs w:val="24"/>
          <w:lang w:val="de-DE"/>
        </w:rPr>
        <w:lastRenderedPageBreak/>
        <w:t xml:space="preserve">Hintergrund wird verständlich, dass Augustus seinen ehemaligen </w:t>
      </w:r>
      <w:r w:rsidR="002B7FB0">
        <w:rPr>
          <w:rFonts w:ascii="Times New Roman" w:hAnsi="Times New Roman" w:cs="Times New Roman"/>
          <w:sz w:val="24"/>
          <w:szCs w:val="24"/>
          <w:lang w:val="de-DE"/>
        </w:rPr>
        <w:t>Mith</w:t>
      </w:r>
      <w:r w:rsidR="00755BA8">
        <w:rPr>
          <w:rFonts w:ascii="Times New Roman" w:hAnsi="Times New Roman" w:cs="Times New Roman"/>
          <w:sz w:val="24"/>
          <w:szCs w:val="24"/>
          <w:lang w:val="de-DE"/>
        </w:rPr>
        <w:t xml:space="preserve">errscher </w:t>
      </w:r>
      <w:r w:rsidR="002B7FB0">
        <w:rPr>
          <w:rFonts w:ascii="Times New Roman" w:hAnsi="Times New Roman" w:cs="Times New Roman"/>
          <w:sz w:val="24"/>
          <w:szCs w:val="24"/>
          <w:lang w:val="de-DE"/>
        </w:rPr>
        <w:t xml:space="preserve">im Triumvirat </w:t>
      </w:r>
      <w:r w:rsidR="0008546E">
        <w:rPr>
          <w:rFonts w:ascii="Times New Roman" w:hAnsi="Times New Roman" w:cs="Times New Roman"/>
          <w:sz w:val="24"/>
          <w:szCs w:val="24"/>
          <w:lang w:val="de-DE"/>
        </w:rPr>
        <w:t xml:space="preserve">bis zu dessen Tod </w:t>
      </w:r>
      <w:r w:rsidR="00A82877">
        <w:rPr>
          <w:rFonts w:ascii="Times New Roman" w:hAnsi="Times New Roman" w:cs="Times New Roman"/>
          <w:sz w:val="24"/>
          <w:szCs w:val="24"/>
          <w:lang w:val="de-DE"/>
        </w:rPr>
        <w:t>12 </w:t>
      </w:r>
      <w:r w:rsidR="00045851">
        <w:rPr>
          <w:rFonts w:ascii="Times New Roman" w:hAnsi="Times New Roman" w:cs="Times New Roman"/>
          <w:sz w:val="24"/>
          <w:szCs w:val="24"/>
          <w:lang w:val="de-DE"/>
        </w:rPr>
        <w:t>v.</w:t>
      </w:r>
      <w:r w:rsidR="00A82877">
        <w:rPr>
          <w:rFonts w:ascii="Times New Roman" w:hAnsi="Times New Roman" w:cs="Times New Roman"/>
          <w:sz w:val="24"/>
          <w:szCs w:val="24"/>
          <w:lang w:val="de-DE"/>
        </w:rPr>
        <w:t> </w:t>
      </w:r>
      <w:r w:rsidR="00045851">
        <w:rPr>
          <w:rFonts w:ascii="Times New Roman" w:hAnsi="Times New Roman" w:cs="Times New Roman"/>
          <w:sz w:val="24"/>
          <w:szCs w:val="24"/>
          <w:lang w:val="de-DE"/>
        </w:rPr>
        <w:t xml:space="preserve">Chr. </w:t>
      </w:r>
      <w:r w:rsidR="00B04B9A">
        <w:rPr>
          <w:rFonts w:ascii="Times New Roman" w:hAnsi="Times New Roman" w:cs="Times New Roman"/>
          <w:sz w:val="24"/>
          <w:szCs w:val="24"/>
          <w:lang w:val="de-DE"/>
        </w:rPr>
        <w:t>nicht aus den Augen lassen wollte</w:t>
      </w:r>
      <w:r w:rsidR="00045851">
        <w:rPr>
          <w:rFonts w:ascii="Times New Roman" w:hAnsi="Times New Roman" w:cs="Times New Roman"/>
          <w:sz w:val="24"/>
          <w:szCs w:val="24"/>
          <w:lang w:val="de-DE"/>
        </w:rPr>
        <w:t>.</w:t>
      </w:r>
      <w:r w:rsidR="00CE7493">
        <w:rPr>
          <w:rFonts w:ascii="Times New Roman" w:hAnsi="Times New Roman" w:cs="Times New Roman"/>
          <w:sz w:val="24"/>
          <w:szCs w:val="24"/>
          <w:lang w:val="de-DE"/>
        </w:rPr>
        <w:t xml:space="preserve"> </w:t>
      </w:r>
    </w:p>
    <w:p w:rsidR="002C3146" w:rsidRPr="0038041F" w:rsidRDefault="00713F49" w:rsidP="00941C85">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Ä</w:t>
      </w:r>
      <w:r w:rsidR="00CE7493">
        <w:rPr>
          <w:rFonts w:ascii="Times New Roman" w:hAnsi="Times New Roman" w:cs="Times New Roman"/>
          <w:sz w:val="24"/>
          <w:szCs w:val="24"/>
          <w:lang w:val="de-DE"/>
        </w:rPr>
        <w:t xml:space="preserve">hnliche Schwierigkeiten </w:t>
      </w:r>
      <w:r>
        <w:rPr>
          <w:rFonts w:ascii="Times New Roman" w:hAnsi="Times New Roman" w:cs="Times New Roman"/>
          <w:sz w:val="24"/>
          <w:szCs w:val="24"/>
          <w:lang w:val="de-DE"/>
        </w:rPr>
        <w:t xml:space="preserve">dürfte </w:t>
      </w:r>
      <w:r w:rsidR="00CE7493">
        <w:rPr>
          <w:rFonts w:ascii="Times New Roman" w:hAnsi="Times New Roman" w:cs="Times New Roman"/>
          <w:sz w:val="24"/>
          <w:szCs w:val="24"/>
          <w:lang w:val="de-DE"/>
        </w:rPr>
        <w:t xml:space="preserve">Augustus’ Nachfolger Tiberius </w:t>
      </w:r>
      <w:r>
        <w:rPr>
          <w:rFonts w:ascii="Times New Roman" w:hAnsi="Times New Roman" w:cs="Times New Roman"/>
          <w:sz w:val="24"/>
          <w:szCs w:val="24"/>
          <w:lang w:val="de-DE"/>
        </w:rPr>
        <w:t xml:space="preserve">im Fall der Calpurnii Pisones – eine alte, angesehene und wohlhabende Familie der Senatsaristokratie, die sich trotz der ‚republikanischen‘ Tendenzen des </w:t>
      </w:r>
      <w:r w:rsidR="00133706">
        <w:rPr>
          <w:rFonts w:ascii="Times New Roman" w:hAnsi="Times New Roman" w:cs="Times New Roman"/>
          <w:sz w:val="24"/>
          <w:szCs w:val="24"/>
          <w:lang w:val="de-DE"/>
        </w:rPr>
        <w:t xml:space="preserve">Gnaeus </w:t>
      </w:r>
      <w:r>
        <w:rPr>
          <w:rFonts w:ascii="Times New Roman" w:hAnsi="Times New Roman" w:cs="Times New Roman"/>
          <w:sz w:val="24"/>
          <w:szCs w:val="24"/>
          <w:lang w:val="de-DE"/>
        </w:rPr>
        <w:t>Calpurnius Piso auch in Augusteischer Zeit ihre Macht und Einfluss erhalten konnte –</w:t>
      </w:r>
      <w:r>
        <w:rPr>
          <w:rStyle w:val="Funotenzeichen"/>
          <w:rFonts w:ascii="Times New Roman" w:hAnsi="Times New Roman" w:cs="Times New Roman"/>
          <w:sz w:val="24"/>
          <w:szCs w:val="24"/>
          <w:lang w:val="de-DE"/>
        </w:rPr>
        <w:footnoteReference w:id="184"/>
      </w:r>
      <w:r>
        <w:rPr>
          <w:rFonts w:ascii="Times New Roman" w:hAnsi="Times New Roman" w:cs="Times New Roman"/>
          <w:sz w:val="24"/>
          <w:szCs w:val="24"/>
          <w:lang w:val="de-DE"/>
        </w:rPr>
        <w:t xml:space="preserve"> gesehen haben, als er </w:t>
      </w:r>
      <w:r w:rsidR="00A82877">
        <w:rPr>
          <w:rFonts w:ascii="Times New Roman" w:hAnsi="Times New Roman" w:cs="Times New Roman"/>
          <w:sz w:val="24"/>
          <w:szCs w:val="24"/>
          <w:lang w:val="de-DE"/>
        </w:rPr>
        <w:t>16 </w:t>
      </w:r>
      <w:r w:rsidR="00CE7493">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CE7493">
        <w:rPr>
          <w:rFonts w:ascii="Times New Roman" w:hAnsi="Times New Roman" w:cs="Times New Roman"/>
          <w:sz w:val="24"/>
          <w:szCs w:val="24"/>
          <w:lang w:val="de-DE"/>
        </w:rPr>
        <w:t xml:space="preserve">Chr. mit der Renitenz des </w:t>
      </w:r>
      <w:r>
        <w:rPr>
          <w:rFonts w:ascii="Times New Roman" w:hAnsi="Times New Roman" w:cs="Times New Roman"/>
          <w:sz w:val="24"/>
          <w:szCs w:val="24"/>
          <w:lang w:val="de-DE"/>
        </w:rPr>
        <w:t xml:space="preserve">Sohnes, des </w:t>
      </w:r>
      <w:r w:rsidR="00133706">
        <w:rPr>
          <w:rFonts w:ascii="Times New Roman" w:hAnsi="Times New Roman" w:cs="Times New Roman"/>
          <w:sz w:val="24"/>
          <w:szCs w:val="24"/>
          <w:lang w:val="de-DE"/>
        </w:rPr>
        <w:t xml:space="preserve">Lucius </w:t>
      </w:r>
      <w:r w:rsidR="00CE7493">
        <w:rPr>
          <w:rFonts w:ascii="Times New Roman" w:hAnsi="Times New Roman" w:cs="Times New Roman"/>
          <w:sz w:val="24"/>
          <w:szCs w:val="24"/>
          <w:lang w:val="de-DE"/>
        </w:rPr>
        <w:t>Calpurnius Piso</w:t>
      </w:r>
      <w:r>
        <w:rPr>
          <w:rFonts w:ascii="Times New Roman" w:hAnsi="Times New Roman" w:cs="Times New Roman"/>
          <w:sz w:val="24"/>
          <w:szCs w:val="24"/>
          <w:lang w:val="de-DE"/>
        </w:rPr>
        <w:t>,</w:t>
      </w:r>
      <w:r w:rsidR="00CE7493">
        <w:rPr>
          <w:rFonts w:ascii="Times New Roman" w:hAnsi="Times New Roman" w:cs="Times New Roman"/>
          <w:sz w:val="24"/>
          <w:szCs w:val="24"/>
          <w:lang w:val="de-DE"/>
        </w:rPr>
        <w:t xml:space="preserve"> konfrontiert </w:t>
      </w:r>
      <w:r>
        <w:rPr>
          <w:rFonts w:ascii="Times New Roman" w:hAnsi="Times New Roman" w:cs="Times New Roman"/>
          <w:sz w:val="24"/>
          <w:szCs w:val="24"/>
          <w:lang w:val="de-DE"/>
        </w:rPr>
        <w:t xml:space="preserve">wurde. Knapp zwei Jahre nach Herrschaftsantritt war Tiberius </w:t>
      </w:r>
      <w:r w:rsidR="009D3A68">
        <w:rPr>
          <w:rFonts w:ascii="Times New Roman" w:hAnsi="Times New Roman" w:cs="Times New Roman"/>
          <w:sz w:val="24"/>
          <w:szCs w:val="24"/>
          <w:lang w:val="de-DE"/>
        </w:rPr>
        <w:t xml:space="preserve">allerdings </w:t>
      </w:r>
      <w:r>
        <w:rPr>
          <w:rFonts w:ascii="Times New Roman" w:hAnsi="Times New Roman" w:cs="Times New Roman"/>
          <w:sz w:val="24"/>
          <w:szCs w:val="24"/>
          <w:lang w:val="de-DE"/>
        </w:rPr>
        <w:t>offenb</w:t>
      </w:r>
      <w:r w:rsidR="009D3A68">
        <w:rPr>
          <w:rFonts w:ascii="Times New Roman" w:hAnsi="Times New Roman" w:cs="Times New Roman"/>
          <w:sz w:val="24"/>
          <w:szCs w:val="24"/>
          <w:lang w:val="de-DE"/>
        </w:rPr>
        <w:t>ar noch nicht in der Lage oder w</w:t>
      </w:r>
      <w:r>
        <w:rPr>
          <w:rFonts w:ascii="Times New Roman" w:hAnsi="Times New Roman" w:cs="Times New Roman"/>
          <w:sz w:val="24"/>
          <w:szCs w:val="24"/>
          <w:lang w:val="de-DE"/>
        </w:rPr>
        <w:t xml:space="preserve">illens, </w:t>
      </w:r>
      <w:r w:rsidR="007556A0">
        <w:rPr>
          <w:rFonts w:ascii="Times New Roman" w:hAnsi="Times New Roman" w:cs="Times New Roman"/>
          <w:sz w:val="24"/>
          <w:szCs w:val="24"/>
          <w:lang w:val="de-DE"/>
        </w:rPr>
        <w:t>die Auseinandersetzungen mit d</w:t>
      </w:r>
      <w:r w:rsidR="009D3A68">
        <w:rPr>
          <w:rFonts w:ascii="Times New Roman" w:hAnsi="Times New Roman" w:cs="Times New Roman"/>
          <w:sz w:val="24"/>
          <w:szCs w:val="24"/>
          <w:lang w:val="de-DE"/>
        </w:rPr>
        <w:t xml:space="preserve">en </w:t>
      </w:r>
      <w:r w:rsidR="00F21B49">
        <w:rPr>
          <w:rFonts w:ascii="Times New Roman" w:hAnsi="Times New Roman" w:cs="Times New Roman"/>
          <w:sz w:val="24"/>
          <w:szCs w:val="24"/>
          <w:lang w:val="de-DE"/>
        </w:rPr>
        <w:t xml:space="preserve">potenziellen </w:t>
      </w:r>
      <w:r w:rsidR="009D3A68">
        <w:rPr>
          <w:rFonts w:ascii="Times New Roman" w:hAnsi="Times New Roman" w:cs="Times New Roman"/>
          <w:sz w:val="24"/>
          <w:szCs w:val="24"/>
          <w:lang w:val="de-DE"/>
        </w:rPr>
        <w:t xml:space="preserve">Konkurrenten um die Macht, die ihm aus dieser Familie erwuchsen, nachhaltig zu beenden; dies erfolgte erst in den Jahren </w:t>
      </w:r>
      <w:r w:rsidR="00941C85" w:rsidRPr="006F1559">
        <w:rPr>
          <w:rFonts w:ascii="Times New Roman" w:hAnsi="Times New Roman" w:cs="Times New Roman"/>
          <w:sz w:val="24"/>
          <w:szCs w:val="24"/>
          <w:lang w:val="de-DE"/>
        </w:rPr>
        <w:t xml:space="preserve">20 </w:t>
      </w:r>
      <w:r w:rsidR="00A82877">
        <w:rPr>
          <w:rFonts w:ascii="Times New Roman" w:hAnsi="Times New Roman" w:cs="Times New Roman"/>
          <w:sz w:val="24"/>
          <w:szCs w:val="24"/>
          <w:lang w:val="de-DE"/>
        </w:rPr>
        <w:t>und 24 </w:t>
      </w:r>
      <w:r w:rsidR="00941C85" w:rsidRPr="006F1559">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941C85" w:rsidRPr="006F1559">
        <w:rPr>
          <w:rFonts w:ascii="Times New Roman" w:hAnsi="Times New Roman" w:cs="Times New Roman"/>
          <w:sz w:val="24"/>
          <w:szCs w:val="24"/>
          <w:lang w:val="de-DE"/>
        </w:rPr>
        <w:t>Chr.</w:t>
      </w:r>
      <w:r w:rsidR="008B6081">
        <w:rPr>
          <w:rStyle w:val="Funotenzeichen"/>
          <w:rFonts w:ascii="Times New Roman" w:hAnsi="Times New Roman" w:cs="Times New Roman"/>
          <w:sz w:val="24"/>
          <w:szCs w:val="24"/>
          <w:lang w:val="de-DE"/>
        </w:rPr>
        <w:footnoteReference w:id="185"/>
      </w:r>
      <w:r w:rsidR="009D3A68">
        <w:rPr>
          <w:rFonts w:ascii="Times New Roman" w:hAnsi="Times New Roman" w:cs="Times New Roman"/>
          <w:sz w:val="24"/>
          <w:szCs w:val="24"/>
          <w:lang w:val="de-DE"/>
        </w:rPr>
        <w:t xml:space="preserve"> </w:t>
      </w:r>
      <w:r w:rsidR="002C3146" w:rsidRPr="0038041F">
        <w:rPr>
          <w:rFonts w:ascii="Times New Roman" w:hAnsi="Times New Roman" w:cs="Times New Roman"/>
          <w:sz w:val="24"/>
          <w:szCs w:val="24"/>
          <w:lang w:val="de-DE"/>
        </w:rPr>
        <w:t xml:space="preserve">Dass </w:t>
      </w:r>
      <w:r w:rsidR="00F04F3D" w:rsidRPr="0038041F">
        <w:rPr>
          <w:rFonts w:ascii="Times New Roman" w:hAnsi="Times New Roman" w:cs="Times New Roman"/>
          <w:sz w:val="24"/>
          <w:szCs w:val="24"/>
          <w:lang w:val="de-DE"/>
        </w:rPr>
        <w:t>Tiberius im Jahr 33</w:t>
      </w:r>
      <w:r w:rsidR="00A82877">
        <w:rPr>
          <w:rFonts w:ascii="Times New Roman" w:hAnsi="Times New Roman" w:cs="Times New Roman"/>
          <w:sz w:val="24"/>
          <w:szCs w:val="24"/>
          <w:lang w:val="de-DE"/>
        </w:rPr>
        <w:t> </w:t>
      </w:r>
      <w:r w:rsidR="00F04F3D" w:rsidRPr="0038041F">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F04F3D" w:rsidRPr="0038041F">
        <w:rPr>
          <w:rFonts w:ascii="Times New Roman" w:hAnsi="Times New Roman" w:cs="Times New Roman"/>
          <w:sz w:val="24"/>
          <w:szCs w:val="24"/>
          <w:lang w:val="de-DE"/>
        </w:rPr>
        <w:t xml:space="preserve">Chr. noch einmal </w:t>
      </w:r>
      <w:r w:rsidR="00CD40AA">
        <w:rPr>
          <w:rFonts w:ascii="Times New Roman" w:hAnsi="Times New Roman" w:cs="Times New Roman"/>
          <w:sz w:val="24"/>
          <w:szCs w:val="24"/>
          <w:lang w:val="de-DE"/>
        </w:rPr>
        <w:t>den</w:t>
      </w:r>
      <w:r w:rsidR="00CD40AA" w:rsidRPr="0038041F">
        <w:rPr>
          <w:rFonts w:ascii="Times New Roman" w:hAnsi="Times New Roman" w:cs="Times New Roman"/>
          <w:sz w:val="24"/>
          <w:szCs w:val="24"/>
          <w:lang w:val="de-DE"/>
        </w:rPr>
        <w:t xml:space="preserve"> Senatoren </w:t>
      </w:r>
      <w:r w:rsidR="00F04F3D" w:rsidRPr="0038041F">
        <w:rPr>
          <w:rFonts w:ascii="Times New Roman" w:hAnsi="Times New Roman" w:cs="Times New Roman"/>
          <w:sz w:val="24"/>
          <w:szCs w:val="24"/>
          <w:lang w:val="de-DE"/>
        </w:rPr>
        <w:t>die Pflicht</w:t>
      </w:r>
      <w:r w:rsidR="00411C55">
        <w:rPr>
          <w:rFonts w:ascii="Times New Roman" w:hAnsi="Times New Roman" w:cs="Times New Roman"/>
          <w:sz w:val="24"/>
          <w:szCs w:val="24"/>
          <w:lang w:val="de-DE"/>
        </w:rPr>
        <w:t xml:space="preserve"> </w:t>
      </w:r>
      <w:r w:rsidR="00CD40AA" w:rsidRPr="0038041F">
        <w:rPr>
          <w:rFonts w:ascii="Times New Roman" w:hAnsi="Times New Roman" w:cs="Times New Roman"/>
          <w:sz w:val="24"/>
          <w:szCs w:val="24"/>
          <w:lang w:val="de-DE"/>
        </w:rPr>
        <w:t>einschärfte</w:t>
      </w:r>
      <w:r w:rsidR="00F04F3D" w:rsidRPr="0038041F">
        <w:rPr>
          <w:rFonts w:ascii="Times New Roman" w:hAnsi="Times New Roman" w:cs="Times New Roman"/>
          <w:sz w:val="24"/>
          <w:szCs w:val="24"/>
          <w:lang w:val="de-DE"/>
        </w:rPr>
        <w:t xml:space="preserve">, in Rom und in den Sitzungen des Senates präsent zu sein, obschon er selbst die Stadt seit Jahren nicht mehr betreten hatte, erscheint nicht mehr paradox, wenn berücksichtigt wird, wie sich der Kaiser in jener Zeit gegenüber dem Senat verhielt: Insbesondere seit </w:t>
      </w:r>
      <w:r w:rsidR="0038041F">
        <w:rPr>
          <w:rFonts w:ascii="Times New Roman" w:hAnsi="Times New Roman" w:cs="Times New Roman"/>
          <w:sz w:val="24"/>
          <w:szCs w:val="24"/>
          <w:lang w:val="de-DE"/>
        </w:rPr>
        <w:t xml:space="preserve">der </w:t>
      </w:r>
      <w:r w:rsidR="00F04F3D" w:rsidRPr="0038041F">
        <w:rPr>
          <w:rFonts w:ascii="Times New Roman" w:hAnsi="Times New Roman" w:cs="Times New Roman"/>
          <w:sz w:val="24"/>
          <w:szCs w:val="24"/>
          <w:lang w:val="de-DE"/>
        </w:rPr>
        <w:t xml:space="preserve">Entmachtung </w:t>
      </w:r>
      <w:r w:rsidR="0038041F">
        <w:rPr>
          <w:rFonts w:ascii="Times New Roman" w:hAnsi="Times New Roman" w:cs="Times New Roman"/>
          <w:sz w:val="24"/>
          <w:szCs w:val="24"/>
          <w:lang w:val="de-DE"/>
        </w:rPr>
        <w:t xml:space="preserve">des </w:t>
      </w:r>
      <w:proofErr w:type="spellStart"/>
      <w:r w:rsidR="00353EC0">
        <w:rPr>
          <w:rFonts w:ascii="Times New Roman" w:hAnsi="Times New Roman" w:cs="Times New Roman"/>
          <w:sz w:val="24"/>
          <w:szCs w:val="24"/>
          <w:lang w:val="de-DE"/>
        </w:rPr>
        <w:t>Praetorianerpraefekten</w:t>
      </w:r>
      <w:proofErr w:type="spellEnd"/>
      <w:r w:rsidR="0038041F">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Lucius </w:t>
      </w:r>
      <w:r w:rsidR="0038041F">
        <w:rPr>
          <w:rFonts w:ascii="Times New Roman" w:hAnsi="Times New Roman" w:cs="Times New Roman"/>
          <w:sz w:val="24"/>
          <w:szCs w:val="24"/>
          <w:lang w:val="de-DE"/>
        </w:rPr>
        <w:t xml:space="preserve">Aelius </w:t>
      </w:r>
      <w:r w:rsidR="00F04F3D" w:rsidRPr="0038041F">
        <w:rPr>
          <w:rFonts w:ascii="Times New Roman" w:hAnsi="Times New Roman" w:cs="Times New Roman"/>
          <w:sz w:val="24"/>
          <w:szCs w:val="24"/>
          <w:lang w:val="de-DE"/>
        </w:rPr>
        <w:t>Seian</w:t>
      </w:r>
      <w:r w:rsidR="0038041F">
        <w:rPr>
          <w:rFonts w:ascii="Times New Roman" w:hAnsi="Times New Roman" w:cs="Times New Roman"/>
          <w:sz w:val="24"/>
          <w:szCs w:val="24"/>
          <w:lang w:val="de-DE"/>
        </w:rPr>
        <w:t>u</w:t>
      </w:r>
      <w:r w:rsidR="00F04F3D" w:rsidRPr="0038041F">
        <w:rPr>
          <w:rFonts w:ascii="Times New Roman" w:hAnsi="Times New Roman" w:cs="Times New Roman"/>
          <w:sz w:val="24"/>
          <w:szCs w:val="24"/>
          <w:lang w:val="de-DE"/>
        </w:rPr>
        <w:t>s</w:t>
      </w:r>
      <w:r w:rsidR="00A82877">
        <w:rPr>
          <w:rFonts w:ascii="Times New Roman" w:hAnsi="Times New Roman" w:cs="Times New Roman"/>
          <w:sz w:val="24"/>
          <w:szCs w:val="24"/>
          <w:lang w:val="de-DE"/>
        </w:rPr>
        <w:t xml:space="preserve"> 31 </w:t>
      </w:r>
      <w:r w:rsidR="0038041F">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38041F">
        <w:rPr>
          <w:rFonts w:ascii="Times New Roman" w:hAnsi="Times New Roman" w:cs="Times New Roman"/>
          <w:sz w:val="24"/>
          <w:szCs w:val="24"/>
          <w:lang w:val="de-DE"/>
        </w:rPr>
        <w:t>Chr.</w:t>
      </w:r>
      <w:r w:rsidR="00F04F3D" w:rsidRPr="0038041F">
        <w:rPr>
          <w:rFonts w:ascii="Times New Roman" w:hAnsi="Times New Roman" w:cs="Times New Roman"/>
          <w:sz w:val="24"/>
          <w:szCs w:val="24"/>
          <w:lang w:val="de-DE"/>
        </w:rPr>
        <w:t xml:space="preserve">, </w:t>
      </w:r>
      <w:r w:rsidR="002C3146" w:rsidRPr="0038041F">
        <w:rPr>
          <w:rFonts w:ascii="Times New Roman" w:hAnsi="Times New Roman" w:cs="Times New Roman"/>
          <w:color w:val="000000"/>
          <w:sz w:val="24"/>
          <w:szCs w:val="24"/>
          <w:lang w:val="de-DE"/>
        </w:rPr>
        <w:t>dem eine Verschwörung gegen Tiberius nachgesagt worden war, g</w:t>
      </w:r>
      <w:r w:rsidR="00F04F3D" w:rsidRPr="0038041F">
        <w:rPr>
          <w:rFonts w:ascii="Times New Roman" w:hAnsi="Times New Roman" w:cs="Times New Roman"/>
          <w:color w:val="000000"/>
          <w:sz w:val="24"/>
          <w:szCs w:val="24"/>
          <w:lang w:val="de-DE"/>
        </w:rPr>
        <w:t xml:space="preserve">ab </w:t>
      </w:r>
      <w:r w:rsidR="002C3146" w:rsidRPr="0038041F">
        <w:rPr>
          <w:rFonts w:ascii="Times New Roman" w:hAnsi="Times New Roman" w:cs="Times New Roman"/>
          <w:color w:val="000000"/>
          <w:sz w:val="24"/>
          <w:szCs w:val="24"/>
          <w:lang w:val="de-DE"/>
        </w:rPr>
        <w:t xml:space="preserve">sich </w:t>
      </w:r>
      <w:r w:rsidR="00F04F3D" w:rsidRPr="0038041F">
        <w:rPr>
          <w:rFonts w:ascii="Times New Roman" w:hAnsi="Times New Roman" w:cs="Times New Roman"/>
          <w:color w:val="000000"/>
          <w:sz w:val="24"/>
          <w:szCs w:val="24"/>
          <w:lang w:val="de-DE"/>
        </w:rPr>
        <w:t xml:space="preserve">der </w:t>
      </w:r>
      <w:r w:rsidR="00F04F3D" w:rsidRPr="0038041F">
        <w:rPr>
          <w:rFonts w:ascii="Times New Roman" w:hAnsi="Times New Roman" w:cs="Times New Roman"/>
          <w:i/>
          <w:color w:val="000000"/>
          <w:sz w:val="24"/>
          <w:szCs w:val="24"/>
          <w:lang w:val="la-Latn"/>
        </w:rPr>
        <w:t>princeps</w:t>
      </w:r>
      <w:r w:rsidR="00F04F3D" w:rsidRPr="0038041F">
        <w:rPr>
          <w:rFonts w:ascii="Times New Roman" w:hAnsi="Times New Roman" w:cs="Times New Roman"/>
          <w:color w:val="000000"/>
          <w:sz w:val="24"/>
          <w:szCs w:val="24"/>
          <w:lang w:val="de-DE"/>
        </w:rPr>
        <w:t xml:space="preserve"> </w:t>
      </w:r>
      <w:r w:rsidR="002C3146" w:rsidRPr="0038041F">
        <w:rPr>
          <w:rFonts w:ascii="Times New Roman" w:hAnsi="Times New Roman" w:cs="Times New Roman"/>
          <w:color w:val="000000"/>
          <w:sz w:val="24"/>
          <w:szCs w:val="24"/>
          <w:lang w:val="de-DE"/>
        </w:rPr>
        <w:t xml:space="preserve">große Mühe, im Senat weiterhin den Austausch von Gesten mit der Senatsaristokratie zu zelebrieren – </w:t>
      </w:r>
      <w:r w:rsidR="00F04F3D" w:rsidRPr="0038041F">
        <w:rPr>
          <w:rFonts w:ascii="Times New Roman" w:hAnsi="Times New Roman" w:cs="Times New Roman"/>
          <w:color w:val="000000"/>
          <w:sz w:val="24"/>
          <w:szCs w:val="24"/>
          <w:lang w:val="de-DE"/>
        </w:rPr>
        <w:t xml:space="preserve">was </w:t>
      </w:r>
      <w:r w:rsidR="002C3146" w:rsidRPr="0038041F">
        <w:rPr>
          <w:rFonts w:ascii="Times New Roman" w:hAnsi="Times New Roman" w:cs="Times New Roman"/>
          <w:color w:val="000000"/>
          <w:sz w:val="24"/>
          <w:szCs w:val="24"/>
          <w:lang w:val="de-DE"/>
        </w:rPr>
        <w:t xml:space="preserve">allerdings recht </w:t>
      </w:r>
      <w:r w:rsidR="002C3146" w:rsidRPr="0038041F">
        <w:rPr>
          <w:rFonts w:ascii="Times New Roman" w:hAnsi="Times New Roman" w:cs="Times New Roman"/>
          <w:color w:val="000000"/>
          <w:sz w:val="24"/>
          <w:szCs w:val="24"/>
          <w:lang w:val="de-DE"/>
        </w:rPr>
        <w:lastRenderedPageBreak/>
        <w:t>merkwürdige Formen an</w:t>
      </w:r>
      <w:r w:rsidR="00F04F3D" w:rsidRPr="0038041F">
        <w:rPr>
          <w:rFonts w:ascii="Times New Roman" w:hAnsi="Times New Roman" w:cs="Times New Roman"/>
          <w:color w:val="000000"/>
          <w:sz w:val="24"/>
          <w:szCs w:val="24"/>
          <w:lang w:val="de-DE"/>
        </w:rPr>
        <w:t>nahm</w:t>
      </w:r>
      <w:r w:rsidR="002C3146" w:rsidRPr="0038041F">
        <w:rPr>
          <w:rFonts w:ascii="Times New Roman" w:hAnsi="Times New Roman" w:cs="Times New Roman"/>
          <w:color w:val="000000"/>
          <w:sz w:val="24"/>
          <w:szCs w:val="24"/>
          <w:lang w:val="de-DE"/>
        </w:rPr>
        <w:t>, da der Kaiser auf Capri verblieb und nicht nach Rom zurückkehrte</w:t>
      </w:r>
      <w:r w:rsidR="0038041F" w:rsidRPr="0038041F">
        <w:rPr>
          <w:rFonts w:ascii="Times New Roman" w:hAnsi="Times New Roman" w:cs="Times New Roman"/>
          <w:color w:val="000000"/>
          <w:sz w:val="24"/>
          <w:szCs w:val="24"/>
          <w:lang w:val="de-DE"/>
        </w:rPr>
        <w:t>.</w:t>
      </w:r>
      <w:r w:rsidR="0038041F" w:rsidRPr="0038041F">
        <w:rPr>
          <w:rStyle w:val="Funotenzeichen"/>
          <w:rFonts w:ascii="Times New Roman" w:hAnsi="Times New Roman" w:cs="Times New Roman"/>
          <w:color w:val="000000"/>
          <w:sz w:val="24"/>
          <w:szCs w:val="24"/>
          <w:lang w:val="de-DE"/>
        </w:rPr>
        <w:footnoteReference w:id="186"/>
      </w:r>
    </w:p>
    <w:p w:rsidR="001906FD" w:rsidRPr="003709A1" w:rsidRDefault="00D65EF9" w:rsidP="00213012">
      <w:pPr>
        <w:spacing w:after="120" w:line="360" w:lineRule="auto"/>
        <w:ind w:firstLine="567"/>
        <w:jc w:val="both"/>
        <w:rPr>
          <w:rFonts w:ascii="Times New Roman" w:hAnsi="Times New Roman" w:cs="Times New Roman"/>
          <w:sz w:val="24"/>
          <w:szCs w:val="24"/>
          <w:lang w:val="de-DE"/>
        </w:rPr>
      </w:pPr>
      <w:r w:rsidRPr="003709A1">
        <w:rPr>
          <w:rFonts w:ascii="Times New Roman" w:hAnsi="Times New Roman" w:cs="Times New Roman"/>
          <w:sz w:val="24"/>
          <w:szCs w:val="24"/>
          <w:lang w:val="de-DE"/>
        </w:rPr>
        <w:t>Ein k</w:t>
      </w:r>
      <w:r w:rsidR="002710BC" w:rsidRPr="003709A1">
        <w:rPr>
          <w:rFonts w:ascii="Times New Roman" w:hAnsi="Times New Roman" w:cs="Times New Roman"/>
          <w:sz w:val="24"/>
          <w:szCs w:val="24"/>
          <w:lang w:val="de-DE"/>
        </w:rPr>
        <w:t>onkrete</w:t>
      </w:r>
      <w:r w:rsidRPr="003709A1">
        <w:rPr>
          <w:rFonts w:ascii="Times New Roman" w:hAnsi="Times New Roman" w:cs="Times New Roman"/>
          <w:sz w:val="24"/>
          <w:szCs w:val="24"/>
          <w:lang w:val="de-DE"/>
        </w:rPr>
        <w:t>r</w:t>
      </w:r>
      <w:r w:rsidR="002710BC" w:rsidRPr="003709A1">
        <w:rPr>
          <w:rFonts w:ascii="Times New Roman" w:hAnsi="Times New Roman" w:cs="Times New Roman"/>
          <w:sz w:val="24"/>
          <w:szCs w:val="24"/>
          <w:lang w:val="de-DE"/>
        </w:rPr>
        <w:t xml:space="preserve"> Anl</w:t>
      </w:r>
      <w:r w:rsidRPr="003709A1">
        <w:rPr>
          <w:rFonts w:ascii="Times New Roman" w:hAnsi="Times New Roman" w:cs="Times New Roman"/>
          <w:sz w:val="24"/>
          <w:szCs w:val="24"/>
          <w:lang w:val="de-DE"/>
        </w:rPr>
        <w:t xml:space="preserve">ass oder Hintergrund </w:t>
      </w:r>
      <w:r w:rsidR="00213012" w:rsidRPr="003709A1">
        <w:rPr>
          <w:rFonts w:ascii="Times New Roman" w:hAnsi="Times New Roman" w:cs="Times New Roman"/>
          <w:sz w:val="24"/>
          <w:szCs w:val="24"/>
          <w:lang w:val="de-DE"/>
        </w:rPr>
        <w:t>für Claudius</w:t>
      </w:r>
      <w:r w:rsidR="00F21B49" w:rsidRPr="003709A1">
        <w:rPr>
          <w:rFonts w:ascii="Times New Roman" w:hAnsi="Times New Roman" w:cs="Times New Roman"/>
          <w:sz w:val="24"/>
          <w:szCs w:val="24"/>
          <w:lang w:val="de-DE"/>
        </w:rPr>
        <w:t>’</w:t>
      </w:r>
      <w:r w:rsidR="00213012" w:rsidRPr="003709A1">
        <w:rPr>
          <w:rFonts w:ascii="Times New Roman" w:hAnsi="Times New Roman" w:cs="Times New Roman"/>
          <w:sz w:val="24"/>
          <w:szCs w:val="24"/>
          <w:lang w:val="de-DE"/>
        </w:rPr>
        <w:t xml:space="preserve"> Vorgehen 47</w:t>
      </w:r>
      <w:r w:rsidR="00A82877">
        <w:rPr>
          <w:rFonts w:ascii="Times New Roman" w:hAnsi="Times New Roman" w:cs="Times New Roman"/>
          <w:sz w:val="24"/>
          <w:szCs w:val="24"/>
          <w:lang w:val="de-DE"/>
        </w:rPr>
        <w:t> </w:t>
      </w:r>
      <w:r w:rsidR="00213012" w:rsidRPr="003709A1">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213012" w:rsidRPr="003709A1">
        <w:rPr>
          <w:rFonts w:ascii="Times New Roman" w:hAnsi="Times New Roman" w:cs="Times New Roman"/>
          <w:sz w:val="24"/>
          <w:szCs w:val="24"/>
          <w:lang w:val="de-DE"/>
        </w:rPr>
        <w:t>Chr.</w:t>
      </w:r>
      <w:r w:rsidR="00F21B49" w:rsidRPr="003709A1">
        <w:rPr>
          <w:rFonts w:ascii="Times New Roman" w:hAnsi="Times New Roman" w:cs="Times New Roman"/>
          <w:sz w:val="24"/>
          <w:szCs w:val="24"/>
          <w:lang w:val="de-DE"/>
        </w:rPr>
        <w:t xml:space="preserve"> </w:t>
      </w:r>
      <w:r w:rsidRPr="003709A1">
        <w:rPr>
          <w:rFonts w:ascii="Times New Roman" w:hAnsi="Times New Roman" w:cs="Times New Roman"/>
          <w:sz w:val="24"/>
          <w:szCs w:val="24"/>
          <w:lang w:val="de-DE"/>
        </w:rPr>
        <w:t xml:space="preserve">ist </w:t>
      </w:r>
      <w:r w:rsidR="00F21B49" w:rsidRPr="003709A1">
        <w:rPr>
          <w:rFonts w:ascii="Times New Roman" w:hAnsi="Times New Roman" w:cs="Times New Roman"/>
          <w:sz w:val="24"/>
          <w:szCs w:val="24"/>
          <w:lang w:val="de-DE"/>
        </w:rPr>
        <w:t xml:space="preserve">schwieriger zu ermitteln. </w:t>
      </w:r>
      <w:r w:rsidR="00350899" w:rsidRPr="003709A1">
        <w:rPr>
          <w:rFonts w:ascii="Times New Roman" w:hAnsi="Times New Roman" w:cs="Times New Roman"/>
          <w:sz w:val="24"/>
          <w:szCs w:val="24"/>
          <w:lang w:val="de-DE"/>
        </w:rPr>
        <w:t xml:space="preserve">In seinem Fall führten wahrscheinlich mehrere Faktoren dazu, dass der Kaiser allgemein noch mehr Wert auf Präsenz der Senatsaristokratie in Rom legte als seine Vorgänger und zu diesem Zeitpunkt Maßnahmen ergriff, um dies verstärkt zum Ausdruck zu bringen und die Anwesenheit der Senatoren in der Stadt sicherzustellen. Grundsätzlich dürfte sich Claudius’ </w:t>
      </w:r>
      <w:r w:rsidR="007B5FB6" w:rsidRPr="003709A1">
        <w:rPr>
          <w:rFonts w:ascii="Times New Roman" w:hAnsi="Times New Roman" w:cs="Times New Roman"/>
          <w:sz w:val="24"/>
          <w:szCs w:val="24"/>
          <w:lang w:val="de-DE"/>
        </w:rPr>
        <w:t xml:space="preserve">Beziehung </w:t>
      </w:r>
      <w:r w:rsidR="00350899" w:rsidRPr="003709A1">
        <w:rPr>
          <w:rFonts w:ascii="Times New Roman" w:hAnsi="Times New Roman" w:cs="Times New Roman"/>
          <w:sz w:val="24"/>
          <w:szCs w:val="24"/>
          <w:lang w:val="de-DE"/>
        </w:rPr>
        <w:t xml:space="preserve">zum Senat </w:t>
      </w:r>
      <w:r w:rsidR="007B5FB6" w:rsidRPr="003709A1">
        <w:rPr>
          <w:rFonts w:ascii="Times New Roman" w:hAnsi="Times New Roman" w:cs="Times New Roman"/>
          <w:sz w:val="24"/>
          <w:szCs w:val="24"/>
          <w:lang w:val="de-DE"/>
        </w:rPr>
        <w:t xml:space="preserve">von </w:t>
      </w:r>
      <w:r w:rsidR="00E67A8C" w:rsidRPr="003709A1">
        <w:rPr>
          <w:rFonts w:ascii="Times New Roman" w:hAnsi="Times New Roman" w:cs="Times New Roman"/>
          <w:sz w:val="24"/>
          <w:szCs w:val="24"/>
          <w:lang w:val="de-DE"/>
        </w:rPr>
        <w:t>B</w:t>
      </w:r>
      <w:r w:rsidR="007B5FB6" w:rsidRPr="003709A1">
        <w:rPr>
          <w:rFonts w:ascii="Times New Roman" w:hAnsi="Times New Roman" w:cs="Times New Roman"/>
          <w:sz w:val="24"/>
          <w:szCs w:val="24"/>
          <w:lang w:val="de-DE"/>
        </w:rPr>
        <w:t xml:space="preserve">eginn </w:t>
      </w:r>
      <w:r w:rsidR="00E67A8C" w:rsidRPr="003709A1">
        <w:rPr>
          <w:rFonts w:ascii="Times New Roman" w:hAnsi="Times New Roman" w:cs="Times New Roman"/>
          <w:sz w:val="24"/>
          <w:szCs w:val="24"/>
          <w:lang w:val="de-DE"/>
        </w:rPr>
        <w:t xml:space="preserve">an </w:t>
      </w:r>
      <w:r w:rsidR="007B5FB6" w:rsidRPr="003709A1">
        <w:rPr>
          <w:rFonts w:ascii="Times New Roman" w:hAnsi="Times New Roman" w:cs="Times New Roman"/>
          <w:sz w:val="24"/>
          <w:szCs w:val="24"/>
          <w:lang w:val="de-DE"/>
        </w:rPr>
        <w:t>als nicht unproblematisch erwiesen haben, denn ihr Start war denkbar schlecht. Als Claudius nach der E</w:t>
      </w:r>
      <w:r w:rsidR="00A82877">
        <w:rPr>
          <w:rFonts w:ascii="Times New Roman" w:hAnsi="Times New Roman" w:cs="Times New Roman"/>
          <w:sz w:val="24"/>
          <w:szCs w:val="24"/>
          <w:lang w:val="de-DE"/>
        </w:rPr>
        <w:t>rmordung Caligulas im Januar 41 </w:t>
      </w:r>
      <w:r w:rsidR="007B5FB6" w:rsidRPr="003709A1">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7B5FB6" w:rsidRPr="003709A1">
        <w:rPr>
          <w:rFonts w:ascii="Times New Roman" w:hAnsi="Times New Roman" w:cs="Times New Roman"/>
          <w:sz w:val="24"/>
          <w:szCs w:val="24"/>
          <w:lang w:val="de-DE"/>
        </w:rPr>
        <w:t xml:space="preserve">Chr. die Herrschaft übernahm, hatte er nicht erst die Zustimmung des Senates abgewartet, ganz im Gegenteil: Claudius war von den Soldaten zum Kaiser </w:t>
      </w:r>
      <w:r w:rsidR="001B59D0" w:rsidRPr="003709A1">
        <w:rPr>
          <w:rFonts w:ascii="Times New Roman" w:hAnsi="Times New Roman" w:cs="Times New Roman"/>
          <w:sz w:val="24"/>
          <w:szCs w:val="24"/>
          <w:lang w:val="de-DE"/>
        </w:rPr>
        <w:t xml:space="preserve">akklamiert </w:t>
      </w:r>
      <w:r w:rsidR="007B5FB6" w:rsidRPr="003709A1">
        <w:rPr>
          <w:rFonts w:ascii="Times New Roman" w:hAnsi="Times New Roman" w:cs="Times New Roman"/>
          <w:sz w:val="24"/>
          <w:szCs w:val="24"/>
          <w:lang w:val="de-DE"/>
        </w:rPr>
        <w:t>worden</w:t>
      </w:r>
      <w:r w:rsidR="00EA6834" w:rsidRPr="003709A1">
        <w:rPr>
          <w:rFonts w:ascii="Times New Roman" w:hAnsi="Times New Roman" w:cs="Times New Roman"/>
          <w:sz w:val="24"/>
          <w:szCs w:val="24"/>
          <w:lang w:val="de-DE"/>
        </w:rPr>
        <w:t>, während der Senat noch debattiert</w:t>
      </w:r>
      <w:r w:rsidR="00AC71A5" w:rsidRPr="003709A1">
        <w:rPr>
          <w:rFonts w:ascii="Times New Roman" w:hAnsi="Times New Roman" w:cs="Times New Roman"/>
          <w:sz w:val="24"/>
          <w:szCs w:val="24"/>
          <w:lang w:val="de-DE"/>
        </w:rPr>
        <w:t xml:space="preserve"> hatte</w:t>
      </w:r>
      <w:r w:rsidR="00EA6834" w:rsidRPr="003709A1">
        <w:rPr>
          <w:rFonts w:ascii="Times New Roman" w:hAnsi="Times New Roman" w:cs="Times New Roman"/>
          <w:sz w:val="24"/>
          <w:szCs w:val="24"/>
          <w:lang w:val="de-DE"/>
        </w:rPr>
        <w:t>, ob die republikanische Ordnung wieder eingeführt werden sollte</w:t>
      </w:r>
      <w:r w:rsidR="001225C7">
        <w:rPr>
          <w:rFonts w:ascii="Times New Roman" w:hAnsi="Times New Roman" w:cs="Times New Roman"/>
          <w:sz w:val="24"/>
          <w:szCs w:val="24"/>
          <w:lang w:val="de-DE"/>
        </w:rPr>
        <w:t>.</w:t>
      </w:r>
      <w:r w:rsidR="00EA6834" w:rsidRPr="003709A1">
        <w:rPr>
          <w:rFonts w:ascii="Times New Roman" w:hAnsi="Times New Roman" w:cs="Times New Roman"/>
          <w:sz w:val="24"/>
          <w:szCs w:val="24"/>
          <w:lang w:val="de-DE"/>
        </w:rPr>
        <w:t xml:space="preserve"> </w:t>
      </w:r>
      <w:r w:rsidR="001225C7">
        <w:rPr>
          <w:rFonts w:ascii="Times New Roman" w:hAnsi="Times New Roman" w:cs="Times New Roman"/>
          <w:sz w:val="24"/>
          <w:szCs w:val="24"/>
          <w:lang w:val="de-DE"/>
        </w:rPr>
        <w:t>D</w:t>
      </w:r>
      <w:r w:rsidR="007B5FB6" w:rsidRPr="003709A1">
        <w:rPr>
          <w:rFonts w:ascii="Times New Roman" w:hAnsi="Times New Roman" w:cs="Times New Roman"/>
          <w:sz w:val="24"/>
          <w:szCs w:val="24"/>
          <w:lang w:val="de-DE"/>
        </w:rPr>
        <w:t xml:space="preserve">ie </w:t>
      </w:r>
      <w:r w:rsidR="00EA6834" w:rsidRPr="003709A1">
        <w:rPr>
          <w:rFonts w:ascii="Times New Roman" w:hAnsi="Times New Roman" w:cs="Times New Roman"/>
          <w:sz w:val="24"/>
          <w:szCs w:val="24"/>
          <w:lang w:val="de-DE"/>
        </w:rPr>
        <w:t xml:space="preserve">Verbote </w:t>
      </w:r>
      <w:r w:rsidR="007B5FB6" w:rsidRPr="003709A1">
        <w:rPr>
          <w:rFonts w:ascii="Times New Roman" w:hAnsi="Times New Roman" w:cs="Times New Roman"/>
          <w:sz w:val="24"/>
          <w:szCs w:val="24"/>
          <w:lang w:val="de-DE"/>
        </w:rPr>
        <w:t>de</w:t>
      </w:r>
      <w:r w:rsidR="00EA6834" w:rsidRPr="003709A1">
        <w:rPr>
          <w:rFonts w:ascii="Times New Roman" w:hAnsi="Times New Roman" w:cs="Times New Roman"/>
          <w:sz w:val="24"/>
          <w:szCs w:val="24"/>
          <w:lang w:val="de-DE"/>
        </w:rPr>
        <w:t>r Konsuln, de</w:t>
      </w:r>
      <w:r w:rsidR="007F5683">
        <w:rPr>
          <w:rFonts w:ascii="Times New Roman" w:hAnsi="Times New Roman" w:cs="Times New Roman"/>
          <w:sz w:val="24"/>
          <w:szCs w:val="24"/>
          <w:lang w:val="de-DE"/>
        </w:rPr>
        <w:t>n Prinzipat</w:t>
      </w:r>
      <w:r w:rsidR="00EA6834" w:rsidRPr="003709A1">
        <w:rPr>
          <w:rFonts w:ascii="Times New Roman" w:hAnsi="Times New Roman" w:cs="Times New Roman"/>
          <w:sz w:val="24"/>
          <w:szCs w:val="24"/>
          <w:lang w:val="de-DE"/>
        </w:rPr>
        <w:t xml:space="preserve"> ohne die Zustimmung des Senates und des Volkes von Rom zu übernehmen, hatte </w:t>
      </w:r>
      <w:r w:rsidR="00755BA8">
        <w:rPr>
          <w:rFonts w:ascii="Times New Roman" w:hAnsi="Times New Roman" w:cs="Times New Roman"/>
          <w:sz w:val="24"/>
          <w:szCs w:val="24"/>
          <w:lang w:val="de-DE"/>
        </w:rPr>
        <w:t xml:space="preserve">Claudius </w:t>
      </w:r>
      <w:r w:rsidR="00EA6834" w:rsidRPr="003709A1">
        <w:rPr>
          <w:rFonts w:ascii="Times New Roman" w:hAnsi="Times New Roman" w:cs="Times New Roman"/>
          <w:sz w:val="24"/>
          <w:szCs w:val="24"/>
          <w:lang w:val="de-DE"/>
        </w:rPr>
        <w:t>mehr oder weniger ignoriert</w:t>
      </w:r>
      <w:r w:rsidR="00755BA8">
        <w:rPr>
          <w:rFonts w:ascii="Times New Roman" w:hAnsi="Times New Roman" w:cs="Times New Roman"/>
          <w:sz w:val="24"/>
          <w:szCs w:val="24"/>
          <w:lang w:val="de-DE"/>
        </w:rPr>
        <w:t xml:space="preserve">. Schließlich bestätigte </w:t>
      </w:r>
      <w:r w:rsidR="00EA6834" w:rsidRPr="003709A1">
        <w:rPr>
          <w:rFonts w:ascii="Times New Roman" w:hAnsi="Times New Roman" w:cs="Times New Roman"/>
          <w:sz w:val="24"/>
          <w:szCs w:val="24"/>
          <w:lang w:val="de-DE"/>
        </w:rPr>
        <w:t xml:space="preserve">auch dieses Gremium den </w:t>
      </w:r>
      <w:r w:rsidR="00EA6834" w:rsidRPr="00BA1DC7">
        <w:rPr>
          <w:rFonts w:ascii="Times New Roman" w:hAnsi="Times New Roman" w:cs="Times New Roman"/>
          <w:i/>
          <w:sz w:val="24"/>
          <w:szCs w:val="24"/>
        </w:rPr>
        <w:t>fait accompli</w:t>
      </w:r>
      <w:r w:rsidR="00EA6834" w:rsidRPr="003709A1">
        <w:rPr>
          <w:rFonts w:ascii="Times New Roman" w:hAnsi="Times New Roman" w:cs="Times New Roman"/>
          <w:sz w:val="24"/>
          <w:szCs w:val="24"/>
          <w:lang w:val="de-DE"/>
        </w:rPr>
        <w:t xml:space="preserve">, an dem </w:t>
      </w:r>
      <w:r w:rsidR="007E424A" w:rsidRPr="003709A1">
        <w:rPr>
          <w:rFonts w:ascii="Times New Roman" w:hAnsi="Times New Roman" w:cs="Times New Roman"/>
          <w:sz w:val="24"/>
          <w:szCs w:val="24"/>
          <w:lang w:val="de-DE"/>
        </w:rPr>
        <w:t>d</w:t>
      </w:r>
      <w:r w:rsidR="00EA6834" w:rsidRPr="003709A1">
        <w:rPr>
          <w:rFonts w:ascii="Times New Roman" w:hAnsi="Times New Roman" w:cs="Times New Roman"/>
          <w:sz w:val="24"/>
          <w:szCs w:val="24"/>
          <w:lang w:val="de-DE"/>
        </w:rPr>
        <w:t xml:space="preserve">ie </w:t>
      </w:r>
      <w:r w:rsidR="007E424A" w:rsidRPr="003709A1">
        <w:rPr>
          <w:rFonts w:ascii="Times New Roman" w:hAnsi="Times New Roman" w:cs="Times New Roman"/>
          <w:sz w:val="24"/>
          <w:szCs w:val="24"/>
          <w:lang w:val="de-DE"/>
        </w:rPr>
        <w:t xml:space="preserve">Senatoren </w:t>
      </w:r>
      <w:r w:rsidR="00EA6834" w:rsidRPr="003709A1">
        <w:rPr>
          <w:rFonts w:ascii="Times New Roman" w:hAnsi="Times New Roman" w:cs="Times New Roman"/>
          <w:sz w:val="24"/>
          <w:szCs w:val="24"/>
          <w:lang w:val="de-DE"/>
        </w:rPr>
        <w:t xml:space="preserve">aufgrund der militärischen </w:t>
      </w:r>
      <w:r w:rsidR="001B59D0" w:rsidRPr="003709A1">
        <w:rPr>
          <w:rFonts w:ascii="Times New Roman" w:hAnsi="Times New Roman" w:cs="Times New Roman"/>
          <w:sz w:val="24"/>
          <w:szCs w:val="24"/>
          <w:lang w:val="de-DE"/>
        </w:rPr>
        <w:t xml:space="preserve">Machtmittel, über die </w:t>
      </w:r>
      <w:r w:rsidR="00EA6834" w:rsidRPr="003709A1">
        <w:rPr>
          <w:rFonts w:ascii="Times New Roman" w:hAnsi="Times New Roman" w:cs="Times New Roman"/>
          <w:sz w:val="24"/>
          <w:szCs w:val="24"/>
          <w:lang w:val="de-DE"/>
        </w:rPr>
        <w:t xml:space="preserve">Claudius </w:t>
      </w:r>
      <w:r w:rsidR="001B59D0" w:rsidRPr="003709A1">
        <w:rPr>
          <w:rFonts w:ascii="Times New Roman" w:hAnsi="Times New Roman" w:cs="Times New Roman"/>
          <w:sz w:val="24"/>
          <w:szCs w:val="24"/>
          <w:lang w:val="de-DE"/>
        </w:rPr>
        <w:t xml:space="preserve">im Gegensatz zum Senat verfügte, </w:t>
      </w:r>
      <w:r w:rsidR="007E424A" w:rsidRPr="003709A1">
        <w:rPr>
          <w:rFonts w:ascii="Times New Roman" w:hAnsi="Times New Roman" w:cs="Times New Roman"/>
          <w:sz w:val="24"/>
          <w:szCs w:val="24"/>
          <w:lang w:val="de-DE"/>
        </w:rPr>
        <w:t>ohnehin nichts mehr ändern konnte</w:t>
      </w:r>
      <w:r w:rsidR="00E67A8C" w:rsidRPr="003709A1">
        <w:rPr>
          <w:rFonts w:ascii="Times New Roman" w:hAnsi="Times New Roman" w:cs="Times New Roman"/>
          <w:sz w:val="24"/>
          <w:szCs w:val="24"/>
          <w:lang w:val="de-DE"/>
        </w:rPr>
        <w:t>n</w:t>
      </w:r>
      <w:r w:rsidR="007E424A" w:rsidRPr="003709A1">
        <w:rPr>
          <w:rFonts w:ascii="Times New Roman" w:hAnsi="Times New Roman" w:cs="Times New Roman"/>
          <w:sz w:val="24"/>
          <w:szCs w:val="24"/>
          <w:lang w:val="de-DE"/>
        </w:rPr>
        <w:t xml:space="preserve">, und </w:t>
      </w:r>
      <w:r w:rsidR="00755BA8">
        <w:rPr>
          <w:rFonts w:ascii="Times New Roman" w:hAnsi="Times New Roman" w:cs="Times New Roman"/>
          <w:sz w:val="24"/>
          <w:szCs w:val="24"/>
          <w:lang w:val="de-DE"/>
        </w:rPr>
        <w:t xml:space="preserve">rief </w:t>
      </w:r>
      <w:r w:rsidR="001B59D0" w:rsidRPr="003709A1">
        <w:rPr>
          <w:rFonts w:ascii="Times New Roman" w:hAnsi="Times New Roman" w:cs="Times New Roman"/>
          <w:sz w:val="24"/>
          <w:szCs w:val="24"/>
          <w:lang w:val="de-DE"/>
        </w:rPr>
        <w:t>Claudius zum Kaiser aus.</w:t>
      </w:r>
      <w:r w:rsidR="001B59D0" w:rsidRPr="003709A1">
        <w:rPr>
          <w:rStyle w:val="Funotenzeichen"/>
          <w:rFonts w:ascii="Times New Roman" w:hAnsi="Times New Roman" w:cs="Times New Roman"/>
          <w:sz w:val="24"/>
          <w:szCs w:val="24"/>
          <w:lang w:val="de-DE"/>
        </w:rPr>
        <w:footnoteReference w:id="187"/>
      </w:r>
      <w:r w:rsidR="00EA6834" w:rsidRPr="003709A1">
        <w:rPr>
          <w:rFonts w:ascii="Times New Roman" w:hAnsi="Times New Roman" w:cs="Times New Roman"/>
          <w:sz w:val="24"/>
          <w:szCs w:val="24"/>
          <w:lang w:val="de-DE"/>
        </w:rPr>
        <w:t xml:space="preserve"> </w:t>
      </w:r>
    </w:p>
    <w:p w:rsidR="0061422C" w:rsidRPr="00931C0E" w:rsidRDefault="00E67A8C" w:rsidP="00213012">
      <w:pPr>
        <w:spacing w:after="120" w:line="360" w:lineRule="auto"/>
        <w:ind w:firstLine="567"/>
        <w:jc w:val="both"/>
        <w:rPr>
          <w:rFonts w:ascii="Times New Roman" w:hAnsi="Times New Roman" w:cs="Times New Roman"/>
          <w:sz w:val="24"/>
          <w:szCs w:val="24"/>
          <w:lang w:val="de-DE"/>
        </w:rPr>
      </w:pPr>
      <w:r w:rsidRPr="00931C0E">
        <w:rPr>
          <w:rFonts w:ascii="Times New Roman" w:hAnsi="Times New Roman" w:cs="Times New Roman"/>
          <w:sz w:val="24"/>
          <w:szCs w:val="24"/>
          <w:lang w:val="de-DE"/>
        </w:rPr>
        <w:t>In der Folgezeit bemühte sich Claudius um einen betont respektvollen Umgang mit dem Senat und der Senatsaristokratie</w:t>
      </w:r>
      <w:r w:rsidR="00AC71A5" w:rsidRPr="00931C0E">
        <w:rPr>
          <w:rFonts w:ascii="Times New Roman" w:hAnsi="Times New Roman" w:cs="Times New Roman"/>
          <w:sz w:val="24"/>
          <w:szCs w:val="24"/>
          <w:lang w:val="de-DE"/>
        </w:rPr>
        <w:t>: Er habe, so Cassius Dio, auch jene geehrt, die sich 41</w:t>
      </w:r>
      <w:r w:rsidR="00A82877">
        <w:rPr>
          <w:rFonts w:ascii="Times New Roman" w:hAnsi="Times New Roman" w:cs="Times New Roman"/>
          <w:sz w:val="24"/>
          <w:szCs w:val="24"/>
          <w:lang w:val="de-DE"/>
        </w:rPr>
        <w:t> </w:t>
      </w:r>
      <w:r w:rsidR="00AC71A5"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AC71A5" w:rsidRPr="00931C0E">
        <w:rPr>
          <w:rFonts w:ascii="Times New Roman" w:hAnsi="Times New Roman" w:cs="Times New Roman"/>
          <w:sz w:val="24"/>
          <w:szCs w:val="24"/>
          <w:lang w:val="de-DE"/>
        </w:rPr>
        <w:t>Chr. für eine Rückkehr zur ‚Demokratie‘ ausgesprochen hatten oder selbst als Kaiser im Gespräch gewesen waren</w:t>
      </w:r>
      <w:r w:rsidR="002B7FB0">
        <w:rPr>
          <w:rFonts w:ascii="Times New Roman" w:hAnsi="Times New Roman" w:cs="Times New Roman"/>
          <w:sz w:val="24"/>
          <w:szCs w:val="24"/>
          <w:lang w:val="de-DE"/>
        </w:rPr>
        <w:t>. F</w:t>
      </w:r>
      <w:r w:rsidR="00AC71A5" w:rsidRPr="00931C0E">
        <w:rPr>
          <w:rFonts w:ascii="Times New Roman" w:hAnsi="Times New Roman" w:cs="Times New Roman"/>
          <w:sz w:val="24"/>
          <w:szCs w:val="24"/>
          <w:lang w:val="de-DE"/>
        </w:rPr>
        <w:t>erner habe Claudius die Majestätsprozesse beendet</w:t>
      </w:r>
      <w:r w:rsidR="002B7FB0">
        <w:rPr>
          <w:rFonts w:ascii="Times New Roman" w:hAnsi="Times New Roman" w:cs="Times New Roman"/>
          <w:sz w:val="24"/>
          <w:szCs w:val="24"/>
          <w:lang w:val="de-DE"/>
        </w:rPr>
        <w:t xml:space="preserve"> und</w:t>
      </w:r>
      <w:r w:rsidR="00AC71A5" w:rsidRPr="00931C0E">
        <w:rPr>
          <w:rFonts w:ascii="Times New Roman" w:hAnsi="Times New Roman" w:cs="Times New Roman"/>
          <w:sz w:val="24"/>
          <w:szCs w:val="24"/>
          <w:lang w:val="de-DE"/>
        </w:rPr>
        <w:t xml:space="preserve"> sei häufig in den Senat gegangen, den er auch sonst demonstrativ in Regierungsgeschäften konsultiert habe</w:t>
      </w:r>
      <w:r w:rsidR="002B7FB0">
        <w:rPr>
          <w:rFonts w:ascii="Times New Roman" w:hAnsi="Times New Roman" w:cs="Times New Roman"/>
          <w:sz w:val="24"/>
          <w:szCs w:val="24"/>
          <w:lang w:val="de-DE"/>
        </w:rPr>
        <w:t>. Ü</w:t>
      </w:r>
      <w:r w:rsidR="00AC71A5" w:rsidRPr="00931C0E">
        <w:rPr>
          <w:rFonts w:ascii="Times New Roman" w:hAnsi="Times New Roman" w:cs="Times New Roman"/>
          <w:sz w:val="24"/>
          <w:szCs w:val="24"/>
          <w:lang w:val="de-DE"/>
        </w:rPr>
        <w:t xml:space="preserve">bermäßige Ehren für sich </w:t>
      </w:r>
      <w:r w:rsidR="001906FD" w:rsidRPr="00931C0E">
        <w:rPr>
          <w:rFonts w:ascii="Times New Roman" w:hAnsi="Times New Roman" w:cs="Times New Roman"/>
          <w:sz w:val="24"/>
          <w:szCs w:val="24"/>
          <w:lang w:val="de-DE"/>
        </w:rPr>
        <w:t xml:space="preserve">selbst habe der Kaiser abgelehnt, er sei leutselig und freundlich </w:t>
      </w:r>
      <w:r w:rsidR="00AC71A5" w:rsidRPr="00931C0E">
        <w:rPr>
          <w:rFonts w:ascii="Times New Roman" w:hAnsi="Times New Roman" w:cs="Times New Roman"/>
          <w:sz w:val="24"/>
          <w:szCs w:val="24"/>
          <w:lang w:val="de-DE"/>
        </w:rPr>
        <w:t>im Umgang mit den Senatoren</w:t>
      </w:r>
      <w:r w:rsidR="001906FD" w:rsidRPr="00931C0E">
        <w:rPr>
          <w:rFonts w:ascii="Times New Roman" w:hAnsi="Times New Roman" w:cs="Times New Roman"/>
          <w:sz w:val="24"/>
          <w:szCs w:val="24"/>
          <w:lang w:val="de-DE"/>
        </w:rPr>
        <w:t xml:space="preserve"> gewesen</w:t>
      </w:r>
      <w:r w:rsidR="00AC71A5" w:rsidRPr="00931C0E">
        <w:rPr>
          <w:rFonts w:ascii="Times New Roman" w:hAnsi="Times New Roman" w:cs="Times New Roman"/>
          <w:sz w:val="24"/>
          <w:szCs w:val="24"/>
          <w:lang w:val="de-DE"/>
        </w:rPr>
        <w:t>.</w:t>
      </w:r>
      <w:r w:rsidR="001906FD" w:rsidRPr="00931C0E">
        <w:rPr>
          <w:rStyle w:val="Funotenzeichen"/>
          <w:rFonts w:ascii="Times New Roman" w:hAnsi="Times New Roman" w:cs="Times New Roman"/>
          <w:sz w:val="24"/>
          <w:szCs w:val="24"/>
          <w:lang w:val="de-DE"/>
        </w:rPr>
        <w:footnoteReference w:id="188"/>
      </w:r>
      <w:r w:rsidR="00AC71A5" w:rsidRPr="00931C0E">
        <w:rPr>
          <w:rFonts w:ascii="Times New Roman" w:hAnsi="Times New Roman" w:cs="Times New Roman"/>
          <w:sz w:val="24"/>
          <w:szCs w:val="24"/>
          <w:lang w:val="de-DE"/>
        </w:rPr>
        <w:t xml:space="preserve"> Dies</w:t>
      </w:r>
      <w:r w:rsidR="001906FD" w:rsidRPr="00931C0E">
        <w:rPr>
          <w:rFonts w:ascii="Times New Roman" w:hAnsi="Times New Roman" w:cs="Times New Roman"/>
          <w:sz w:val="24"/>
          <w:szCs w:val="24"/>
          <w:lang w:val="de-DE"/>
        </w:rPr>
        <w:t xml:space="preserve">e Bemühungen seitens des neuen </w:t>
      </w:r>
      <w:r w:rsidR="001906FD" w:rsidRPr="003709A1">
        <w:rPr>
          <w:rFonts w:ascii="Times New Roman" w:hAnsi="Times New Roman" w:cs="Times New Roman"/>
          <w:i/>
          <w:sz w:val="24"/>
          <w:szCs w:val="24"/>
          <w:lang w:val="la-Latn"/>
        </w:rPr>
        <w:t>princeps</w:t>
      </w:r>
      <w:r w:rsidR="001906FD" w:rsidRPr="00931C0E">
        <w:rPr>
          <w:rFonts w:ascii="Times New Roman" w:hAnsi="Times New Roman" w:cs="Times New Roman"/>
          <w:sz w:val="24"/>
          <w:szCs w:val="24"/>
          <w:lang w:val="de-DE"/>
        </w:rPr>
        <w:t xml:space="preserve"> sind</w:t>
      </w:r>
      <w:r w:rsidR="00AC71A5" w:rsidRPr="00931C0E">
        <w:rPr>
          <w:rFonts w:ascii="Times New Roman" w:hAnsi="Times New Roman" w:cs="Times New Roman"/>
          <w:sz w:val="24"/>
          <w:szCs w:val="24"/>
          <w:lang w:val="de-DE"/>
        </w:rPr>
        <w:t xml:space="preserve"> auch vor dem Hintergrund zu verstehen, dass </w:t>
      </w:r>
      <w:r w:rsidR="001906FD" w:rsidRPr="00931C0E">
        <w:rPr>
          <w:rFonts w:ascii="Times New Roman" w:hAnsi="Times New Roman" w:cs="Times New Roman"/>
          <w:sz w:val="24"/>
          <w:szCs w:val="24"/>
          <w:lang w:val="de-DE"/>
        </w:rPr>
        <w:t xml:space="preserve">jener sich in die Tradition des Augustus stellte, der stets seinen Anspruch von der </w:t>
      </w:r>
      <w:r w:rsidR="001906FD" w:rsidRPr="003709A1">
        <w:rPr>
          <w:rFonts w:ascii="Times New Roman" w:hAnsi="Times New Roman" w:cs="Times New Roman"/>
          <w:i/>
          <w:sz w:val="24"/>
          <w:szCs w:val="24"/>
          <w:lang w:val="la-Latn"/>
        </w:rPr>
        <w:t>res publica restituta</w:t>
      </w:r>
      <w:r w:rsidR="001906FD" w:rsidRPr="00931C0E">
        <w:rPr>
          <w:rFonts w:ascii="Times New Roman" w:hAnsi="Times New Roman" w:cs="Times New Roman"/>
          <w:sz w:val="24"/>
          <w:szCs w:val="24"/>
          <w:lang w:val="de-DE"/>
        </w:rPr>
        <w:t xml:space="preserve"> und in diesem Kontext die besondere Bedeutung des Senates betont hatte, um seine Herrschaft zu legitimieren</w:t>
      </w:r>
      <w:r w:rsidR="008B32E7">
        <w:rPr>
          <w:rFonts w:ascii="Times New Roman" w:hAnsi="Times New Roman" w:cs="Times New Roman"/>
          <w:sz w:val="24"/>
          <w:szCs w:val="24"/>
          <w:lang w:val="de-DE"/>
        </w:rPr>
        <w:t>.</w:t>
      </w:r>
      <w:r w:rsidR="001906FD" w:rsidRPr="00931C0E">
        <w:rPr>
          <w:rFonts w:ascii="Times New Roman" w:hAnsi="Times New Roman" w:cs="Times New Roman"/>
          <w:sz w:val="24"/>
          <w:szCs w:val="24"/>
          <w:lang w:val="de-DE"/>
        </w:rPr>
        <w:t xml:space="preserve"> </w:t>
      </w:r>
      <w:r w:rsidR="008B32E7">
        <w:rPr>
          <w:rFonts w:ascii="Times New Roman" w:hAnsi="Times New Roman" w:cs="Times New Roman"/>
          <w:sz w:val="24"/>
          <w:szCs w:val="24"/>
          <w:lang w:val="de-DE"/>
        </w:rPr>
        <w:t>D</w:t>
      </w:r>
      <w:r w:rsidR="00B30310" w:rsidRPr="00931C0E">
        <w:rPr>
          <w:rFonts w:ascii="Times New Roman" w:hAnsi="Times New Roman" w:cs="Times New Roman"/>
          <w:sz w:val="24"/>
          <w:szCs w:val="24"/>
          <w:lang w:val="de-DE"/>
        </w:rPr>
        <w:t xml:space="preserve">azu hatte in Augustus’ Herrschaftsverständnis </w:t>
      </w:r>
      <w:r w:rsidR="007F5683">
        <w:rPr>
          <w:rFonts w:ascii="Times New Roman" w:hAnsi="Times New Roman" w:cs="Times New Roman"/>
          <w:sz w:val="24"/>
          <w:szCs w:val="24"/>
          <w:lang w:val="de-DE"/>
        </w:rPr>
        <w:t xml:space="preserve">und -repräsentation </w:t>
      </w:r>
      <w:r w:rsidR="00B30310" w:rsidRPr="00931C0E">
        <w:rPr>
          <w:rFonts w:ascii="Times New Roman" w:hAnsi="Times New Roman" w:cs="Times New Roman"/>
          <w:sz w:val="24"/>
          <w:szCs w:val="24"/>
          <w:lang w:val="de-DE"/>
        </w:rPr>
        <w:t xml:space="preserve">auch die </w:t>
      </w:r>
      <w:r w:rsidR="00B30310" w:rsidRPr="00931C0E">
        <w:rPr>
          <w:rFonts w:ascii="Times New Roman" w:hAnsi="Times New Roman" w:cs="Times New Roman"/>
          <w:sz w:val="24"/>
          <w:szCs w:val="24"/>
          <w:lang w:val="de-DE"/>
        </w:rPr>
        <w:lastRenderedPageBreak/>
        <w:t>Sittengesetzgebung und die Wahrnehmung zensorische</w:t>
      </w:r>
      <w:r w:rsidR="008A0CD2">
        <w:rPr>
          <w:rFonts w:ascii="Times New Roman" w:hAnsi="Times New Roman" w:cs="Times New Roman"/>
          <w:sz w:val="24"/>
          <w:szCs w:val="24"/>
          <w:lang w:val="de-DE"/>
        </w:rPr>
        <w:t>r</w:t>
      </w:r>
      <w:r w:rsidR="00B30310" w:rsidRPr="00931C0E">
        <w:rPr>
          <w:rFonts w:ascii="Times New Roman" w:hAnsi="Times New Roman" w:cs="Times New Roman"/>
          <w:sz w:val="24"/>
          <w:szCs w:val="24"/>
          <w:lang w:val="de-DE"/>
        </w:rPr>
        <w:t xml:space="preserve"> Aufgaben wie die </w:t>
      </w:r>
      <w:r w:rsidR="00B30310" w:rsidRPr="003709A1">
        <w:rPr>
          <w:rFonts w:ascii="Times New Roman" w:hAnsi="Times New Roman" w:cs="Times New Roman"/>
          <w:i/>
          <w:sz w:val="24"/>
          <w:szCs w:val="24"/>
          <w:lang w:val="la-Latn"/>
        </w:rPr>
        <w:t>lectio senatus</w:t>
      </w:r>
      <w:r w:rsidR="00B30310" w:rsidRPr="00931C0E">
        <w:rPr>
          <w:rFonts w:ascii="Times New Roman" w:hAnsi="Times New Roman" w:cs="Times New Roman"/>
          <w:sz w:val="24"/>
          <w:szCs w:val="24"/>
          <w:lang w:val="de-DE"/>
        </w:rPr>
        <w:t xml:space="preserve"> gehört –</w:t>
      </w:r>
      <w:r w:rsidR="001260D4" w:rsidRPr="00931C0E">
        <w:rPr>
          <w:rStyle w:val="Funotenzeichen"/>
          <w:rFonts w:ascii="Times New Roman" w:hAnsi="Times New Roman" w:cs="Times New Roman"/>
          <w:sz w:val="24"/>
          <w:szCs w:val="24"/>
          <w:lang w:val="de-DE"/>
        </w:rPr>
        <w:footnoteReference w:id="189"/>
      </w:r>
      <w:r w:rsidR="00B30310" w:rsidRPr="00931C0E">
        <w:rPr>
          <w:rFonts w:ascii="Times New Roman" w:hAnsi="Times New Roman" w:cs="Times New Roman"/>
          <w:sz w:val="24"/>
          <w:szCs w:val="24"/>
          <w:lang w:val="de-DE"/>
        </w:rPr>
        <w:t xml:space="preserve"> nicht</w:t>
      </w:r>
      <w:r w:rsidR="00176839" w:rsidRPr="00931C0E">
        <w:rPr>
          <w:rFonts w:ascii="Times New Roman" w:hAnsi="Times New Roman" w:cs="Times New Roman"/>
          <w:sz w:val="24"/>
          <w:szCs w:val="24"/>
          <w:lang w:val="de-DE"/>
        </w:rPr>
        <w:t xml:space="preserve"> nur,</w:t>
      </w:r>
      <w:r w:rsidR="00B30310" w:rsidRPr="00931C0E">
        <w:rPr>
          <w:rFonts w:ascii="Times New Roman" w:hAnsi="Times New Roman" w:cs="Times New Roman"/>
          <w:sz w:val="24"/>
          <w:szCs w:val="24"/>
          <w:lang w:val="de-DE"/>
        </w:rPr>
        <w:t xml:space="preserve"> um </w:t>
      </w:r>
      <w:r w:rsidR="00176839" w:rsidRPr="00931C0E">
        <w:rPr>
          <w:rFonts w:ascii="Times New Roman" w:hAnsi="Times New Roman" w:cs="Times New Roman"/>
          <w:sz w:val="24"/>
          <w:szCs w:val="24"/>
          <w:lang w:val="de-DE"/>
        </w:rPr>
        <w:t>s</w:t>
      </w:r>
      <w:r w:rsidR="002B7FB0">
        <w:rPr>
          <w:rFonts w:ascii="Times New Roman" w:hAnsi="Times New Roman" w:cs="Times New Roman"/>
          <w:sz w:val="24"/>
          <w:szCs w:val="24"/>
          <w:lang w:val="de-DE"/>
        </w:rPr>
        <w:t>eine Prote</w:t>
      </w:r>
      <w:r w:rsidR="00B30310" w:rsidRPr="00931C0E">
        <w:rPr>
          <w:rFonts w:ascii="Times New Roman" w:hAnsi="Times New Roman" w:cs="Times New Roman"/>
          <w:sz w:val="24"/>
          <w:szCs w:val="24"/>
          <w:lang w:val="de-DE"/>
        </w:rPr>
        <w:t>gés zu installieren</w:t>
      </w:r>
      <w:r w:rsidR="00176839" w:rsidRPr="00931C0E">
        <w:rPr>
          <w:rFonts w:ascii="Times New Roman" w:hAnsi="Times New Roman" w:cs="Times New Roman"/>
          <w:sz w:val="24"/>
          <w:szCs w:val="24"/>
          <w:lang w:val="de-DE"/>
        </w:rPr>
        <w:t xml:space="preserve"> oder dem Senat seine Macht vorzuführen</w:t>
      </w:r>
      <w:r w:rsidR="00B30310" w:rsidRPr="00931C0E">
        <w:rPr>
          <w:rFonts w:ascii="Times New Roman" w:hAnsi="Times New Roman" w:cs="Times New Roman"/>
          <w:sz w:val="24"/>
          <w:szCs w:val="24"/>
          <w:lang w:val="de-DE"/>
        </w:rPr>
        <w:t xml:space="preserve">, sondern vor allem, um sich als guten Restaurator der </w:t>
      </w:r>
      <w:r w:rsidR="00B30310" w:rsidRPr="003709A1">
        <w:rPr>
          <w:rFonts w:ascii="Times New Roman" w:hAnsi="Times New Roman" w:cs="Times New Roman"/>
          <w:i/>
          <w:sz w:val="24"/>
          <w:szCs w:val="24"/>
          <w:lang w:val="la-Latn"/>
        </w:rPr>
        <w:t>res publica</w:t>
      </w:r>
      <w:r w:rsidR="00B30310" w:rsidRPr="00931C0E">
        <w:rPr>
          <w:rFonts w:ascii="Times New Roman" w:hAnsi="Times New Roman" w:cs="Times New Roman"/>
          <w:sz w:val="24"/>
          <w:szCs w:val="24"/>
          <w:lang w:val="de-DE"/>
        </w:rPr>
        <w:t xml:space="preserve"> darzustellen. </w:t>
      </w:r>
      <w:r w:rsidR="00F62098" w:rsidRPr="00931C0E">
        <w:rPr>
          <w:rFonts w:ascii="Times New Roman" w:hAnsi="Times New Roman" w:cs="Times New Roman"/>
          <w:sz w:val="24"/>
          <w:szCs w:val="24"/>
          <w:lang w:val="de-DE"/>
        </w:rPr>
        <w:t>In ähnlicher Weise</w:t>
      </w:r>
      <w:r w:rsidR="00176839" w:rsidRPr="00931C0E">
        <w:rPr>
          <w:rFonts w:ascii="Times New Roman" w:hAnsi="Times New Roman" w:cs="Times New Roman"/>
          <w:sz w:val="24"/>
          <w:szCs w:val="24"/>
          <w:lang w:val="de-DE"/>
        </w:rPr>
        <w:t xml:space="preserve"> suchte sich </w:t>
      </w:r>
      <w:r w:rsidR="00F62098" w:rsidRPr="00931C0E">
        <w:rPr>
          <w:rFonts w:ascii="Times New Roman" w:hAnsi="Times New Roman" w:cs="Times New Roman"/>
          <w:sz w:val="24"/>
          <w:szCs w:val="24"/>
          <w:lang w:val="de-DE"/>
        </w:rPr>
        <w:t>nun auch Claudius zu profilieren. Um</w:t>
      </w:r>
      <w:r w:rsidR="00AC71A5" w:rsidRPr="00931C0E">
        <w:rPr>
          <w:rFonts w:ascii="Times New Roman" w:hAnsi="Times New Roman" w:cs="Times New Roman"/>
          <w:sz w:val="24"/>
          <w:szCs w:val="24"/>
          <w:lang w:val="de-DE"/>
        </w:rPr>
        <w:t xml:space="preserve"> dies glaubwürdig darzustellen, bedurfte es jedoch eines </w:t>
      </w:r>
      <w:r w:rsidR="00176839" w:rsidRPr="00931C0E">
        <w:rPr>
          <w:rFonts w:ascii="Times New Roman" w:hAnsi="Times New Roman" w:cs="Times New Roman"/>
          <w:sz w:val="24"/>
          <w:szCs w:val="24"/>
          <w:lang w:val="de-DE"/>
        </w:rPr>
        <w:t xml:space="preserve">präsenten </w:t>
      </w:r>
      <w:r w:rsidR="00AC71A5" w:rsidRPr="00931C0E">
        <w:rPr>
          <w:rFonts w:ascii="Times New Roman" w:hAnsi="Times New Roman" w:cs="Times New Roman"/>
          <w:sz w:val="24"/>
          <w:szCs w:val="24"/>
          <w:lang w:val="de-DE"/>
        </w:rPr>
        <w:t>Senates</w:t>
      </w:r>
      <w:r w:rsidR="00031D61" w:rsidRPr="00931C0E">
        <w:rPr>
          <w:rFonts w:ascii="Times New Roman" w:hAnsi="Times New Roman" w:cs="Times New Roman"/>
          <w:sz w:val="24"/>
          <w:szCs w:val="24"/>
          <w:lang w:val="de-DE"/>
        </w:rPr>
        <w:t xml:space="preserve">. Zudem konnte Claudius </w:t>
      </w:r>
      <w:r w:rsidR="00176839" w:rsidRPr="00931C0E">
        <w:rPr>
          <w:rFonts w:ascii="Times New Roman" w:hAnsi="Times New Roman" w:cs="Times New Roman"/>
          <w:sz w:val="24"/>
          <w:szCs w:val="24"/>
          <w:lang w:val="de-DE"/>
        </w:rPr>
        <w:t xml:space="preserve">wohl </w:t>
      </w:r>
      <w:r w:rsidR="00031D61" w:rsidRPr="00931C0E">
        <w:rPr>
          <w:rFonts w:ascii="Times New Roman" w:hAnsi="Times New Roman" w:cs="Times New Roman"/>
          <w:sz w:val="24"/>
          <w:szCs w:val="24"/>
          <w:lang w:val="de-DE"/>
        </w:rPr>
        <w:t xml:space="preserve">auch aufgrund der </w:t>
      </w:r>
      <w:r w:rsidR="00AC71A5" w:rsidRPr="00931C0E">
        <w:rPr>
          <w:rFonts w:ascii="Times New Roman" w:hAnsi="Times New Roman" w:cs="Times New Roman"/>
          <w:sz w:val="24"/>
          <w:szCs w:val="24"/>
          <w:lang w:val="de-DE"/>
        </w:rPr>
        <w:t xml:space="preserve">Vorgeschichte des Jahres 41 </w:t>
      </w:r>
      <w:r w:rsidR="001906FD" w:rsidRPr="00931C0E">
        <w:rPr>
          <w:rFonts w:ascii="Times New Roman" w:hAnsi="Times New Roman" w:cs="Times New Roman"/>
          <w:sz w:val="24"/>
          <w:szCs w:val="24"/>
          <w:lang w:val="de-DE"/>
        </w:rPr>
        <w:t xml:space="preserve">noch weniger als </w:t>
      </w:r>
      <w:r w:rsidR="00F62098" w:rsidRPr="00931C0E">
        <w:rPr>
          <w:rFonts w:ascii="Times New Roman" w:hAnsi="Times New Roman" w:cs="Times New Roman"/>
          <w:sz w:val="24"/>
          <w:szCs w:val="24"/>
          <w:lang w:val="de-DE"/>
        </w:rPr>
        <w:t>seine Vorgänger</w:t>
      </w:r>
      <w:r w:rsidR="008B32E7">
        <w:rPr>
          <w:rFonts w:ascii="Times New Roman" w:hAnsi="Times New Roman" w:cs="Times New Roman"/>
          <w:sz w:val="24"/>
          <w:szCs w:val="24"/>
          <w:lang w:val="de-DE"/>
        </w:rPr>
        <w:t xml:space="preserve"> die Abwesenheit seiner Senatoren dulden</w:t>
      </w:r>
      <w:r w:rsidR="001906FD" w:rsidRPr="00931C0E">
        <w:rPr>
          <w:rFonts w:ascii="Times New Roman" w:hAnsi="Times New Roman" w:cs="Times New Roman"/>
          <w:sz w:val="24"/>
          <w:szCs w:val="24"/>
          <w:lang w:val="de-DE"/>
        </w:rPr>
        <w:t xml:space="preserve">, </w:t>
      </w:r>
      <w:r w:rsidR="00615EA3">
        <w:rPr>
          <w:rFonts w:ascii="Times New Roman" w:hAnsi="Times New Roman" w:cs="Times New Roman"/>
          <w:sz w:val="24"/>
          <w:szCs w:val="24"/>
          <w:lang w:val="de-DE"/>
        </w:rPr>
        <w:t>da dies</w:t>
      </w:r>
      <w:r w:rsidR="002D6969">
        <w:rPr>
          <w:rFonts w:ascii="Times New Roman" w:hAnsi="Times New Roman" w:cs="Times New Roman"/>
          <w:sz w:val="24"/>
          <w:szCs w:val="24"/>
          <w:lang w:val="de-DE"/>
        </w:rPr>
        <w:t xml:space="preserve"> </w:t>
      </w:r>
      <w:r w:rsidR="001906FD" w:rsidRPr="00931C0E">
        <w:rPr>
          <w:rFonts w:ascii="Times New Roman" w:hAnsi="Times New Roman" w:cs="Times New Roman"/>
          <w:sz w:val="24"/>
          <w:szCs w:val="24"/>
          <w:lang w:val="de-DE"/>
        </w:rPr>
        <w:t xml:space="preserve">potenziell als </w:t>
      </w:r>
      <w:r w:rsidR="00B30310" w:rsidRPr="00931C0E">
        <w:rPr>
          <w:rFonts w:ascii="Times New Roman" w:hAnsi="Times New Roman" w:cs="Times New Roman"/>
          <w:sz w:val="24"/>
          <w:szCs w:val="24"/>
          <w:lang w:val="de-DE"/>
        </w:rPr>
        <w:t xml:space="preserve">Ausdruck von Akzeptanzentzug </w:t>
      </w:r>
      <w:r w:rsidR="008B32E7">
        <w:rPr>
          <w:rFonts w:ascii="Times New Roman" w:hAnsi="Times New Roman" w:cs="Times New Roman"/>
          <w:sz w:val="24"/>
          <w:szCs w:val="24"/>
          <w:lang w:val="de-DE"/>
        </w:rPr>
        <w:t xml:space="preserve">hätte </w:t>
      </w:r>
      <w:r w:rsidR="001906FD" w:rsidRPr="00931C0E">
        <w:rPr>
          <w:rFonts w:ascii="Times New Roman" w:hAnsi="Times New Roman" w:cs="Times New Roman"/>
          <w:sz w:val="24"/>
          <w:szCs w:val="24"/>
          <w:lang w:val="de-DE"/>
        </w:rPr>
        <w:t>missverst</w:t>
      </w:r>
      <w:r w:rsidR="008B32E7">
        <w:rPr>
          <w:rFonts w:ascii="Times New Roman" w:hAnsi="Times New Roman" w:cs="Times New Roman"/>
          <w:sz w:val="24"/>
          <w:szCs w:val="24"/>
          <w:lang w:val="de-DE"/>
        </w:rPr>
        <w:t>anden werden können</w:t>
      </w:r>
      <w:r w:rsidR="008B32E7" w:rsidRPr="00931C0E">
        <w:rPr>
          <w:rFonts w:ascii="Times New Roman" w:hAnsi="Times New Roman" w:cs="Times New Roman"/>
          <w:sz w:val="24"/>
          <w:szCs w:val="24"/>
          <w:lang w:val="de-DE"/>
        </w:rPr>
        <w:t xml:space="preserve"> </w:t>
      </w:r>
      <w:r w:rsidR="00FC0F5F" w:rsidRPr="00931C0E">
        <w:rPr>
          <w:rFonts w:ascii="Times New Roman" w:hAnsi="Times New Roman" w:cs="Times New Roman"/>
          <w:sz w:val="24"/>
          <w:szCs w:val="24"/>
          <w:lang w:val="de-DE"/>
        </w:rPr>
        <w:t>– umso mehr</w:t>
      </w:r>
      <w:r w:rsidR="00BA6CB4" w:rsidRPr="00931C0E">
        <w:rPr>
          <w:rFonts w:ascii="Times New Roman" w:hAnsi="Times New Roman" w:cs="Times New Roman"/>
          <w:sz w:val="24"/>
          <w:szCs w:val="24"/>
          <w:lang w:val="de-DE"/>
        </w:rPr>
        <w:t>,</w:t>
      </w:r>
      <w:r w:rsidR="00FC0F5F" w:rsidRPr="00931C0E">
        <w:rPr>
          <w:rFonts w:ascii="Times New Roman" w:hAnsi="Times New Roman" w:cs="Times New Roman"/>
          <w:sz w:val="24"/>
          <w:szCs w:val="24"/>
          <w:lang w:val="de-DE"/>
        </w:rPr>
        <w:t xml:space="preserve"> als aufgrund zahlreicher Umsturzversuche bzw. Gerüchte über Verschwörungen</w:t>
      </w:r>
      <w:r w:rsidR="00BA6CB4" w:rsidRPr="00931C0E">
        <w:rPr>
          <w:rFonts w:ascii="Times New Roman" w:hAnsi="Times New Roman" w:cs="Times New Roman"/>
          <w:sz w:val="24"/>
          <w:szCs w:val="24"/>
          <w:lang w:val="de-DE"/>
        </w:rPr>
        <w:t xml:space="preserve"> in den ersten Jahren </w:t>
      </w:r>
      <w:r w:rsidR="00FC0F5F" w:rsidRPr="00931C0E">
        <w:rPr>
          <w:rFonts w:ascii="Times New Roman" w:hAnsi="Times New Roman" w:cs="Times New Roman"/>
          <w:sz w:val="24"/>
          <w:szCs w:val="24"/>
          <w:lang w:val="de-DE"/>
        </w:rPr>
        <w:t xml:space="preserve">der Eindruck entstehen konnte, </w:t>
      </w:r>
      <w:r w:rsidR="002B7FB0">
        <w:rPr>
          <w:rFonts w:ascii="Times New Roman" w:hAnsi="Times New Roman" w:cs="Times New Roman"/>
          <w:sz w:val="24"/>
          <w:szCs w:val="24"/>
          <w:lang w:val="de-DE"/>
        </w:rPr>
        <w:t xml:space="preserve">Claudius’ </w:t>
      </w:r>
      <w:r w:rsidR="00FC0F5F" w:rsidRPr="00931C0E">
        <w:rPr>
          <w:rFonts w:ascii="Times New Roman" w:hAnsi="Times New Roman" w:cs="Times New Roman"/>
          <w:sz w:val="24"/>
          <w:szCs w:val="24"/>
          <w:lang w:val="de-DE"/>
        </w:rPr>
        <w:t>Herrschaft leide an einem erheblichen Akzeptanzdefizit</w:t>
      </w:r>
      <w:r w:rsidR="00AC71A5" w:rsidRPr="00931C0E">
        <w:rPr>
          <w:rFonts w:ascii="Times New Roman" w:hAnsi="Times New Roman" w:cs="Times New Roman"/>
          <w:sz w:val="24"/>
          <w:szCs w:val="24"/>
          <w:lang w:val="de-DE"/>
        </w:rPr>
        <w:t>.</w:t>
      </w:r>
      <w:r w:rsidR="00FC0F5F" w:rsidRPr="00931C0E">
        <w:rPr>
          <w:rFonts w:ascii="Times New Roman" w:hAnsi="Times New Roman" w:cs="Times New Roman"/>
          <w:sz w:val="24"/>
          <w:szCs w:val="24"/>
          <w:lang w:val="de-DE"/>
        </w:rPr>
        <w:t xml:space="preserve"> </w:t>
      </w:r>
      <w:r w:rsidR="005A4FF8" w:rsidRPr="00931C0E">
        <w:rPr>
          <w:rFonts w:ascii="Times New Roman" w:hAnsi="Times New Roman" w:cs="Times New Roman"/>
          <w:sz w:val="24"/>
          <w:szCs w:val="24"/>
          <w:lang w:val="de-DE"/>
        </w:rPr>
        <w:t>Dies betraf insbesondere d</w:t>
      </w:r>
      <w:r w:rsidR="00FC0F5F" w:rsidRPr="00931C0E">
        <w:rPr>
          <w:rFonts w:ascii="Times New Roman" w:hAnsi="Times New Roman" w:cs="Times New Roman"/>
          <w:sz w:val="24"/>
          <w:szCs w:val="24"/>
          <w:lang w:val="de-DE"/>
        </w:rPr>
        <w:t xml:space="preserve">as </w:t>
      </w:r>
      <w:r w:rsidR="00A82877">
        <w:rPr>
          <w:rFonts w:ascii="Times New Roman" w:hAnsi="Times New Roman" w:cs="Times New Roman"/>
          <w:sz w:val="24"/>
          <w:szCs w:val="24"/>
          <w:lang w:val="de-DE"/>
        </w:rPr>
        <w:t>Jahr 46/47 </w:t>
      </w:r>
      <w:proofErr w:type="gramStart"/>
      <w:r w:rsidR="005A4FF8"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5A4FF8" w:rsidRPr="00931C0E">
        <w:rPr>
          <w:rFonts w:ascii="Times New Roman" w:hAnsi="Times New Roman" w:cs="Times New Roman"/>
          <w:sz w:val="24"/>
          <w:szCs w:val="24"/>
          <w:lang w:val="de-DE"/>
        </w:rPr>
        <w:t>Chr.</w:t>
      </w:r>
      <w:r w:rsidR="00FC0F5F" w:rsidRPr="00931C0E">
        <w:rPr>
          <w:rFonts w:ascii="Times New Roman" w:hAnsi="Times New Roman" w:cs="Times New Roman"/>
          <w:sz w:val="24"/>
          <w:szCs w:val="24"/>
          <w:lang w:val="de-DE"/>
        </w:rPr>
        <w:t>,</w:t>
      </w:r>
      <w:proofErr w:type="gramEnd"/>
      <w:r w:rsidR="00FC0F5F" w:rsidRPr="00931C0E">
        <w:rPr>
          <w:rFonts w:ascii="Times New Roman" w:hAnsi="Times New Roman" w:cs="Times New Roman"/>
          <w:sz w:val="24"/>
          <w:szCs w:val="24"/>
          <w:lang w:val="de-DE"/>
        </w:rPr>
        <w:t xml:space="preserve"> das unter anderen mit Claudius’ </w:t>
      </w:r>
      <w:r w:rsidR="00213965" w:rsidRPr="00931C0E">
        <w:rPr>
          <w:rFonts w:ascii="Times New Roman" w:hAnsi="Times New Roman" w:cs="Times New Roman"/>
          <w:sz w:val="24"/>
          <w:szCs w:val="24"/>
          <w:lang w:val="de-DE"/>
        </w:rPr>
        <w:t>Schwiegersohn Pompeius Magnus</w:t>
      </w:r>
      <w:r w:rsidR="00FC0F5F" w:rsidRPr="00931C0E">
        <w:rPr>
          <w:rFonts w:ascii="Times New Roman" w:hAnsi="Times New Roman" w:cs="Times New Roman"/>
          <w:sz w:val="24"/>
          <w:szCs w:val="24"/>
          <w:lang w:val="de-DE"/>
        </w:rPr>
        <w:t xml:space="preserve"> sowie Va</w:t>
      </w:r>
      <w:r w:rsidR="00AB55BB" w:rsidRPr="00931C0E">
        <w:rPr>
          <w:rFonts w:ascii="Times New Roman" w:hAnsi="Times New Roman" w:cs="Times New Roman"/>
          <w:sz w:val="24"/>
          <w:szCs w:val="24"/>
          <w:lang w:val="de-DE"/>
        </w:rPr>
        <w:t>lerius Asiaticus</w:t>
      </w:r>
      <w:r w:rsidR="00FC0F5F" w:rsidRPr="00931C0E">
        <w:rPr>
          <w:rFonts w:ascii="Times New Roman" w:hAnsi="Times New Roman" w:cs="Times New Roman"/>
          <w:sz w:val="24"/>
          <w:szCs w:val="24"/>
          <w:lang w:val="de-DE"/>
        </w:rPr>
        <w:t>,</w:t>
      </w:r>
      <w:r w:rsidR="00AB55BB" w:rsidRPr="00931C0E">
        <w:rPr>
          <w:rFonts w:ascii="Times New Roman" w:hAnsi="Times New Roman" w:cs="Times New Roman"/>
          <w:sz w:val="24"/>
          <w:szCs w:val="24"/>
          <w:lang w:val="de-DE"/>
        </w:rPr>
        <w:t xml:space="preserve"> Asinius Gallus</w:t>
      </w:r>
      <w:r w:rsidR="00FC0F5F" w:rsidRPr="00931C0E">
        <w:rPr>
          <w:rFonts w:ascii="Times New Roman" w:hAnsi="Times New Roman" w:cs="Times New Roman"/>
          <w:sz w:val="24"/>
          <w:szCs w:val="24"/>
          <w:lang w:val="de-DE"/>
        </w:rPr>
        <w:t>,</w:t>
      </w:r>
      <w:r w:rsidR="00AB55BB" w:rsidRPr="00931C0E">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Titus </w:t>
      </w:r>
      <w:r w:rsidR="00AB55BB" w:rsidRPr="00931C0E">
        <w:rPr>
          <w:rFonts w:ascii="Times New Roman" w:hAnsi="Times New Roman" w:cs="Times New Roman"/>
          <w:sz w:val="24"/>
          <w:szCs w:val="24"/>
          <w:lang w:val="de-DE"/>
        </w:rPr>
        <w:t>Statilius Corvinus</w:t>
      </w:r>
      <w:r w:rsidR="00FC0F5F" w:rsidRPr="00931C0E">
        <w:rPr>
          <w:rFonts w:ascii="Times New Roman" w:hAnsi="Times New Roman" w:cs="Times New Roman"/>
          <w:sz w:val="24"/>
          <w:szCs w:val="24"/>
          <w:lang w:val="de-DE"/>
        </w:rPr>
        <w:t xml:space="preserve"> und </w:t>
      </w:r>
      <w:r w:rsidR="00133706">
        <w:rPr>
          <w:rFonts w:ascii="Times New Roman" w:hAnsi="Times New Roman" w:cs="Times New Roman"/>
          <w:sz w:val="24"/>
          <w:szCs w:val="24"/>
          <w:lang w:val="de-DE"/>
        </w:rPr>
        <w:t xml:space="preserve">Marcus </w:t>
      </w:r>
      <w:r w:rsidR="00AB55BB" w:rsidRPr="00931C0E">
        <w:rPr>
          <w:rFonts w:ascii="Times New Roman" w:hAnsi="Times New Roman" w:cs="Times New Roman"/>
          <w:sz w:val="24"/>
          <w:szCs w:val="24"/>
          <w:lang w:val="de-DE"/>
        </w:rPr>
        <w:t xml:space="preserve">Vinicius </w:t>
      </w:r>
      <w:r w:rsidR="00176839" w:rsidRPr="00931C0E">
        <w:rPr>
          <w:rFonts w:ascii="Times New Roman" w:hAnsi="Times New Roman" w:cs="Times New Roman"/>
          <w:sz w:val="24"/>
          <w:szCs w:val="24"/>
          <w:lang w:val="de-DE"/>
        </w:rPr>
        <w:t xml:space="preserve">zahlreiche </w:t>
      </w:r>
      <w:r w:rsidR="00FC0F5F" w:rsidRPr="00931C0E">
        <w:rPr>
          <w:rFonts w:ascii="Times New Roman" w:hAnsi="Times New Roman" w:cs="Times New Roman"/>
          <w:sz w:val="24"/>
          <w:szCs w:val="24"/>
          <w:lang w:val="de-DE"/>
        </w:rPr>
        <w:t xml:space="preserve">Verschwörer bzw. mehr oder minder </w:t>
      </w:r>
      <w:r w:rsidR="00A450DB" w:rsidRPr="00931C0E">
        <w:rPr>
          <w:rFonts w:ascii="Times New Roman" w:hAnsi="Times New Roman" w:cs="Times New Roman"/>
          <w:sz w:val="24"/>
          <w:szCs w:val="24"/>
          <w:lang w:val="de-DE"/>
        </w:rPr>
        <w:t xml:space="preserve">begründete </w:t>
      </w:r>
      <w:r w:rsidR="00AB55BB" w:rsidRPr="00931C0E">
        <w:rPr>
          <w:rFonts w:ascii="Times New Roman" w:hAnsi="Times New Roman" w:cs="Times New Roman"/>
          <w:sz w:val="24"/>
          <w:szCs w:val="24"/>
          <w:lang w:val="de-DE"/>
        </w:rPr>
        <w:t>Gerüchte</w:t>
      </w:r>
      <w:r w:rsidR="00FC0F5F" w:rsidRPr="00931C0E">
        <w:rPr>
          <w:rFonts w:ascii="Times New Roman" w:hAnsi="Times New Roman" w:cs="Times New Roman"/>
          <w:sz w:val="24"/>
          <w:szCs w:val="24"/>
          <w:lang w:val="de-DE"/>
        </w:rPr>
        <w:t xml:space="preserve"> von Verschwörungen hervorbrachte</w:t>
      </w:r>
      <w:r w:rsidR="0061422C" w:rsidRPr="00931C0E">
        <w:rPr>
          <w:rFonts w:ascii="Times New Roman" w:hAnsi="Times New Roman" w:cs="Times New Roman"/>
          <w:sz w:val="24"/>
          <w:szCs w:val="24"/>
          <w:lang w:val="de-DE"/>
        </w:rPr>
        <w:t>.</w:t>
      </w:r>
      <w:r w:rsidR="00F62098" w:rsidRPr="00931C0E">
        <w:rPr>
          <w:rStyle w:val="Funotenzeichen"/>
          <w:rFonts w:ascii="Times New Roman" w:hAnsi="Times New Roman" w:cs="Times New Roman"/>
          <w:sz w:val="24"/>
          <w:szCs w:val="24"/>
          <w:lang w:val="de-DE"/>
        </w:rPr>
        <w:footnoteReference w:id="190"/>
      </w:r>
      <w:r w:rsidR="00031D61" w:rsidRPr="00931C0E">
        <w:rPr>
          <w:rFonts w:ascii="Times New Roman" w:hAnsi="Times New Roman" w:cs="Times New Roman"/>
          <w:sz w:val="24"/>
          <w:szCs w:val="24"/>
          <w:lang w:val="de-DE"/>
        </w:rPr>
        <w:t xml:space="preserve"> </w:t>
      </w:r>
    </w:p>
    <w:p w:rsidR="00213012" w:rsidRDefault="00D81D68" w:rsidP="00213012">
      <w:pPr>
        <w:spacing w:after="120" w:line="360" w:lineRule="auto"/>
        <w:ind w:firstLine="567"/>
        <w:jc w:val="both"/>
        <w:rPr>
          <w:rFonts w:ascii="Times New Roman" w:hAnsi="Times New Roman" w:cs="Times New Roman"/>
          <w:sz w:val="24"/>
          <w:szCs w:val="24"/>
          <w:lang w:val="de-DE"/>
        </w:rPr>
      </w:pPr>
      <w:r w:rsidRPr="00931C0E">
        <w:rPr>
          <w:rFonts w:ascii="Times New Roman" w:hAnsi="Times New Roman" w:cs="Times New Roman"/>
          <w:sz w:val="24"/>
          <w:szCs w:val="24"/>
          <w:lang w:val="de-DE"/>
        </w:rPr>
        <w:t xml:space="preserve">Möglicherweise haben </w:t>
      </w:r>
      <w:r w:rsidR="003709A1">
        <w:rPr>
          <w:rFonts w:ascii="Times New Roman" w:hAnsi="Times New Roman" w:cs="Times New Roman"/>
          <w:sz w:val="24"/>
          <w:szCs w:val="24"/>
          <w:lang w:val="de-DE"/>
        </w:rPr>
        <w:t xml:space="preserve">auch </w:t>
      </w:r>
      <w:r w:rsidR="003608C2" w:rsidRPr="00931C0E">
        <w:rPr>
          <w:rFonts w:ascii="Times New Roman" w:hAnsi="Times New Roman" w:cs="Times New Roman"/>
          <w:sz w:val="24"/>
          <w:szCs w:val="24"/>
          <w:lang w:val="de-DE"/>
        </w:rPr>
        <w:t xml:space="preserve">zwei konkrete Fälle </w:t>
      </w:r>
      <w:r w:rsidR="00637786" w:rsidRPr="00931C0E">
        <w:rPr>
          <w:rFonts w:ascii="Times New Roman" w:hAnsi="Times New Roman" w:cs="Times New Roman"/>
          <w:sz w:val="24"/>
          <w:szCs w:val="24"/>
          <w:lang w:val="de-DE"/>
        </w:rPr>
        <w:t>dazu beigetragen, dass Claudius im Zuge der Zensur verstärkt darauf insistierte, dass die Senatoren in Rom anwesend waren und die Stadt ohne seine Erlaubnis zumindest nicht für längere Zeit verließen:</w:t>
      </w:r>
      <w:r w:rsidR="0061422C" w:rsidRPr="00931C0E">
        <w:rPr>
          <w:rFonts w:ascii="Times New Roman" w:hAnsi="Times New Roman" w:cs="Times New Roman"/>
          <w:sz w:val="24"/>
          <w:szCs w:val="24"/>
          <w:lang w:val="de-DE"/>
        </w:rPr>
        <w:t xml:space="preserve"> </w:t>
      </w:r>
      <w:r w:rsidR="00133706">
        <w:rPr>
          <w:rFonts w:ascii="Times New Roman" w:hAnsi="Times New Roman" w:cs="Times New Roman"/>
          <w:sz w:val="24"/>
          <w:szCs w:val="24"/>
          <w:lang w:val="de-DE"/>
        </w:rPr>
        <w:t xml:space="preserve">Marcus </w:t>
      </w:r>
      <w:r w:rsidR="0061422C" w:rsidRPr="00931C0E">
        <w:rPr>
          <w:rFonts w:ascii="Times New Roman" w:hAnsi="Times New Roman" w:cs="Times New Roman"/>
          <w:sz w:val="24"/>
          <w:szCs w:val="24"/>
          <w:lang w:val="de-DE"/>
        </w:rPr>
        <w:t>Vinicius, der sich wahrscheinlich aus gesundheitlichen Grün</w:t>
      </w:r>
      <w:r w:rsidR="00A82877">
        <w:rPr>
          <w:rFonts w:ascii="Times New Roman" w:hAnsi="Times New Roman" w:cs="Times New Roman"/>
          <w:sz w:val="24"/>
          <w:szCs w:val="24"/>
          <w:lang w:val="de-DE"/>
        </w:rPr>
        <w:t>den zurückgezogen hatte, war 46 </w:t>
      </w:r>
      <w:r w:rsidR="0061422C"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61422C" w:rsidRPr="00931C0E">
        <w:rPr>
          <w:rFonts w:ascii="Times New Roman" w:hAnsi="Times New Roman" w:cs="Times New Roman"/>
          <w:sz w:val="24"/>
          <w:szCs w:val="24"/>
          <w:lang w:val="de-DE"/>
        </w:rPr>
        <w:t>Chr. fern der Stadt gestorben</w:t>
      </w:r>
      <w:r w:rsidR="00CD60C7" w:rsidRPr="00931C0E">
        <w:rPr>
          <w:rFonts w:ascii="Times New Roman" w:hAnsi="Times New Roman" w:cs="Times New Roman"/>
          <w:sz w:val="24"/>
          <w:szCs w:val="24"/>
          <w:lang w:val="de-DE"/>
        </w:rPr>
        <w:t xml:space="preserve">, was </w:t>
      </w:r>
      <w:r w:rsidR="0061422C" w:rsidRPr="00931C0E">
        <w:rPr>
          <w:rFonts w:ascii="Times New Roman" w:hAnsi="Times New Roman" w:cs="Times New Roman"/>
          <w:sz w:val="24"/>
          <w:szCs w:val="24"/>
          <w:lang w:val="de-DE"/>
        </w:rPr>
        <w:t>prompt unliebsame</w:t>
      </w:r>
      <w:r w:rsidR="00931C0E">
        <w:rPr>
          <w:rFonts w:ascii="Times New Roman" w:hAnsi="Times New Roman" w:cs="Times New Roman"/>
          <w:sz w:val="24"/>
          <w:szCs w:val="24"/>
          <w:lang w:val="de-DE"/>
        </w:rPr>
        <w:t>s</w:t>
      </w:r>
      <w:r w:rsidR="0061422C" w:rsidRPr="00931C0E">
        <w:rPr>
          <w:rFonts w:ascii="Times New Roman" w:hAnsi="Times New Roman" w:cs="Times New Roman"/>
          <w:sz w:val="24"/>
          <w:szCs w:val="24"/>
          <w:lang w:val="de-DE"/>
        </w:rPr>
        <w:t xml:space="preserve"> Ger</w:t>
      </w:r>
      <w:r w:rsidR="00931C0E">
        <w:rPr>
          <w:rFonts w:ascii="Times New Roman" w:hAnsi="Times New Roman" w:cs="Times New Roman"/>
          <w:sz w:val="24"/>
          <w:szCs w:val="24"/>
          <w:lang w:val="de-DE"/>
        </w:rPr>
        <w:t>ede</w:t>
      </w:r>
      <w:r w:rsidR="0061422C" w:rsidRPr="00931C0E">
        <w:rPr>
          <w:rFonts w:ascii="Times New Roman" w:hAnsi="Times New Roman" w:cs="Times New Roman"/>
          <w:sz w:val="24"/>
          <w:szCs w:val="24"/>
          <w:lang w:val="de-DE"/>
        </w:rPr>
        <w:t xml:space="preserve"> hervor</w:t>
      </w:r>
      <w:r w:rsidR="00931C0E">
        <w:rPr>
          <w:rFonts w:ascii="Times New Roman" w:hAnsi="Times New Roman" w:cs="Times New Roman"/>
          <w:sz w:val="24"/>
          <w:szCs w:val="24"/>
          <w:lang w:val="de-DE"/>
        </w:rPr>
        <w:t xml:space="preserve">rief </w:t>
      </w:r>
      <w:r w:rsidR="0061422C" w:rsidRPr="00931C0E">
        <w:rPr>
          <w:rFonts w:ascii="Times New Roman" w:hAnsi="Times New Roman" w:cs="Times New Roman"/>
          <w:sz w:val="24"/>
          <w:szCs w:val="24"/>
          <w:lang w:val="de-DE"/>
        </w:rPr>
        <w:t>(s.</w:t>
      </w:r>
      <w:r w:rsidR="007369B7">
        <w:rPr>
          <w:rFonts w:ascii="Times New Roman" w:hAnsi="Times New Roman" w:cs="Times New Roman"/>
          <w:sz w:val="24"/>
          <w:szCs w:val="24"/>
          <w:lang w:val="de-DE"/>
        </w:rPr>
        <w:t> </w:t>
      </w:r>
      <w:r w:rsidR="0061422C" w:rsidRPr="00931C0E">
        <w:rPr>
          <w:rFonts w:ascii="Times New Roman" w:hAnsi="Times New Roman" w:cs="Times New Roman"/>
          <w:sz w:val="24"/>
          <w:szCs w:val="24"/>
          <w:lang w:val="de-DE"/>
        </w:rPr>
        <w:t>o.). Hingegen s</w:t>
      </w:r>
      <w:r w:rsidR="00CD60C7" w:rsidRPr="00931C0E">
        <w:rPr>
          <w:rFonts w:ascii="Times New Roman" w:hAnsi="Times New Roman" w:cs="Times New Roman"/>
          <w:sz w:val="24"/>
          <w:szCs w:val="24"/>
          <w:lang w:val="de-DE"/>
        </w:rPr>
        <w:t>cheint</w:t>
      </w:r>
      <w:r w:rsidR="0061422C" w:rsidRPr="00931C0E">
        <w:rPr>
          <w:rFonts w:ascii="Times New Roman" w:hAnsi="Times New Roman" w:cs="Times New Roman"/>
          <w:sz w:val="24"/>
          <w:szCs w:val="24"/>
          <w:lang w:val="de-DE"/>
        </w:rPr>
        <w:t xml:space="preserve"> sich </w:t>
      </w:r>
      <w:r w:rsidR="00637786" w:rsidRPr="00931C0E">
        <w:rPr>
          <w:rFonts w:ascii="Times New Roman" w:hAnsi="Times New Roman" w:cs="Times New Roman"/>
          <w:sz w:val="24"/>
          <w:szCs w:val="24"/>
          <w:lang w:val="de-DE"/>
        </w:rPr>
        <w:t xml:space="preserve">Valerius Asiaticus </w:t>
      </w:r>
      <w:r w:rsidR="003608C2" w:rsidRPr="00931C0E">
        <w:rPr>
          <w:rFonts w:ascii="Times New Roman" w:hAnsi="Times New Roman" w:cs="Times New Roman"/>
          <w:sz w:val="24"/>
          <w:szCs w:val="24"/>
          <w:lang w:val="de-DE"/>
        </w:rPr>
        <w:t>46</w:t>
      </w:r>
      <w:r w:rsidR="00A82877">
        <w:rPr>
          <w:rFonts w:ascii="Times New Roman" w:hAnsi="Times New Roman" w:cs="Times New Roman"/>
          <w:sz w:val="24"/>
          <w:szCs w:val="24"/>
          <w:lang w:val="de-DE"/>
        </w:rPr>
        <w:t> </w:t>
      </w:r>
      <w:r w:rsidR="003608C2"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3608C2" w:rsidRPr="00931C0E">
        <w:rPr>
          <w:rFonts w:ascii="Times New Roman" w:hAnsi="Times New Roman" w:cs="Times New Roman"/>
          <w:sz w:val="24"/>
          <w:szCs w:val="24"/>
          <w:lang w:val="de-DE"/>
        </w:rPr>
        <w:t xml:space="preserve">Chr. </w:t>
      </w:r>
      <w:r w:rsidR="00637786" w:rsidRPr="00931C0E">
        <w:rPr>
          <w:rFonts w:ascii="Times New Roman" w:hAnsi="Times New Roman" w:cs="Times New Roman"/>
          <w:sz w:val="24"/>
          <w:szCs w:val="24"/>
          <w:lang w:val="de-DE"/>
        </w:rPr>
        <w:t xml:space="preserve">von seinem Konsulat und </w:t>
      </w:r>
      <w:r w:rsidR="003608C2" w:rsidRPr="00931C0E">
        <w:rPr>
          <w:rFonts w:ascii="Times New Roman" w:hAnsi="Times New Roman" w:cs="Times New Roman"/>
          <w:sz w:val="24"/>
          <w:szCs w:val="24"/>
          <w:lang w:val="de-DE"/>
        </w:rPr>
        <w:t xml:space="preserve">auch </w:t>
      </w:r>
      <w:r w:rsidR="00637786" w:rsidRPr="00931C0E">
        <w:rPr>
          <w:rFonts w:ascii="Times New Roman" w:hAnsi="Times New Roman" w:cs="Times New Roman"/>
          <w:sz w:val="24"/>
          <w:szCs w:val="24"/>
          <w:lang w:val="de-DE"/>
        </w:rPr>
        <w:t>aus der Stadt Rom zurückgezogen</w:t>
      </w:r>
      <w:r w:rsidR="0061422C" w:rsidRPr="00931C0E">
        <w:rPr>
          <w:rFonts w:ascii="Times New Roman" w:hAnsi="Times New Roman" w:cs="Times New Roman"/>
          <w:sz w:val="24"/>
          <w:szCs w:val="24"/>
          <w:lang w:val="de-DE"/>
        </w:rPr>
        <w:t xml:space="preserve"> haben</w:t>
      </w:r>
      <w:r w:rsidR="00637786" w:rsidRPr="00931C0E">
        <w:rPr>
          <w:rFonts w:ascii="Times New Roman" w:hAnsi="Times New Roman" w:cs="Times New Roman"/>
          <w:sz w:val="24"/>
          <w:szCs w:val="24"/>
          <w:lang w:val="de-DE"/>
        </w:rPr>
        <w:t xml:space="preserve">, </w:t>
      </w:r>
      <w:r w:rsidR="00637786" w:rsidRPr="00755BA8">
        <w:rPr>
          <w:rFonts w:ascii="Times New Roman" w:hAnsi="Times New Roman" w:cs="Times New Roman"/>
          <w:i/>
          <w:sz w:val="24"/>
          <w:szCs w:val="24"/>
          <w:lang w:val="de-DE"/>
        </w:rPr>
        <w:t>weil</w:t>
      </w:r>
      <w:r w:rsidR="00637786" w:rsidRPr="00931C0E">
        <w:rPr>
          <w:rFonts w:ascii="Times New Roman" w:hAnsi="Times New Roman" w:cs="Times New Roman"/>
          <w:sz w:val="24"/>
          <w:szCs w:val="24"/>
          <w:lang w:val="de-DE"/>
        </w:rPr>
        <w:t xml:space="preserve"> </w:t>
      </w:r>
      <w:r w:rsidR="003608C2" w:rsidRPr="00931C0E">
        <w:rPr>
          <w:rFonts w:ascii="Times New Roman" w:hAnsi="Times New Roman" w:cs="Times New Roman"/>
          <w:sz w:val="24"/>
          <w:szCs w:val="24"/>
          <w:lang w:val="de-DE"/>
        </w:rPr>
        <w:t xml:space="preserve">Gerüchte aufgekommen waren, der Kaiser betrachte diesen reichen und angesehenen Mann, den er noch </w:t>
      </w:r>
      <w:r w:rsidR="0061422C" w:rsidRPr="00931C0E">
        <w:rPr>
          <w:rFonts w:ascii="Times New Roman" w:hAnsi="Times New Roman" w:cs="Times New Roman"/>
          <w:sz w:val="24"/>
          <w:szCs w:val="24"/>
          <w:lang w:val="de-DE"/>
        </w:rPr>
        <w:t xml:space="preserve">während </w:t>
      </w:r>
      <w:r w:rsidR="003608C2" w:rsidRPr="00931C0E">
        <w:rPr>
          <w:rFonts w:ascii="Times New Roman" w:hAnsi="Times New Roman" w:cs="Times New Roman"/>
          <w:sz w:val="24"/>
          <w:szCs w:val="24"/>
          <w:lang w:val="de-DE"/>
        </w:rPr>
        <w:t>des Britannien-Feldzuges durch besondere Ehrungen und schließlich den zweiten Konsulat ausgezeichnet hatte, mit Misstrauen</w:t>
      </w:r>
      <w:r w:rsidR="009B4F42" w:rsidRPr="00931C0E">
        <w:rPr>
          <w:rFonts w:ascii="Times New Roman" w:hAnsi="Times New Roman" w:cs="Times New Roman"/>
          <w:sz w:val="24"/>
          <w:szCs w:val="24"/>
          <w:lang w:val="de-DE"/>
        </w:rPr>
        <w:t>, wie Tacitus und Cassius Dio berichten</w:t>
      </w:r>
      <w:r w:rsidR="00BA6CB4" w:rsidRPr="00931C0E">
        <w:rPr>
          <w:rFonts w:ascii="Times New Roman" w:hAnsi="Times New Roman" w:cs="Times New Roman"/>
          <w:sz w:val="24"/>
          <w:szCs w:val="24"/>
          <w:lang w:val="de-DE"/>
        </w:rPr>
        <w:t>.</w:t>
      </w:r>
      <w:r w:rsidR="009F7DF4" w:rsidRPr="00931C0E">
        <w:rPr>
          <w:rStyle w:val="Funotenzeichen"/>
          <w:rFonts w:ascii="Times New Roman" w:hAnsi="Times New Roman" w:cs="Times New Roman"/>
          <w:color w:val="000000"/>
          <w:sz w:val="24"/>
          <w:szCs w:val="24"/>
          <w:lang w:val="de-DE"/>
        </w:rPr>
        <w:footnoteReference w:id="191"/>
      </w:r>
      <w:r w:rsidR="009B4F42" w:rsidRPr="00931C0E">
        <w:rPr>
          <w:rFonts w:ascii="Times New Roman" w:hAnsi="Times New Roman" w:cs="Times New Roman"/>
          <w:sz w:val="24"/>
          <w:szCs w:val="24"/>
          <w:lang w:val="de-DE"/>
        </w:rPr>
        <w:t xml:space="preserve"> Valerius, der maßgeblich an der </w:t>
      </w:r>
      <w:r w:rsidR="009B4F42" w:rsidRPr="00931C0E">
        <w:rPr>
          <w:rFonts w:ascii="Times New Roman" w:hAnsi="Times New Roman" w:cs="Times New Roman"/>
          <w:color w:val="000000"/>
          <w:sz w:val="24"/>
          <w:szCs w:val="24"/>
          <w:lang w:val="de-DE"/>
        </w:rPr>
        <w:lastRenderedPageBreak/>
        <w:t xml:space="preserve">Ermordung Caligulas beteiligt gewesen sei und sich nicht gescheut habe, sich in einer </w:t>
      </w:r>
      <w:r w:rsidR="009B4F42" w:rsidRPr="00931C0E">
        <w:rPr>
          <w:rFonts w:ascii="Times New Roman" w:hAnsi="Times New Roman" w:cs="Times New Roman"/>
          <w:i/>
          <w:color w:val="000000"/>
          <w:sz w:val="24"/>
          <w:szCs w:val="24"/>
          <w:lang w:val="la-Latn"/>
        </w:rPr>
        <w:t>contio</w:t>
      </w:r>
      <w:r w:rsidR="009B4F42" w:rsidRPr="00931C0E">
        <w:rPr>
          <w:rFonts w:ascii="Times New Roman" w:hAnsi="Times New Roman" w:cs="Times New Roman"/>
          <w:color w:val="000000"/>
          <w:sz w:val="24"/>
          <w:szCs w:val="24"/>
          <w:lang w:val="de-DE"/>
        </w:rPr>
        <w:t xml:space="preserve"> vor dem Volk mit der Tat zu brüsten und Anerkennung dafür zu verlangen, wofür er in der ganzen Stadt berühmt gewesen</w:t>
      </w:r>
      <w:r w:rsidR="008A0CD2">
        <w:rPr>
          <w:rFonts w:ascii="Times New Roman" w:hAnsi="Times New Roman" w:cs="Times New Roman"/>
          <w:color w:val="000000"/>
          <w:sz w:val="24"/>
          <w:szCs w:val="24"/>
          <w:lang w:val="de-DE"/>
        </w:rPr>
        <w:t xml:space="preserve"> sei</w:t>
      </w:r>
      <w:r w:rsidR="009B4F42" w:rsidRPr="00931C0E">
        <w:rPr>
          <w:rFonts w:ascii="Times New Roman" w:hAnsi="Times New Roman" w:cs="Times New Roman"/>
          <w:color w:val="000000"/>
          <w:sz w:val="24"/>
          <w:szCs w:val="24"/>
          <w:lang w:val="de-DE"/>
        </w:rPr>
        <w:t>, habe außerdem eine Reise zu den germanischen Heeren geplant</w:t>
      </w:r>
      <w:r w:rsidR="009F7DF4" w:rsidRPr="00931C0E">
        <w:rPr>
          <w:rFonts w:ascii="Times New Roman" w:hAnsi="Times New Roman" w:cs="Times New Roman"/>
          <w:color w:val="000000"/>
          <w:sz w:val="24"/>
          <w:szCs w:val="24"/>
          <w:lang w:val="de-DE"/>
        </w:rPr>
        <w:t>, so Tacitus</w:t>
      </w:r>
      <w:r w:rsidR="009B4F42" w:rsidRPr="00931C0E">
        <w:rPr>
          <w:rFonts w:ascii="Times New Roman" w:hAnsi="Times New Roman" w:cs="Times New Roman"/>
          <w:color w:val="000000"/>
          <w:sz w:val="24"/>
          <w:szCs w:val="24"/>
          <w:lang w:val="de-DE"/>
        </w:rPr>
        <w:t>; hinzu kam offenbar d</w:t>
      </w:r>
      <w:r w:rsidR="002D6969">
        <w:rPr>
          <w:rFonts w:ascii="Times New Roman" w:hAnsi="Times New Roman" w:cs="Times New Roman"/>
          <w:color w:val="000000"/>
          <w:sz w:val="24"/>
          <w:szCs w:val="24"/>
          <w:lang w:val="de-DE"/>
        </w:rPr>
        <w:t>er</w:t>
      </w:r>
      <w:r w:rsidR="003608C2" w:rsidRPr="00931C0E">
        <w:rPr>
          <w:rFonts w:ascii="Times New Roman" w:hAnsi="Times New Roman" w:cs="Times New Roman"/>
          <w:sz w:val="24"/>
          <w:szCs w:val="24"/>
          <w:lang w:val="de-DE"/>
        </w:rPr>
        <w:t xml:space="preserve"> sehr aufwändige Lebens</w:t>
      </w:r>
      <w:r w:rsidR="002D6969">
        <w:rPr>
          <w:rFonts w:ascii="Times New Roman" w:hAnsi="Times New Roman" w:cs="Times New Roman"/>
          <w:sz w:val="24"/>
          <w:szCs w:val="24"/>
          <w:lang w:val="de-DE"/>
        </w:rPr>
        <w:t>stil</w:t>
      </w:r>
      <w:r w:rsidR="003608C2" w:rsidRPr="00931C0E">
        <w:rPr>
          <w:rFonts w:ascii="Times New Roman" w:hAnsi="Times New Roman" w:cs="Times New Roman"/>
          <w:sz w:val="24"/>
          <w:szCs w:val="24"/>
          <w:lang w:val="de-DE"/>
        </w:rPr>
        <w:t>, de</w:t>
      </w:r>
      <w:r w:rsidR="009067EF">
        <w:rPr>
          <w:rFonts w:ascii="Times New Roman" w:hAnsi="Times New Roman" w:cs="Times New Roman"/>
          <w:sz w:val="24"/>
          <w:szCs w:val="24"/>
          <w:lang w:val="de-DE"/>
        </w:rPr>
        <w:t>n</w:t>
      </w:r>
      <w:r w:rsidR="003608C2" w:rsidRPr="00931C0E">
        <w:rPr>
          <w:rFonts w:ascii="Times New Roman" w:hAnsi="Times New Roman" w:cs="Times New Roman"/>
          <w:sz w:val="24"/>
          <w:szCs w:val="24"/>
          <w:lang w:val="de-DE"/>
        </w:rPr>
        <w:t xml:space="preserve"> </w:t>
      </w:r>
      <w:r w:rsidR="00544760" w:rsidRPr="00931C0E">
        <w:rPr>
          <w:rFonts w:ascii="Times New Roman" w:hAnsi="Times New Roman" w:cs="Times New Roman"/>
          <w:sz w:val="24"/>
          <w:szCs w:val="24"/>
          <w:lang w:val="de-DE"/>
        </w:rPr>
        <w:t xml:space="preserve">Valerius </w:t>
      </w:r>
      <w:r w:rsidR="003608C2" w:rsidRPr="00931C0E">
        <w:rPr>
          <w:rFonts w:ascii="Times New Roman" w:hAnsi="Times New Roman" w:cs="Times New Roman"/>
          <w:sz w:val="24"/>
          <w:szCs w:val="24"/>
          <w:lang w:val="de-DE"/>
        </w:rPr>
        <w:t xml:space="preserve">in der Stadt </w:t>
      </w:r>
      <w:r w:rsidR="002D6969">
        <w:rPr>
          <w:rFonts w:ascii="Times New Roman" w:hAnsi="Times New Roman" w:cs="Times New Roman"/>
          <w:sz w:val="24"/>
          <w:szCs w:val="24"/>
          <w:lang w:val="de-DE"/>
        </w:rPr>
        <w:t>führte</w:t>
      </w:r>
      <w:r w:rsidR="0061422C" w:rsidRPr="00931C0E">
        <w:rPr>
          <w:rFonts w:ascii="Times New Roman" w:hAnsi="Times New Roman" w:cs="Times New Roman"/>
          <w:sz w:val="24"/>
          <w:szCs w:val="24"/>
          <w:lang w:val="de-DE"/>
        </w:rPr>
        <w:t>.</w:t>
      </w:r>
      <w:r w:rsidR="009F7DF4" w:rsidRPr="00931C0E">
        <w:rPr>
          <w:rStyle w:val="Funotenzeichen"/>
          <w:rFonts w:ascii="Times New Roman" w:hAnsi="Times New Roman" w:cs="Times New Roman"/>
          <w:sz w:val="24"/>
          <w:szCs w:val="24"/>
          <w:lang w:val="de-DE"/>
        </w:rPr>
        <w:footnoteReference w:id="192"/>
      </w:r>
      <w:r w:rsidR="009F7DF4" w:rsidRPr="00931C0E">
        <w:rPr>
          <w:rFonts w:ascii="Times New Roman" w:hAnsi="Times New Roman" w:cs="Times New Roman"/>
          <w:sz w:val="24"/>
          <w:szCs w:val="24"/>
          <w:lang w:val="de-DE"/>
        </w:rPr>
        <w:t xml:space="preserve"> </w:t>
      </w:r>
      <w:r w:rsidR="000A64C0" w:rsidRPr="00931C0E">
        <w:rPr>
          <w:rFonts w:ascii="Times New Roman" w:hAnsi="Times New Roman" w:cs="Times New Roman"/>
          <w:sz w:val="24"/>
          <w:szCs w:val="24"/>
          <w:lang w:val="de-DE"/>
        </w:rPr>
        <w:t>Anders als im Falle des Vinicius konnte Claudius diese Kombination aus Verdachtsmomenten, Gerüchten und missverständlichen Gesten</w:t>
      </w:r>
      <w:r w:rsidR="00DC4A17" w:rsidRPr="00931C0E">
        <w:rPr>
          <w:rFonts w:ascii="Times New Roman" w:hAnsi="Times New Roman" w:cs="Times New Roman"/>
          <w:sz w:val="24"/>
          <w:szCs w:val="24"/>
          <w:lang w:val="de-DE"/>
        </w:rPr>
        <w:t xml:space="preserve">, wie </w:t>
      </w:r>
      <w:r w:rsidR="000A64C0" w:rsidRPr="00931C0E">
        <w:rPr>
          <w:rFonts w:ascii="Times New Roman" w:hAnsi="Times New Roman" w:cs="Times New Roman"/>
          <w:sz w:val="24"/>
          <w:szCs w:val="24"/>
          <w:lang w:val="de-DE"/>
        </w:rPr>
        <w:t>Asiaticus</w:t>
      </w:r>
      <w:r w:rsidR="00DC4A17" w:rsidRPr="00931C0E">
        <w:rPr>
          <w:rFonts w:ascii="Times New Roman" w:hAnsi="Times New Roman" w:cs="Times New Roman"/>
          <w:sz w:val="24"/>
          <w:szCs w:val="24"/>
          <w:lang w:val="de-DE"/>
        </w:rPr>
        <w:t>’ Rückzug aus dem politischen Geschehen und der Stadt</w:t>
      </w:r>
      <w:r w:rsidR="00997B56">
        <w:rPr>
          <w:rFonts w:ascii="Times New Roman" w:hAnsi="Times New Roman" w:cs="Times New Roman"/>
          <w:sz w:val="24"/>
          <w:szCs w:val="24"/>
          <w:lang w:val="de-DE"/>
        </w:rPr>
        <w:t>,</w:t>
      </w:r>
      <w:r w:rsidR="000A64C0" w:rsidRPr="00931C0E">
        <w:rPr>
          <w:rFonts w:ascii="Times New Roman" w:hAnsi="Times New Roman" w:cs="Times New Roman"/>
          <w:sz w:val="24"/>
          <w:szCs w:val="24"/>
          <w:lang w:val="de-DE"/>
        </w:rPr>
        <w:t xml:space="preserve"> letztlich nicht </w:t>
      </w:r>
      <w:r w:rsidR="00DC4A17" w:rsidRPr="00931C0E">
        <w:rPr>
          <w:rFonts w:ascii="Times New Roman" w:hAnsi="Times New Roman" w:cs="Times New Roman"/>
          <w:sz w:val="24"/>
          <w:szCs w:val="24"/>
          <w:lang w:val="de-DE"/>
        </w:rPr>
        <w:t xml:space="preserve">(mehr) </w:t>
      </w:r>
      <w:r w:rsidR="000A64C0" w:rsidRPr="00931C0E">
        <w:rPr>
          <w:rFonts w:ascii="Times New Roman" w:hAnsi="Times New Roman" w:cs="Times New Roman"/>
          <w:sz w:val="24"/>
          <w:szCs w:val="24"/>
          <w:lang w:val="de-DE"/>
        </w:rPr>
        <w:t>ignorieren</w:t>
      </w:r>
      <w:r w:rsidR="00DC4A17" w:rsidRPr="00931C0E">
        <w:rPr>
          <w:rFonts w:ascii="Times New Roman" w:hAnsi="Times New Roman" w:cs="Times New Roman"/>
          <w:sz w:val="24"/>
          <w:szCs w:val="24"/>
          <w:lang w:val="de-DE"/>
        </w:rPr>
        <w:t>, ganz gleich, wie es um den Wahrheitsgehalt de</w:t>
      </w:r>
      <w:r w:rsidRPr="00931C0E">
        <w:rPr>
          <w:rFonts w:ascii="Times New Roman" w:hAnsi="Times New Roman" w:cs="Times New Roman"/>
          <w:sz w:val="24"/>
          <w:szCs w:val="24"/>
          <w:lang w:val="de-DE"/>
        </w:rPr>
        <w:t xml:space="preserve">r Meldungen tatsächlich </w:t>
      </w:r>
      <w:r w:rsidR="00DC4A17" w:rsidRPr="00931C0E">
        <w:rPr>
          <w:rFonts w:ascii="Times New Roman" w:hAnsi="Times New Roman" w:cs="Times New Roman"/>
          <w:sz w:val="24"/>
          <w:szCs w:val="24"/>
          <w:lang w:val="de-DE"/>
        </w:rPr>
        <w:t xml:space="preserve">bestellt </w:t>
      </w:r>
      <w:r w:rsidR="008E2289">
        <w:rPr>
          <w:rFonts w:ascii="Times New Roman" w:hAnsi="Times New Roman" w:cs="Times New Roman"/>
          <w:sz w:val="24"/>
          <w:szCs w:val="24"/>
          <w:lang w:val="de-DE"/>
        </w:rPr>
        <w:t>gewesen sein mag</w:t>
      </w:r>
      <w:r w:rsidR="000A64C0" w:rsidRPr="00931C0E">
        <w:rPr>
          <w:rFonts w:ascii="Times New Roman" w:hAnsi="Times New Roman" w:cs="Times New Roman"/>
          <w:sz w:val="24"/>
          <w:szCs w:val="24"/>
          <w:lang w:val="de-DE"/>
        </w:rPr>
        <w:t xml:space="preserve">. </w:t>
      </w:r>
      <w:r w:rsidR="00544760" w:rsidRPr="00931C0E">
        <w:rPr>
          <w:rFonts w:ascii="Times New Roman" w:hAnsi="Times New Roman" w:cs="Times New Roman"/>
          <w:sz w:val="24"/>
          <w:szCs w:val="24"/>
          <w:lang w:val="de-DE"/>
        </w:rPr>
        <w:t xml:space="preserve">Dass </w:t>
      </w:r>
      <w:r w:rsidR="00544760" w:rsidRPr="00931C0E">
        <w:rPr>
          <w:rFonts w:ascii="Times New Roman" w:hAnsi="Times New Roman" w:cs="Times New Roman"/>
          <w:color w:val="000000"/>
          <w:sz w:val="24"/>
          <w:szCs w:val="24"/>
          <w:lang w:val="de-DE"/>
        </w:rPr>
        <w:t xml:space="preserve">Claudius </w:t>
      </w:r>
      <w:r w:rsidR="00DC4A17" w:rsidRPr="00931C0E">
        <w:rPr>
          <w:rFonts w:ascii="Times New Roman" w:hAnsi="Times New Roman" w:cs="Times New Roman"/>
          <w:color w:val="000000"/>
          <w:sz w:val="24"/>
          <w:szCs w:val="24"/>
          <w:lang w:val="de-DE"/>
        </w:rPr>
        <w:t>dara</w:t>
      </w:r>
      <w:r w:rsidR="00544760" w:rsidRPr="00931C0E">
        <w:rPr>
          <w:rFonts w:ascii="Times New Roman" w:hAnsi="Times New Roman" w:cs="Times New Roman"/>
          <w:color w:val="000000"/>
          <w:sz w:val="24"/>
          <w:szCs w:val="24"/>
          <w:lang w:val="de-DE"/>
        </w:rPr>
        <w:t xml:space="preserve">ufhin den </w:t>
      </w:r>
      <w:proofErr w:type="spellStart"/>
      <w:r w:rsidR="00544760" w:rsidRPr="00931C0E">
        <w:rPr>
          <w:rFonts w:ascii="Times New Roman" w:hAnsi="Times New Roman" w:cs="Times New Roman"/>
          <w:color w:val="000000"/>
          <w:sz w:val="24"/>
          <w:szCs w:val="24"/>
          <w:lang w:val="de-DE"/>
        </w:rPr>
        <w:t>Praetorianerpraefekten</w:t>
      </w:r>
      <w:proofErr w:type="spellEnd"/>
      <w:r w:rsidR="00544760" w:rsidRPr="00931C0E">
        <w:rPr>
          <w:rFonts w:ascii="Times New Roman" w:hAnsi="Times New Roman" w:cs="Times New Roman"/>
          <w:color w:val="000000"/>
          <w:sz w:val="24"/>
          <w:szCs w:val="24"/>
          <w:lang w:val="de-DE"/>
        </w:rPr>
        <w:t xml:space="preserve"> Crispinus damit beauftragen musste, den Verdächtigen aus Baiae herbeizuschaffen, und dass der – in der Darstellung der senatorischen Historiographie des Tacitus und Cassius Dio selbstverständlich völlig unschuldige – Senator sich schließlich das Leben nahm,</w:t>
      </w:r>
      <w:r w:rsidR="00CD60C7" w:rsidRPr="00931C0E">
        <w:rPr>
          <w:rStyle w:val="Funotenzeichen"/>
          <w:rFonts w:ascii="Times New Roman" w:hAnsi="Times New Roman" w:cs="Times New Roman"/>
          <w:color w:val="000000"/>
          <w:sz w:val="24"/>
          <w:szCs w:val="24"/>
          <w:lang w:val="de-DE"/>
        </w:rPr>
        <w:footnoteReference w:id="193"/>
      </w:r>
      <w:r w:rsidR="00544760" w:rsidRPr="00931C0E">
        <w:rPr>
          <w:rFonts w:ascii="Times New Roman" w:hAnsi="Times New Roman" w:cs="Times New Roman"/>
          <w:color w:val="000000"/>
          <w:sz w:val="24"/>
          <w:szCs w:val="24"/>
          <w:lang w:val="de-DE"/>
        </w:rPr>
        <w:t xml:space="preserve"> musste </w:t>
      </w:r>
      <w:r w:rsidRPr="00931C0E">
        <w:rPr>
          <w:rFonts w:ascii="Times New Roman" w:hAnsi="Times New Roman" w:cs="Times New Roman"/>
          <w:color w:val="000000"/>
          <w:sz w:val="24"/>
          <w:szCs w:val="24"/>
          <w:lang w:val="de-DE"/>
        </w:rPr>
        <w:t xml:space="preserve">jedoch </w:t>
      </w:r>
      <w:r w:rsidR="00544760" w:rsidRPr="00931C0E">
        <w:rPr>
          <w:rFonts w:ascii="Times New Roman" w:hAnsi="Times New Roman" w:cs="Times New Roman"/>
          <w:color w:val="000000"/>
          <w:sz w:val="24"/>
          <w:szCs w:val="24"/>
          <w:lang w:val="de-DE"/>
        </w:rPr>
        <w:t>Claudius</w:t>
      </w:r>
      <w:r w:rsidR="00CD60C7" w:rsidRPr="00931C0E">
        <w:rPr>
          <w:rFonts w:ascii="Times New Roman" w:hAnsi="Times New Roman" w:cs="Times New Roman"/>
          <w:color w:val="000000"/>
          <w:sz w:val="24"/>
          <w:szCs w:val="24"/>
          <w:lang w:val="de-DE"/>
        </w:rPr>
        <w:t>’</w:t>
      </w:r>
      <w:r w:rsidR="00544760" w:rsidRPr="00931C0E">
        <w:rPr>
          <w:rFonts w:ascii="Times New Roman" w:hAnsi="Times New Roman" w:cs="Times New Roman"/>
          <w:color w:val="000000"/>
          <w:sz w:val="24"/>
          <w:szCs w:val="24"/>
          <w:lang w:val="de-DE"/>
        </w:rPr>
        <w:t xml:space="preserve"> Bemühen um eine positive Reputation in der Senatsaristokratie konterkarieren</w:t>
      </w:r>
      <w:r w:rsidR="009F7DF4" w:rsidRPr="00931C0E">
        <w:rPr>
          <w:rFonts w:ascii="Times New Roman" w:hAnsi="Times New Roman" w:cs="Times New Roman"/>
          <w:color w:val="000000"/>
          <w:sz w:val="24"/>
          <w:szCs w:val="24"/>
          <w:lang w:val="de-DE"/>
        </w:rPr>
        <w:t xml:space="preserve">. Dies kann </w:t>
      </w:r>
      <w:r w:rsidR="00544760" w:rsidRPr="00931C0E">
        <w:rPr>
          <w:rFonts w:ascii="Times New Roman" w:hAnsi="Times New Roman" w:cs="Times New Roman"/>
          <w:color w:val="000000"/>
          <w:sz w:val="24"/>
          <w:szCs w:val="24"/>
          <w:lang w:val="de-DE"/>
        </w:rPr>
        <w:t>dem Kaiser kaum entgangen sein</w:t>
      </w:r>
      <w:r w:rsidR="00931C0E">
        <w:rPr>
          <w:rFonts w:ascii="Times New Roman" w:hAnsi="Times New Roman" w:cs="Times New Roman"/>
          <w:color w:val="000000"/>
          <w:sz w:val="24"/>
          <w:szCs w:val="24"/>
          <w:lang w:val="de-DE"/>
        </w:rPr>
        <w:t xml:space="preserve">, sodass der </w:t>
      </w:r>
      <w:r w:rsidR="00931C0E" w:rsidRPr="00931C0E">
        <w:rPr>
          <w:rFonts w:ascii="Times New Roman" w:hAnsi="Times New Roman" w:cs="Times New Roman"/>
          <w:i/>
          <w:color w:val="000000"/>
          <w:sz w:val="24"/>
          <w:szCs w:val="24"/>
          <w:lang w:val="la-Latn"/>
        </w:rPr>
        <w:t>princeps</w:t>
      </w:r>
      <w:r w:rsidR="00931C0E">
        <w:rPr>
          <w:rFonts w:ascii="Times New Roman" w:hAnsi="Times New Roman" w:cs="Times New Roman"/>
          <w:color w:val="000000"/>
          <w:sz w:val="24"/>
          <w:szCs w:val="24"/>
          <w:lang w:val="de-DE"/>
        </w:rPr>
        <w:t xml:space="preserve"> </w:t>
      </w:r>
      <w:r w:rsidR="003709A1">
        <w:rPr>
          <w:rFonts w:ascii="Times New Roman" w:hAnsi="Times New Roman" w:cs="Times New Roman"/>
          <w:color w:val="000000"/>
          <w:sz w:val="24"/>
          <w:szCs w:val="24"/>
          <w:lang w:val="de-DE"/>
        </w:rPr>
        <w:t xml:space="preserve">sich </w:t>
      </w:r>
      <w:r w:rsidR="00931C0E">
        <w:rPr>
          <w:rFonts w:ascii="Times New Roman" w:hAnsi="Times New Roman" w:cs="Times New Roman"/>
          <w:color w:val="000000"/>
          <w:sz w:val="24"/>
          <w:szCs w:val="24"/>
          <w:lang w:val="de-DE"/>
        </w:rPr>
        <w:t xml:space="preserve">vielleicht auch vor dem Hintergrund dieser Ereignisse </w:t>
      </w:r>
      <w:r w:rsidR="003709A1">
        <w:rPr>
          <w:rFonts w:ascii="Times New Roman" w:hAnsi="Times New Roman" w:cs="Times New Roman"/>
          <w:color w:val="000000"/>
          <w:sz w:val="24"/>
          <w:szCs w:val="24"/>
          <w:lang w:val="de-DE"/>
        </w:rPr>
        <w:t>veranlasst sah, der gefährlichen Ambivalenz aristokratischer Abwesenheit zu begegnen, indem er nachdrücklich Präsenz verlangte.</w:t>
      </w:r>
    </w:p>
    <w:p w:rsidR="001222F5" w:rsidRPr="006F1559" w:rsidRDefault="0024579C" w:rsidP="00271347">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w:t>
      </w:r>
      <w:r w:rsidR="007D4B42">
        <w:rPr>
          <w:rFonts w:ascii="Times New Roman" w:hAnsi="Times New Roman" w:cs="Times New Roman"/>
          <w:sz w:val="24"/>
          <w:szCs w:val="24"/>
          <w:lang w:val="de-DE"/>
        </w:rPr>
        <w:t xml:space="preserve">ie Eskalation </w:t>
      </w:r>
      <w:r w:rsidR="00997B56">
        <w:rPr>
          <w:rFonts w:ascii="Times New Roman" w:hAnsi="Times New Roman" w:cs="Times New Roman"/>
          <w:sz w:val="24"/>
          <w:szCs w:val="24"/>
          <w:lang w:val="de-DE"/>
        </w:rPr>
        <w:t xml:space="preserve">der Absenz-Problematik </w:t>
      </w:r>
      <w:r w:rsidR="007D4B42">
        <w:rPr>
          <w:rFonts w:ascii="Times New Roman" w:hAnsi="Times New Roman" w:cs="Times New Roman"/>
          <w:sz w:val="24"/>
          <w:szCs w:val="24"/>
          <w:lang w:val="de-DE"/>
        </w:rPr>
        <w:t xml:space="preserve">unter Nero ist </w:t>
      </w:r>
      <w:r w:rsidR="00997B56">
        <w:rPr>
          <w:rFonts w:ascii="Times New Roman" w:hAnsi="Times New Roman" w:cs="Times New Roman"/>
          <w:sz w:val="24"/>
          <w:szCs w:val="24"/>
          <w:lang w:val="de-DE"/>
        </w:rPr>
        <w:t xml:space="preserve">hingegen </w:t>
      </w:r>
      <w:r w:rsidR="007D4B42">
        <w:rPr>
          <w:rFonts w:ascii="Times New Roman" w:hAnsi="Times New Roman" w:cs="Times New Roman"/>
          <w:sz w:val="24"/>
          <w:szCs w:val="24"/>
          <w:lang w:val="de-DE"/>
        </w:rPr>
        <w:t xml:space="preserve">vor dem Hintergrund </w:t>
      </w:r>
      <w:r w:rsidR="00997B56">
        <w:rPr>
          <w:rFonts w:ascii="Times New Roman" w:hAnsi="Times New Roman" w:cs="Times New Roman"/>
          <w:sz w:val="24"/>
          <w:szCs w:val="24"/>
          <w:lang w:val="de-DE"/>
        </w:rPr>
        <w:t xml:space="preserve">eines ganz konkreten Ereignisses </w:t>
      </w:r>
      <w:r w:rsidR="00261902">
        <w:rPr>
          <w:rFonts w:ascii="Times New Roman" w:hAnsi="Times New Roman" w:cs="Times New Roman"/>
          <w:sz w:val="24"/>
          <w:szCs w:val="24"/>
          <w:lang w:val="de-DE"/>
        </w:rPr>
        <w:t xml:space="preserve">zu verstehen, nämlich der sog. </w:t>
      </w:r>
      <w:r>
        <w:rPr>
          <w:rFonts w:ascii="Times New Roman" w:hAnsi="Times New Roman" w:cs="Times New Roman"/>
          <w:sz w:val="24"/>
          <w:szCs w:val="24"/>
          <w:lang w:val="de-DE"/>
        </w:rPr>
        <w:t>Pisonischen Verschwörung</w:t>
      </w:r>
      <w:r w:rsidR="00997B56">
        <w:rPr>
          <w:rFonts w:ascii="Times New Roman" w:hAnsi="Times New Roman" w:cs="Times New Roman"/>
          <w:sz w:val="24"/>
          <w:szCs w:val="24"/>
          <w:lang w:val="de-DE"/>
        </w:rPr>
        <w:t xml:space="preserve"> des Jahres</w:t>
      </w:r>
      <w:r w:rsidR="00A82877">
        <w:rPr>
          <w:rFonts w:ascii="Times New Roman" w:hAnsi="Times New Roman" w:cs="Times New Roman"/>
          <w:sz w:val="24"/>
          <w:szCs w:val="24"/>
          <w:lang w:val="de-DE"/>
        </w:rPr>
        <w:t xml:space="preserve"> 65 </w:t>
      </w:r>
      <w:r w:rsidR="00A82877"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A82877" w:rsidRPr="00931C0E">
        <w:rPr>
          <w:rFonts w:ascii="Times New Roman" w:hAnsi="Times New Roman" w:cs="Times New Roman"/>
          <w:sz w:val="24"/>
          <w:szCs w:val="24"/>
          <w:lang w:val="de-DE"/>
        </w:rPr>
        <w:t xml:space="preserve">Chr. </w:t>
      </w:r>
      <w:r w:rsidR="00F65E27">
        <w:rPr>
          <w:rFonts w:ascii="Times New Roman" w:hAnsi="Times New Roman" w:cs="Times New Roman"/>
          <w:sz w:val="24"/>
          <w:szCs w:val="24"/>
          <w:lang w:val="de-DE"/>
        </w:rPr>
        <w:t xml:space="preserve">So </w:t>
      </w:r>
      <w:r w:rsidR="00223E80">
        <w:rPr>
          <w:rFonts w:ascii="Times New Roman" w:hAnsi="Times New Roman" w:cs="Times New Roman"/>
          <w:sz w:val="24"/>
          <w:szCs w:val="24"/>
          <w:lang w:val="de-DE"/>
        </w:rPr>
        <w:t xml:space="preserve">hatte </w:t>
      </w:r>
      <w:r w:rsidR="00F65E27">
        <w:rPr>
          <w:rFonts w:ascii="Times New Roman" w:hAnsi="Times New Roman" w:cs="Times New Roman"/>
          <w:sz w:val="24"/>
          <w:szCs w:val="24"/>
          <w:lang w:val="de-DE"/>
        </w:rPr>
        <w:t xml:space="preserve">Seneca seinen Rückzug aus Rom und der Umgebung Neros </w:t>
      </w:r>
      <w:r w:rsidR="00F425EA">
        <w:rPr>
          <w:rFonts w:ascii="Times New Roman" w:hAnsi="Times New Roman" w:cs="Times New Roman"/>
          <w:sz w:val="24"/>
          <w:szCs w:val="24"/>
          <w:lang w:val="de-DE"/>
        </w:rPr>
        <w:t xml:space="preserve">zwar </w:t>
      </w:r>
      <w:r w:rsidR="00A82877">
        <w:rPr>
          <w:rFonts w:ascii="Times New Roman" w:hAnsi="Times New Roman" w:cs="Times New Roman"/>
          <w:sz w:val="24"/>
          <w:szCs w:val="24"/>
          <w:lang w:val="de-DE"/>
        </w:rPr>
        <w:t>bereits 62 </w:t>
      </w:r>
      <w:r w:rsidR="00A82877"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A82877" w:rsidRPr="00931C0E">
        <w:rPr>
          <w:rFonts w:ascii="Times New Roman" w:hAnsi="Times New Roman" w:cs="Times New Roman"/>
          <w:sz w:val="24"/>
          <w:szCs w:val="24"/>
          <w:lang w:val="de-DE"/>
        </w:rPr>
        <w:t xml:space="preserve">Chr. </w:t>
      </w:r>
      <w:r w:rsidR="008E2289">
        <w:rPr>
          <w:rFonts w:ascii="Times New Roman" w:hAnsi="Times New Roman" w:cs="Times New Roman"/>
          <w:sz w:val="24"/>
          <w:szCs w:val="24"/>
          <w:lang w:val="de-DE"/>
        </w:rPr>
        <w:t>be</w:t>
      </w:r>
      <w:r w:rsidR="00223E80">
        <w:rPr>
          <w:rFonts w:ascii="Times New Roman" w:hAnsi="Times New Roman" w:cs="Times New Roman"/>
          <w:sz w:val="24"/>
          <w:szCs w:val="24"/>
          <w:lang w:val="de-DE"/>
        </w:rPr>
        <w:t>gonnen</w:t>
      </w:r>
      <w:r w:rsidR="00F65E27">
        <w:rPr>
          <w:rFonts w:ascii="Times New Roman" w:hAnsi="Times New Roman" w:cs="Times New Roman"/>
          <w:sz w:val="24"/>
          <w:szCs w:val="24"/>
          <w:lang w:val="de-DE"/>
        </w:rPr>
        <w:t xml:space="preserve">, </w:t>
      </w:r>
      <w:r w:rsidR="002909BA">
        <w:rPr>
          <w:rFonts w:ascii="Times New Roman" w:hAnsi="Times New Roman" w:cs="Times New Roman"/>
          <w:sz w:val="24"/>
          <w:szCs w:val="24"/>
          <w:lang w:val="de-DE"/>
        </w:rPr>
        <w:t>zum Selbst</w:t>
      </w:r>
      <w:r w:rsidR="00223E80">
        <w:rPr>
          <w:rFonts w:ascii="Times New Roman" w:hAnsi="Times New Roman" w:cs="Times New Roman"/>
          <w:sz w:val="24"/>
          <w:szCs w:val="24"/>
          <w:lang w:val="de-DE"/>
        </w:rPr>
        <w:t xml:space="preserve">mord </w:t>
      </w:r>
      <w:r w:rsidR="00755BA8">
        <w:rPr>
          <w:rFonts w:ascii="Times New Roman" w:hAnsi="Times New Roman" w:cs="Times New Roman"/>
          <w:sz w:val="24"/>
          <w:szCs w:val="24"/>
          <w:lang w:val="de-DE"/>
        </w:rPr>
        <w:t xml:space="preserve">ließ </w:t>
      </w:r>
      <w:r w:rsidR="00223E80">
        <w:rPr>
          <w:rFonts w:ascii="Times New Roman" w:hAnsi="Times New Roman" w:cs="Times New Roman"/>
          <w:sz w:val="24"/>
          <w:szCs w:val="24"/>
          <w:lang w:val="de-DE"/>
        </w:rPr>
        <w:t xml:space="preserve">Nero ihn </w:t>
      </w:r>
      <w:r w:rsidR="00F65E27">
        <w:rPr>
          <w:rFonts w:ascii="Times New Roman" w:hAnsi="Times New Roman" w:cs="Times New Roman"/>
          <w:sz w:val="24"/>
          <w:szCs w:val="24"/>
          <w:lang w:val="de-DE"/>
        </w:rPr>
        <w:t xml:space="preserve">jedoch erst </w:t>
      </w:r>
      <w:r w:rsidR="00A82877">
        <w:rPr>
          <w:rFonts w:ascii="Times New Roman" w:hAnsi="Times New Roman" w:cs="Times New Roman"/>
          <w:sz w:val="24"/>
          <w:szCs w:val="24"/>
          <w:lang w:val="de-DE"/>
        </w:rPr>
        <w:t>65 </w:t>
      </w:r>
      <w:r w:rsidR="00A82877"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A82877" w:rsidRPr="00931C0E">
        <w:rPr>
          <w:rFonts w:ascii="Times New Roman" w:hAnsi="Times New Roman" w:cs="Times New Roman"/>
          <w:sz w:val="24"/>
          <w:szCs w:val="24"/>
          <w:lang w:val="de-DE"/>
        </w:rPr>
        <w:t xml:space="preserve">Chr. </w:t>
      </w:r>
      <w:r w:rsidR="00755BA8">
        <w:rPr>
          <w:rFonts w:ascii="Times New Roman" w:hAnsi="Times New Roman" w:cs="Times New Roman"/>
          <w:sz w:val="24"/>
          <w:szCs w:val="24"/>
          <w:lang w:val="de-DE"/>
        </w:rPr>
        <w:t xml:space="preserve">drängen. </w:t>
      </w:r>
      <w:r w:rsidR="00F65E27">
        <w:rPr>
          <w:rFonts w:ascii="Times New Roman" w:hAnsi="Times New Roman" w:cs="Times New Roman"/>
          <w:sz w:val="24"/>
          <w:szCs w:val="24"/>
          <w:lang w:val="de-DE"/>
        </w:rPr>
        <w:t>Die Auseinandersetzungen zwischen Nero und Thrasea Paetus, die mit großartigen Rückzugsgesten seitens des Senators einhergingen, scheinen 59</w:t>
      </w:r>
      <w:r w:rsidR="00A82877">
        <w:rPr>
          <w:rFonts w:ascii="Times New Roman" w:hAnsi="Times New Roman" w:cs="Times New Roman"/>
          <w:sz w:val="24"/>
          <w:szCs w:val="24"/>
          <w:lang w:val="de-DE"/>
        </w:rPr>
        <w:t> </w:t>
      </w:r>
      <w:r w:rsidR="00A82877" w:rsidRPr="00931C0E">
        <w:rPr>
          <w:rFonts w:ascii="Times New Roman" w:hAnsi="Times New Roman" w:cs="Times New Roman"/>
          <w:sz w:val="24"/>
          <w:szCs w:val="24"/>
          <w:lang w:val="de-DE"/>
        </w:rPr>
        <w:t>n.</w:t>
      </w:r>
      <w:r w:rsidR="00A82877">
        <w:rPr>
          <w:rFonts w:ascii="Times New Roman" w:hAnsi="Times New Roman" w:cs="Times New Roman"/>
          <w:sz w:val="24"/>
          <w:szCs w:val="24"/>
          <w:lang w:val="de-DE"/>
        </w:rPr>
        <w:t> </w:t>
      </w:r>
      <w:r w:rsidR="00A82877" w:rsidRPr="00931C0E">
        <w:rPr>
          <w:rFonts w:ascii="Times New Roman" w:hAnsi="Times New Roman" w:cs="Times New Roman"/>
          <w:sz w:val="24"/>
          <w:szCs w:val="24"/>
          <w:lang w:val="de-DE"/>
        </w:rPr>
        <w:t xml:space="preserve">Chr. </w:t>
      </w:r>
      <w:r w:rsidR="00F65E27">
        <w:rPr>
          <w:rFonts w:ascii="Times New Roman" w:hAnsi="Times New Roman" w:cs="Times New Roman"/>
          <w:sz w:val="24"/>
          <w:szCs w:val="24"/>
          <w:lang w:val="de-DE"/>
        </w:rPr>
        <w:t xml:space="preserve">mit der Ermordung von Neros Mutter, der jüngeren </w:t>
      </w:r>
      <w:r w:rsidR="00F65E27">
        <w:rPr>
          <w:rFonts w:ascii="Times New Roman" w:hAnsi="Times New Roman" w:cs="Times New Roman"/>
          <w:sz w:val="24"/>
          <w:szCs w:val="24"/>
          <w:lang w:val="de-DE"/>
        </w:rPr>
        <w:lastRenderedPageBreak/>
        <w:t xml:space="preserve">Agrippina, </w:t>
      </w:r>
      <w:r w:rsidR="008E2289">
        <w:rPr>
          <w:rFonts w:ascii="Times New Roman" w:hAnsi="Times New Roman" w:cs="Times New Roman"/>
          <w:sz w:val="24"/>
          <w:szCs w:val="24"/>
          <w:lang w:val="de-DE"/>
        </w:rPr>
        <w:t xml:space="preserve">ihren Anfang genommen </w:t>
      </w:r>
      <w:r w:rsidR="00F65E27">
        <w:rPr>
          <w:rFonts w:ascii="Times New Roman" w:hAnsi="Times New Roman" w:cs="Times New Roman"/>
          <w:sz w:val="24"/>
          <w:szCs w:val="24"/>
          <w:lang w:val="de-DE"/>
        </w:rPr>
        <w:t xml:space="preserve">zu haben; der Prozess gegen Thrasea und sein Selbstmord ereigneten sich </w:t>
      </w:r>
      <w:r w:rsidR="002909BA">
        <w:rPr>
          <w:rFonts w:ascii="Times New Roman" w:hAnsi="Times New Roman" w:cs="Times New Roman"/>
          <w:sz w:val="24"/>
          <w:szCs w:val="24"/>
          <w:lang w:val="de-DE"/>
        </w:rPr>
        <w:t xml:space="preserve">hingegen </w:t>
      </w:r>
      <w:r w:rsidR="00F65E27">
        <w:rPr>
          <w:rFonts w:ascii="Times New Roman" w:hAnsi="Times New Roman" w:cs="Times New Roman"/>
          <w:sz w:val="24"/>
          <w:szCs w:val="24"/>
          <w:lang w:val="de-DE"/>
        </w:rPr>
        <w:t>erst 66</w:t>
      </w:r>
      <w:r w:rsidR="007369B7">
        <w:rPr>
          <w:rFonts w:ascii="Times New Roman" w:hAnsi="Times New Roman" w:cs="Times New Roman"/>
          <w:sz w:val="24"/>
          <w:szCs w:val="24"/>
          <w:lang w:val="de-DE"/>
        </w:rPr>
        <w:t> </w:t>
      </w:r>
      <w:r w:rsidR="007369B7" w:rsidRPr="00931C0E">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sidR="007369B7" w:rsidRPr="00931C0E">
        <w:rPr>
          <w:rFonts w:ascii="Times New Roman" w:hAnsi="Times New Roman" w:cs="Times New Roman"/>
          <w:sz w:val="24"/>
          <w:szCs w:val="24"/>
          <w:lang w:val="de-DE"/>
        </w:rPr>
        <w:t>Chr.</w:t>
      </w:r>
      <w:r w:rsidR="003A463C">
        <w:rPr>
          <w:rFonts w:ascii="Times New Roman" w:hAnsi="Times New Roman" w:cs="Times New Roman"/>
          <w:sz w:val="24"/>
          <w:szCs w:val="24"/>
          <w:lang w:val="de-DE"/>
        </w:rPr>
        <w:t xml:space="preserve"> </w:t>
      </w:r>
      <w:r w:rsidR="009F3AC9">
        <w:rPr>
          <w:rFonts w:ascii="Times New Roman" w:hAnsi="Times New Roman" w:cs="Times New Roman"/>
          <w:sz w:val="24"/>
          <w:szCs w:val="24"/>
          <w:lang w:val="de-DE"/>
        </w:rPr>
        <w:t xml:space="preserve">Dieser Befund verdeutlicht zweierlei: </w:t>
      </w:r>
      <w:r w:rsidR="007B4301">
        <w:rPr>
          <w:rFonts w:ascii="Times New Roman" w:hAnsi="Times New Roman" w:cs="Times New Roman"/>
          <w:sz w:val="24"/>
          <w:szCs w:val="24"/>
          <w:lang w:val="de-DE"/>
        </w:rPr>
        <w:t xml:space="preserve">Zum einen </w:t>
      </w:r>
      <w:r w:rsidR="0098462F">
        <w:rPr>
          <w:rFonts w:ascii="Times New Roman" w:hAnsi="Times New Roman" w:cs="Times New Roman"/>
          <w:sz w:val="24"/>
          <w:szCs w:val="24"/>
          <w:lang w:val="de-DE"/>
        </w:rPr>
        <w:t xml:space="preserve">zeigt der Fall Senecas und </w:t>
      </w:r>
      <w:r w:rsidR="0098462F" w:rsidRPr="006F1559">
        <w:rPr>
          <w:rFonts w:ascii="Times New Roman" w:hAnsi="Times New Roman" w:cs="Times New Roman"/>
          <w:sz w:val="24"/>
          <w:szCs w:val="24"/>
          <w:lang w:val="de-DE"/>
        </w:rPr>
        <w:t>Thrasea</w:t>
      </w:r>
      <w:r w:rsidR="0098462F">
        <w:rPr>
          <w:rFonts w:ascii="Times New Roman" w:hAnsi="Times New Roman" w:cs="Times New Roman"/>
          <w:sz w:val="24"/>
          <w:szCs w:val="24"/>
          <w:lang w:val="de-DE"/>
        </w:rPr>
        <w:t>s</w:t>
      </w:r>
      <w:r w:rsidR="0098462F" w:rsidRPr="006F1559">
        <w:rPr>
          <w:rFonts w:ascii="Times New Roman" w:hAnsi="Times New Roman" w:cs="Times New Roman"/>
          <w:sz w:val="24"/>
          <w:szCs w:val="24"/>
          <w:lang w:val="de-DE"/>
        </w:rPr>
        <w:t xml:space="preserve"> </w:t>
      </w:r>
      <w:r w:rsidR="0098462F">
        <w:rPr>
          <w:rFonts w:ascii="Times New Roman" w:hAnsi="Times New Roman" w:cs="Times New Roman"/>
          <w:sz w:val="24"/>
          <w:szCs w:val="24"/>
          <w:lang w:val="de-DE"/>
        </w:rPr>
        <w:t xml:space="preserve">noch einmal auf, dass und wie die Beschäftigung mit Kunst, Kultur und besonders </w:t>
      </w:r>
      <w:r w:rsidR="0098462F" w:rsidRPr="006F1559">
        <w:rPr>
          <w:rFonts w:ascii="Times New Roman" w:hAnsi="Times New Roman" w:cs="Times New Roman"/>
          <w:sz w:val="24"/>
          <w:szCs w:val="24"/>
          <w:lang w:val="de-DE"/>
        </w:rPr>
        <w:t>Philoso</w:t>
      </w:r>
      <w:r w:rsidR="0098462F">
        <w:rPr>
          <w:rFonts w:ascii="Times New Roman" w:hAnsi="Times New Roman" w:cs="Times New Roman"/>
          <w:sz w:val="24"/>
          <w:szCs w:val="24"/>
          <w:lang w:val="de-DE"/>
        </w:rPr>
        <w:t xml:space="preserve">phie und </w:t>
      </w:r>
      <w:r w:rsidR="002D6969">
        <w:rPr>
          <w:rFonts w:ascii="Times New Roman" w:hAnsi="Times New Roman" w:cs="Times New Roman"/>
          <w:sz w:val="24"/>
          <w:szCs w:val="24"/>
          <w:lang w:val="de-DE"/>
        </w:rPr>
        <w:t xml:space="preserve">die </w:t>
      </w:r>
      <w:r w:rsidR="0098462F">
        <w:rPr>
          <w:rFonts w:ascii="Times New Roman" w:hAnsi="Times New Roman" w:cs="Times New Roman"/>
          <w:sz w:val="24"/>
          <w:szCs w:val="24"/>
          <w:lang w:val="de-DE"/>
        </w:rPr>
        <w:t xml:space="preserve">damit verbundene lang andauernde Abwesenheit von der </w:t>
      </w:r>
      <w:r w:rsidR="004B37E1">
        <w:rPr>
          <w:rFonts w:ascii="Times New Roman" w:hAnsi="Times New Roman" w:cs="Times New Roman"/>
          <w:sz w:val="24"/>
          <w:szCs w:val="24"/>
          <w:lang w:val="de-DE"/>
        </w:rPr>
        <w:t xml:space="preserve">Stadt </w:t>
      </w:r>
      <w:r w:rsidR="0098462F">
        <w:rPr>
          <w:rFonts w:ascii="Times New Roman" w:hAnsi="Times New Roman" w:cs="Times New Roman"/>
          <w:sz w:val="24"/>
          <w:szCs w:val="24"/>
          <w:lang w:val="de-DE"/>
        </w:rPr>
        <w:t xml:space="preserve">Rom bzw. den Institutionen der </w:t>
      </w:r>
      <w:r w:rsidR="0098462F" w:rsidRPr="0098462F">
        <w:rPr>
          <w:rFonts w:ascii="Times New Roman" w:hAnsi="Times New Roman" w:cs="Times New Roman"/>
          <w:i/>
          <w:sz w:val="24"/>
          <w:szCs w:val="24"/>
          <w:lang w:val="la-Latn"/>
        </w:rPr>
        <w:t>res</w:t>
      </w:r>
      <w:r w:rsidR="0098462F" w:rsidRPr="0098462F">
        <w:rPr>
          <w:rFonts w:ascii="Times New Roman" w:hAnsi="Times New Roman" w:cs="Times New Roman"/>
          <w:sz w:val="24"/>
          <w:szCs w:val="24"/>
          <w:lang w:val="la-Latn"/>
        </w:rPr>
        <w:t xml:space="preserve"> </w:t>
      </w:r>
      <w:r w:rsidR="0098462F" w:rsidRPr="0098462F">
        <w:rPr>
          <w:rFonts w:ascii="Times New Roman" w:hAnsi="Times New Roman" w:cs="Times New Roman"/>
          <w:i/>
          <w:sz w:val="24"/>
          <w:szCs w:val="24"/>
          <w:lang w:val="la-Latn"/>
        </w:rPr>
        <w:t>publica</w:t>
      </w:r>
      <w:r w:rsidR="0098462F">
        <w:rPr>
          <w:rFonts w:ascii="Times New Roman" w:hAnsi="Times New Roman" w:cs="Times New Roman"/>
          <w:sz w:val="24"/>
          <w:szCs w:val="24"/>
          <w:lang w:val="de-DE"/>
        </w:rPr>
        <w:t xml:space="preserve"> </w:t>
      </w:r>
      <w:r w:rsidR="0098462F" w:rsidRPr="006F1559">
        <w:rPr>
          <w:rFonts w:ascii="Times New Roman" w:hAnsi="Times New Roman" w:cs="Times New Roman"/>
          <w:sz w:val="24"/>
          <w:szCs w:val="24"/>
          <w:lang w:val="de-DE"/>
        </w:rPr>
        <w:t xml:space="preserve">als Zeichen in der römischen Politik </w:t>
      </w:r>
      <w:r w:rsidR="0098462F">
        <w:rPr>
          <w:rFonts w:ascii="Times New Roman" w:hAnsi="Times New Roman" w:cs="Times New Roman"/>
          <w:sz w:val="24"/>
          <w:szCs w:val="24"/>
          <w:lang w:val="de-DE"/>
        </w:rPr>
        <w:t>verstanden und gebraucht werden</w:t>
      </w:r>
      <w:r w:rsidR="0098462F" w:rsidRPr="006F1559">
        <w:rPr>
          <w:rFonts w:ascii="Times New Roman" w:hAnsi="Times New Roman" w:cs="Times New Roman"/>
          <w:sz w:val="24"/>
          <w:szCs w:val="24"/>
          <w:lang w:val="de-DE"/>
        </w:rPr>
        <w:t xml:space="preserve"> konnte</w:t>
      </w:r>
      <w:r w:rsidR="00615EA3">
        <w:rPr>
          <w:rFonts w:ascii="Times New Roman" w:hAnsi="Times New Roman" w:cs="Times New Roman"/>
          <w:sz w:val="24"/>
          <w:szCs w:val="24"/>
          <w:lang w:val="de-DE"/>
        </w:rPr>
        <w:t>n</w:t>
      </w:r>
      <w:r w:rsidR="0098462F" w:rsidRPr="006F1559">
        <w:rPr>
          <w:rFonts w:ascii="Times New Roman" w:hAnsi="Times New Roman" w:cs="Times New Roman"/>
          <w:sz w:val="24"/>
          <w:szCs w:val="24"/>
          <w:lang w:val="de-DE"/>
        </w:rPr>
        <w:t>.</w:t>
      </w:r>
      <w:r w:rsidR="0098462F">
        <w:rPr>
          <w:rFonts w:ascii="Times New Roman" w:hAnsi="Times New Roman" w:cs="Times New Roman"/>
          <w:sz w:val="24"/>
          <w:szCs w:val="24"/>
          <w:lang w:val="de-DE"/>
        </w:rPr>
        <w:t xml:space="preserve"> </w:t>
      </w:r>
      <w:r w:rsidR="00CE28D8">
        <w:rPr>
          <w:rFonts w:ascii="Times New Roman" w:hAnsi="Times New Roman" w:cs="Times New Roman"/>
          <w:sz w:val="24"/>
          <w:szCs w:val="24"/>
          <w:lang w:val="de-DE"/>
        </w:rPr>
        <w:t xml:space="preserve">Der Senator </w:t>
      </w:r>
      <w:r w:rsidR="00133706">
        <w:rPr>
          <w:rFonts w:ascii="Times New Roman" w:hAnsi="Times New Roman" w:cs="Times New Roman"/>
          <w:sz w:val="24"/>
          <w:szCs w:val="24"/>
          <w:lang w:val="de-DE"/>
        </w:rPr>
        <w:t xml:space="preserve">Publius </w:t>
      </w:r>
      <w:r w:rsidR="00CE28D8">
        <w:rPr>
          <w:rFonts w:ascii="Times New Roman" w:hAnsi="Times New Roman" w:cs="Times New Roman"/>
          <w:sz w:val="24"/>
          <w:szCs w:val="24"/>
          <w:lang w:val="de-DE"/>
        </w:rPr>
        <w:t xml:space="preserve">Clodius Thrasea Paetus </w:t>
      </w:r>
      <w:r w:rsidR="001222F5" w:rsidRPr="006F1559">
        <w:rPr>
          <w:rFonts w:ascii="Times New Roman" w:hAnsi="Times New Roman" w:cs="Times New Roman"/>
          <w:sz w:val="24"/>
          <w:szCs w:val="24"/>
          <w:lang w:val="de-DE"/>
        </w:rPr>
        <w:t>hatte seine Karriere unter der Herrschaft der Kaiser Claudius und Nero begonnen und fortgesetzt, und vielleicht war er, wie in der Forschung bisweilen diskutiert wird, ein Proteg</w:t>
      </w:r>
      <w:r w:rsidR="00776EED" w:rsidRPr="006F1559">
        <w:rPr>
          <w:rFonts w:ascii="Times New Roman" w:hAnsi="Times New Roman" w:cs="Times New Roman"/>
          <w:sz w:val="24"/>
          <w:szCs w:val="24"/>
          <w:lang w:val="de-DE"/>
        </w:rPr>
        <w:t>é</w:t>
      </w:r>
      <w:r w:rsidR="007369B7">
        <w:rPr>
          <w:rFonts w:ascii="Times New Roman" w:hAnsi="Times New Roman" w:cs="Times New Roman"/>
          <w:sz w:val="24"/>
          <w:szCs w:val="24"/>
          <w:lang w:val="de-DE"/>
        </w:rPr>
        <w:t xml:space="preserve"> Senecas. Im Jahre 56 </w:t>
      </w:r>
      <w:r w:rsidR="001222F5" w:rsidRPr="006F1559">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sidR="001222F5" w:rsidRPr="006F1559">
        <w:rPr>
          <w:rFonts w:ascii="Times New Roman" w:hAnsi="Times New Roman" w:cs="Times New Roman"/>
          <w:sz w:val="24"/>
          <w:szCs w:val="24"/>
          <w:lang w:val="de-DE"/>
        </w:rPr>
        <w:t xml:space="preserve">Chr. wurde Thrasea zum Konsul ernannt, doch </w:t>
      </w:r>
      <w:r w:rsidR="0037314E">
        <w:rPr>
          <w:rFonts w:ascii="Times New Roman" w:hAnsi="Times New Roman" w:cs="Times New Roman"/>
          <w:sz w:val="24"/>
          <w:szCs w:val="24"/>
          <w:lang w:val="de-DE"/>
        </w:rPr>
        <w:t xml:space="preserve">geriet </w:t>
      </w:r>
      <w:r w:rsidR="0037314E" w:rsidRPr="006F1559">
        <w:rPr>
          <w:rFonts w:ascii="Times New Roman" w:hAnsi="Times New Roman" w:cs="Times New Roman"/>
          <w:sz w:val="24"/>
          <w:szCs w:val="24"/>
          <w:lang w:val="de-DE"/>
        </w:rPr>
        <w:t>er</w:t>
      </w:r>
      <w:r w:rsidR="00750DFA">
        <w:rPr>
          <w:rFonts w:ascii="Times New Roman" w:hAnsi="Times New Roman" w:cs="Times New Roman"/>
          <w:sz w:val="24"/>
          <w:szCs w:val="24"/>
          <w:lang w:val="de-DE"/>
        </w:rPr>
        <w:t>, wie schon erwähnt,</w:t>
      </w:r>
      <w:r w:rsidR="0037314E" w:rsidRPr="006F1559">
        <w:rPr>
          <w:rFonts w:ascii="Times New Roman" w:hAnsi="Times New Roman" w:cs="Times New Roman"/>
          <w:sz w:val="24"/>
          <w:szCs w:val="24"/>
          <w:lang w:val="de-DE"/>
        </w:rPr>
        <w:t xml:space="preserve"> </w:t>
      </w:r>
      <w:r w:rsidR="001222F5" w:rsidRPr="006F1559">
        <w:rPr>
          <w:rFonts w:ascii="Times New Roman" w:hAnsi="Times New Roman" w:cs="Times New Roman"/>
          <w:sz w:val="24"/>
          <w:szCs w:val="24"/>
          <w:lang w:val="de-DE"/>
        </w:rPr>
        <w:t xml:space="preserve">nach der Ermordung </w:t>
      </w:r>
      <w:r w:rsidR="00750DFA">
        <w:rPr>
          <w:rFonts w:ascii="Times New Roman" w:hAnsi="Times New Roman" w:cs="Times New Roman"/>
          <w:sz w:val="24"/>
          <w:szCs w:val="24"/>
          <w:lang w:val="de-DE"/>
        </w:rPr>
        <w:t>Agrippinas</w:t>
      </w:r>
      <w:r w:rsidR="001222F5" w:rsidRPr="006F1559">
        <w:rPr>
          <w:rFonts w:ascii="Times New Roman" w:hAnsi="Times New Roman" w:cs="Times New Roman"/>
          <w:sz w:val="24"/>
          <w:szCs w:val="24"/>
          <w:lang w:val="de-DE"/>
        </w:rPr>
        <w:t xml:space="preserve"> zunehmend in Konflikt mit Nero und demonstrierte dies auch offen</w:t>
      </w:r>
      <w:r w:rsidR="000A0828">
        <w:rPr>
          <w:rFonts w:ascii="Times New Roman" w:hAnsi="Times New Roman" w:cs="Times New Roman"/>
          <w:sz w:val="24"/>
          <w:szCs w:val="24"/>
          <w:lang w:val="de-DE"/>
        </w:rPr>
        <w:t>. D</w:t>
      </w:r>
      <w:r w:rsidR="00CE358D">
        <w:rPr>
          <w:rFonts w:ascii="Times New Roman" w:hAnsi="Times New Roman" w:cs="Times New Roman"/>
          <w:sz w:val="24"/>
          <w:szCs w:val="24"/>
          <w:lang w:val="de-DE"/>
        </w:rPr>
        <w:t xml:space="preserve">azu verwendete er </w:t>
      </w:r>
      <w:r w:rsidR="00F34BD5">
        <w:rPr>
          <w:rFonts w:ascii="Times New Roman" w:hAnsi="Times New Roman" w:cs="Times New Roman"/>
          <w:sz w:val="24"/>
          <w:szCs w:val="24"/>
          <w:lang w:val="de-DE"/>
        </w:rPr>
        <w:t xml:space="preserve">unter anderem Rückzugsgesten, die </w:t>
      </w:r>
      <w:r w:rsidR="00CE28D8" w:rsidRPr="00CE358D">
        <w:rPr>
          <w:rFonts w:ascii="Times New Roman" w:hAnsi="Times New Roman" w:cs="Times New Roman"/>
          <w:sz w:val="24"/>
          <w:szCs w:val="24"/>
          <w:lang w:val="de-DE"/>
        </w:rPr>
        <w:t xml:space="preserve">vor diesem Hintergrund bewertet werden </w:t>
      </w:r>
      <w:r w:rsidR="00F34BD5" w:rsidRPr="00CE358D">
        <w:rPr>
          <w:rFonts w:ascii="Times New Roman" w:hAnsi="Times New Roman" w:cs="Times New Roman"/>
          <w:sz w:val="24"/>
          <w:szCs w:val="24"/>
          <w:lang w:val="de-DE"/>
        </w:rPr>
        <w:t xml:space="preserve">müssen </w:t>
      </w:r>
      <w:r w:rsidR="00CE28D8" w:rsidRPr="00CE358D">
        <w:rPr>
          <w:rFonts w:ascii="Times New Roman" w:hAnsi="Times New Roman" w:cs="Times New Roman"/>
          <w:sz w:val="24"/>
          <w:szCs w:val="24"/>
          <w:lang w:val="de-DE"/>
        </w:rPr>
        <w:t xml:space="preserve">– wie auch der Unmut Neros, dessen Autorität </w:t>
      </w:r>
      <w:r w:rsidR="00F34BD5" w:rsidRPr="00CE358D">
        <w:rPr>
          <w:rFonts w:ascii="Times New Roman" w:hAnsi="Times New Roman" w:cs="Times New Roman"/>
          <w:sz w:val="24"/>
          <w:szCs w:val="24"/>
          <w:lang w:val="de-DE"/>
        </w:rPr>
        <w:t xml:space="preserve">Thrasea </w:t>
      </w:r>
      <w:r w:rsidR="00CE28D8" w:rsidRPr="00CE358D">
        <w:rPr>
          <w:rFonts w:ascii="Times New Roman" w:hAnsi="Times New Roman" w:cs="Times New Roman"/>
          <w:sz w:val="24"/>
          <w:szCs w:val="24"/>
          <w:lang w:val="de-DE"/>
        </w:rPr>
        <w:t xml:space="preserve">offensichtlich bei mehr als einer Gelegenheit </w:t>
      </w:r>
      <w:r w:rsidR="000B202F">
        <w:rPr>
          <w:rFonts w:ascii="Times New Roman" w:hAnsi="Times New Roman" w:cs="Times New Roman"/>
          <w:sz w:val="24"/>
          <w:szCs w:val="24"/>
          <w:lang w:val="de-DE"/>
        </w:rPr>
        <w:t>infrage</w:t>
      </w:r>
      <w:r w:rsidR="00CE28D8" w:rsidRPr="00CE358D">
        <w:rPr>
          <w:rFonts w:ascii="Times New Roman" w:hAnsi="Times New Roman" w:cs="Times New Roman"/>
          <w:sz w:val="24"/>
          <w:szCs w:val="24"/>
          <w:lang w:val="de-DE"/>
        </w:rPr>
        <w:t xml:space="preserve"> gestellt hatte.</w:t>
      </w:r>
      <w:r w:rsidR="009F3AC9">
        <w:rPr>
          <w:rFonts w:ascii="Times New Roman" w:hAnsi="Times New Roman" w:cs="Times New Roman"/>
          <w:sz w:val="24"/>
          <w:szCs w:val="24"/>
          <w:lang w:val="de-DE"/>
        </w:rPr>
        <w:t xml:space="preserve"> </w:t>
      </w:r>
      <w:r w:rsidR="00F34BD5" w:rsidRPr="00CE358D">
        <w:rPr>
          <w:rFonts w:ascii="Times New Roman" w:hAnsi="Times New Roman" w:cs="Times New Roman"/>
          <w:sz w:val="24"/>
          <w:szCs w:val="24"/>
          <w:lang w:val="de-DE"/>
        </w:rPr>
        <w:t>Für den Kaiser endgültig nicht mehr tragbar wurde</w:t>
      </w:r>
      <w:r w:rsidR="00CE358D">
        <w:rPr>
          <w:rFonts w:ascii="Times New Roman" w:hAnsi="Times New Roman" w:cs="Times New Roman"/>
          <w:sz w:val="24"/>
          <w:szCs w:val="24"/>
          <w:lang w:val="de-DE"/>
        </w:rPr>
        <w:t>n</w:t>
      </w:r>
      <w:r w:rsidR="00F34BD5" w:rsidRPr="00CE358D">
        <w:rPr>
          <w:rFonts w:ascii="Times New Roman" w:hAnsi="Times New Roman" w:cs="Times New Roman"/>
          <w:sz w:val="24"/>
          <w:szCs w:val="24"/>
          <w:lang w:val="de-DE"/>
        </w:rPr>
        <w:t xml:space="preserve"> Thrasea </w:t>
      </w:r>
      <w:r w:rsidR="00CE358D">
        <w:rPr>
          <w:rFonts w:ascii="Times New Roman" w:hAnsi="Times New Roman" w:cs="Times New Roman"/>
          <w:sz w:val="24"/>
          <w:szCs w:val="24"/>
          <w:lang w:val="de-DE"/>
        </w:rPr>
        <w:t xml:space="preserve">und Seneca </w:t>
      </w:r>
      <w:r w:rsidR="00386C7C">
        <w:rPr>
          <w:rFonts w:ascii="Times New Roman" w:hAnsi="Times New Roman" w:cs="Times New Roman"/>
          <w:sz w:val="24"/>
          <w:szCs w:val="24"/>
          <w:lang w:val="de-DE"/>
        </w:rPr>
        <w:t xml:space="preserve">jedoch erst </w:t>
      </w:r>
      <w:r w:rsidR="00F34BD5" w:rsidRPr="00CE358D">
        <w:rPr>
          <w:rFonts w:ascii="Times New Roman" w:hAnsi="Times New Roman" w:cs="Times New Roman"/>
          <w:sz w:val="24"/>
          <w:szCs w:val="24"/>
          <w:lang w:val="de-DE"/>
        </w:rPr>
        <w:t>nach der</w:t>
      </w:r>
      <w:r w:rsidR="00F34BD5">
        <w:rPr>
          <w:rFonts w:ascii="Times New Roman" w:hAnsi="Times New Roman" w:cs="Times New Roman"/>
          <w:sz w:val="24"/>
          <w:szCs w:val="24"/>
          <w:lang w:val="de-DE"/>
        </w:rPr>
        <w:t xml:space="preserve"> Pisonischen Verschwörung</w:t>
      </w:r>
      <w:r w:rsidR="00CE358D">
        <w:rPr>
          <w:rFonts w:ascii="Times New Roman" w:hAnsi="Times New Roman" w:cs="Times New Roman"/>
          <w:sz w:val="24"/>
          <w:szCs w:val="24"/>
          <w:lang w:val="de-DE"/>
        </w:rPr>
        <w:t xml:space="preserve">. </w:t>
      </w:r>
      <w:r w:rsidR="009F3AC9">
        <w:rPr>
          <w:rFonts w:ascii="Times New Roman" w:hAnsi="Times New Roman" w:cs="Times New Roman"/>
          <w:sz w:val="24"/>
          <w:szCs w:val="24"/>
          <w:lang w:val="de-DE"/>
        </w:rPr>
        <w:t xml:space="preserve">Dabei </w:t>
      </w:r>
      <w:r w:rsidR="00CE358D">
        <w:rPr>
          <w:rFonts w:ascii="Times New Roman" w:hAnsi="Times New Roman" w:cs="Times New Roman"/>
          <w:sz w:val="24"/>
          <w:szCs w:val="24"/>
          <w:lang w:val="de-DE"/>
        </w:rPr>
        <w:t xml:space="preserve">ist unklar, ob </w:t>
      </w:r>
      <w:r w:rsidR="00412F02">
        <w:rPr>
          <w:rFonts w:ascii="Times New Roman" w:hAnsi="Times New Roman" w:cs="Times New Roman"/>
          <w:sz w:val="24"/>
          <w:szCs w:val="24"/>
          <w:lang w:val="de-DE"/>
        </w:rPr>
        <w:t xml:space="preserve">die beiden </w:t>
      </w:r>
      <w:r w:rsidR="00CE358D">
        <w:rPr>
          <w:rFonts w:ascii="Times New Roman" w:hAnsi="Times New Roman" w:cs="Times New Roman"/>
          <w:sz w:val="24"/>
          <w:szCs w:val="24"/>
          <w:lang w:val="de-DE"/>
        </w:rPr>
        <w:t>tatsächlich an dieser Erhebung beteiligt waren – und zumindest Seneca wurde dies ausdrücklich nachgesagt –</w:t>
      </w:r>
      <w:r w:rsidR="00412F02">
        <w:rPr>
          <w:rStyle w:val="Funotenzeichen"/>
          <w:rFonts w:ascii="Times New Roman" w:hAnsi="Times New Roman" w:cs="Times New Roman"/>
          <w:sz w:val="24"/>
          <w:szCs w:val="24"/>
          <w:lang w:val="de-DE"/>
        </w:rPr>
        <w:footnoteReference w:id="194"/>
      </w:r>
      <w:r w:rsidR="00CE358D">
        <w:rPr>
          <w:rFonts w:ascii="Times New Roman" w:hAnsi="Times New Roman" w:cs="Times New Roman"/>
          <w:sz w:val="24"/>
          <w:szCs w:val="24"/>
          <w:lang w:val="de-DE"/>
        </w:rPr>
        <w:t xml:space="preserve"> </w:t>
      </w:r>
      <w:r w:rsidR="00F34BD5">
        <w:rPr>
          <w:rFonts w:ascii="Times New Roman" w:hAnsi="Times New Roman" w:cs="Times New Roman"/>
          <w:sz w:val="24"/>
          <w:szCs w:val="24"/>
          <w:lang w:val="de-DE"/>
        </w:rPr>
        <w:t>oder ob ihn</w:t>
      </w:r>
      <w:r w:rsidR="00CE358D">
        <w:rPr>
          <w:rFonts w:ascii="Times New Roman" w:hAnsi="Times New Roman" w:cs="Times New Roman"/>
          <w:sz w:val="24"/>
          <w:szCs w:val="24"/>
          <w:lang w:val="de-DE"/>
        </w:rPr>
        <w:t>en</w:t>
      </w:r>
      <w:r w:rsidR="00F34BD5">
        <w:rPr>
          <w:rFonts w:ascii="Times New Roman" w:hAnsi="Times New Roman" w:cs="Times New Roman"/>
          <w:sz w:val="24"/>
          <w:szCs w:val="24"/>
          <w:lang w:val="de-DE"/>
        </w:rPr>
        <w:t xml:space="preserve"> eine Eigenschaft</w:t>
      </w:r>
      <w:r w:rsidR="00AE1F7C">
        <w:rPr>
          <w:rFonts w:ascii="Times New Roman" w:hAnsi="Times New Roman" w:cs="Times New Roman"/>
          <w:sz w:val="24"/>
          <w:szCs w:val="24"/>
          <w:lang w:val="de-DE"/>
        </w:rPr>
        <w:t xml:space="preserve"> zum Verhängnis wurde</w:t>
      </w:r>
      <w:r w:rsidR="00F34BD5">
        <w:rPr>
          <w:rFonts w:ascii="Times New Roman" w:hAnsi="Times New Roman" w:cs="Times New Roman"/>
          <w:sz w:val="24"/>
          <w:szCs w:val="24"/>
          <w:lang w:val="de-DE"/>
        </w:rPr>
        <w:t xml:space="preserve">, die </w:t>
      </w:r>
      <w:r w:rsidR="00CE358D">
        <w:rPr>
          <w:rFonts w:ascii="Times New Roman" w:hAnsi="Times New Roman" w:cs="Times New Roman"/>
          <w:sz w:val="24"/>
          <w:szCs w:val="24"/>
          <w:lang w:val="de-DE"/>
        </w:rPr>
        <w:t xml:space="preserve">sie </w:t>
      </w:r>
      <w:r w:rsidR="00F34BD5">
        <w:rPr>
          <w:rFonts w:ascii="Times New Roman" w:hAnsi="Times New Roman" w:cs="Times New Roman"/>
          <w:sz w:val="24"/>
          <w:szCs w:val="24"/>
          <w:lang w:val="de-DE"/>
        </w:rPr>
        <w:t>mit den Verschwörern</w:t>
      </w:r>
      <w:r w:rsidR="00AE1F7C">
        <w:rPr>
          <w:rFonts w:ascii="Times New Roman" w:hAnsi="Times New Roman" w:cs="Times New Roman"/>
          <w:sz w:val="24"/>
          <w:szCs w:val="24"/>
          <w:lang w:val="de-DE"/>
        </w:rPr>
        <w:t xml:space="preserve"> verband</w:t>
      </w:r>
      <w:r w:rsidR="00F34BD5">
        <w:rPr>
          <w:rFonts w:ascii="Times New Roman" w:hAnsi="Times New Roman" w:cs="Times New Roman"/>
          <w:sz w:val="24"/>
          <w:szCs w:val="24"/>
          <w:lang w:val="de-DE"/>
        </w:rPr>
        <w:t xml:space="preserve">: </w:t>
      </w:r>
      <w:r w:rsidR="001222F5" w:rsidRPr="006F1559">
        <w:rPr>
          <w:rFonts w:ascii="Times New Roman" w:hAnsi="Times New Roman" w:cs="Times New Roman"/>
          <w:sz w:val="24"/>
          <w:szCs w:val="24"/>
          <w:lang w:val="de-DE"/>
        </w:rPr>
        <w:t>Seneca</w:t>
      </w:r>
      <w:r w:rsidR="00F34BD5">
        <w:rPr>
          <w:rFonts w:ascii="Times New Roman" w:hAnsi="Times New Roman" w:cs="Times New Roman"/>
          <w:sz w:val="24"/>
          <w:szCs w:val="24"/>
          <w:lang w:val="de-DE"/>
        </w:rPr>
        <w:t xml:space="preserve"> </w:t>
      </w:r>
      <w:r w:rsidR="00CE358D">
        <w:rPr>
          <w:rFonts w:ascii="Times New Roman" w:hAnsi="Times New Roman" w:cs="Times New Roman"/>
          <w:sz w:val="24"/>
          <w:szCs w:val="24"/>
          <w:lang w:val="de-DE"/>
        </w:rPr>
        <w:t xml:space="preserve">und </w:t>
      </w:r>
      <w:r w:rsidR="001222F5" w:rsidRPr="006F1559">
        <w:rPr>
          <w:rFonts w:ascii="Times New Roman" w:hAnsi="Times New Roman" w:cs="Times New Roman"/>
          <w:sz w:val="24"/>
          <w:szCs w:val="24"/>
          <w:lang w:val="de-DE"/>
        </w:rPr>
        <w:t xml:space="preserve">Thrasea </w:t>
      </w:r>
      <w:r w:rsidR="00CE358D">
        <w:rPr>
          <w:rFonts w:ascii="Times New Roman" w:hAnsi="Times New Roman" w:cs="Times New Roman"/>
          <w:sz w:val="24"/>
          <w:szCs w:val="24"/>
          <w:lang w:val="de-DE"/>
        </w:rPr>
        <w:t xml:space="preserve">werden </w:t>
      </w:r>
      <w:r w:rsidR="001222F5" w:rsidRPr="006F1559">
        <w:rPr>
          <w:rFonts w:ascii="Times New Roman" w:hAnsi="Times New Roman" w:cs="Times New Roman"/>
          <w:sz w:val="24"/>
          <w:szCs w:val="24"/>
          <w:lang w:val="de-DE"/>
        </w:rPr>
        <w:t xml:space="preserve">als </w:t>
      </w:r>
      <w:r w:rsidR="00F425EA">
        <w:rPr>
          <w:rFonts w:ascii="Times New Roman" w:hAnsi="Times New Roman" w:cs="Times New Roman"/>
          <w:sz w:val="24"/>
          <w:szCs w:val="24"/>
          <w:lang w:val="de-DE"/>
        </w:rPr>
        <w:t xml:space="preserve">wichtige </w:t>
      </w:r>
      <w:r w:rsidR="001222F5" w:rsidRPr="006F1559">
        <w:rPr>
          <w:rFonts w:ascii="Times New Roman" w:hAnsi="Times New Roman" w:cs="Times New Roman"/>
          <w:sz w:val="24"/>
          <w:szCs w:val="24"/>
          <w:lang w:val="de-DE"/>
        </w:rPr>
        <w:t>Exponent</w:t>
      </w:r>
      <w:r w:rsidR="00CE358D">
        <w:rPr>
          <w:rFonts w:ascii="Times New Roman" w:hAnsi="Times New Roman" w:cs="Times New Roman"/>
          <w:sz w:val="24"/>
          <w:szCs w:val="24"/>
          <w:lang w:val="de-DE"/>
        </w:rPr>
        <w:t>en</w:t>
      </w:r>
      <w:r w:rsidR="001222F5" w:rsidRPr="006F1559">
        <w:rPr>
          <w:rFonts w:ascii="Times New Roman" w:hAnsi="Times New Roman" w:cs="Times New Roman"/>
          <w:sz w:val="24"/>
          <w:szCs w:val="24"/>
          <w:lang w:val="de-DE"/>
        </w:rPr>
        <w:t xml:space="preserve"> der Stoa be</w:t>
      </w:r>
      <w:r w:rsidR="00F425EA">
        <w:rPr>
          <w:rFonts w:ascii="Times New Roman" w:hAnsi="Times New Roman" w:cs="Times New Roman"/>
          <w:sz w:val="24"/>
          <w:szCs w:val="24"/>
          <w:lang w:val="de-DE"/>
        </w:rPr>
        <w:t>schrieben</w:t>
      </w:r>
      <w:r w:rsidR="00223E80">
        <w:rPr>
          <w:rFonts w:ascii="Times New Roman" w:hAnsi="Times New Roman" w:cs="Times New Roman"/>
          <w:sz w:val="24"/>
          <w:szCs w:val="24"/>
          <w:lang w:val="de-DE"/>
        </w:rPr>
        <w:t xml:space="preserve">, diese </w:t>
      </w:r>
      <w:r w:rsidR="00AE1F7C">
        <w:rPr>
          <w:rFonts w:ascii="Times New Roman" w:hAnsi="Times New Roman" w:cs="Times New Roman"/>
          <w:sz w:val="24"/>
          <w:szCs w:val="24"/>
          <w:lang w:val="de-DE"/>
        </w:rPr>
        <w:t xml:space="preserve">kulturelle </w:t>
      </w:r>
      <w:r w:rsidR="00223E80">
        <w:rPr>
          <w:rFonts w:ascii="Times New Roman" w:hAnsi="Times New Roman" w:cs="Times New Roman"/>
          <w:sz w:val="24"/>
          <w:szCs w:val="24"/>
          <w:lang w:val="de-DE"/>
        </w:rPr>
        <w:t xml:space="preserve">Beschäftigung </w:t>
      </w:r>
      <w:r w:rsidR="00AE1F7C">
        <w:rPr>
          <w:rFonts w:ascii="Times New Roman" w:hAnsi="Times New Roman" w:cs="Times New Roman"/>
          <w:sz w:val="24"/>
          <w:szCs w:val="24"/>
          <w:lang w:val="de-DE"/>
        </w:rPr>
        <w:t xml:space="preserve">stellte wiederum ein Bindeglied </w:t>
      </w:r>
      <w:r w:rsidR="00CB48A5">
        <w:rPr>
          <w:rFonts w:ascii="Times New Roman" w:hAnsi="Times New Roman" w:cs="Times New Roman"/>
          <w:sz w:val="24"/>
          <w:szCs w:val="24"/>
          <w:lang w:val="de-DE"/>
        </w:rPr>
        <w:t xml:space="preserve">zum Umfeld des </w:t>
      </w:r>
      <w:r w:rsidR="00133706">
        <w:rPr>
          <w:rFonts w:ascii="Times New Roman" w:hAnsi="Times New Roman" w:cs="Times New Roman"/>
          <w:sz w:val="24"/>
          <w:szCs w:val="24"/>
          <w:lang w:val="de-DE"/>
        </w:rPr>
        <w:t xml:space="preserve">Gaius </w:t>
      </w:r>
      <w:r w:rsidR="00CB48A5">
        <w:rPr>
          <w:rFonts w:ascii="Times New Roman" w:hAnsi="Times New Roman" w:cs="Times New Roman"/>
          <w:sz w:val="24"/>
          <w:szCs w:val="24"/>
          <w:lang w:val="de-DE"/>
        </w:rPr>
        <w:t>Calpurnius Piso</w:t>
      </w:r>
      <w:r w:rsidR="00AE1F7C">
        <w:rPr>
          <w:rFonts w:ascii="Times New Roman" w:hAnsi="Times New Roman" w:cs="Times New Roman"/>
          <w:sz w:val="24"/>
          <w:szCs w:val="24"/>
          <w:lang w:val="de-DE"/>
        </w:rPr>
        <w:t xml:space="preserve"> dar. Die</w:t>
      </w:r>
      <w:r w:rsidR="00CB48A5">
        <w:rPr>
          <w:rFonts w:ascii="Times New Roman" w:hAnsi="Times New Roman" w:cs="Times New Roman"/>
          <w:sz w:val="24"/>
          <w:szCs w:val="24"/>
          <w:lang w:val="de-DE"/>
        </w:rPr>
        <w:t xml:space="preserve"> </w:t>
      </w:r>
      <w:r w:rsidR="00AE1F7C">
        <w:rPr>
          <w:rFonts w:ascii="Times New Roman" w:hAnsi="Times New Roman" w:cs="Times New Roman"/>
          <w:sz w:val="24"/>
          <w:szCs w:val="24"/>
          <w:lang w:val="de-DE"/>
        </w:rPr>
        <w:t xml:space="preserve">Gallionsfigur </w:t>
      </w:r>
      <w:r w:rsidR="00CB48A5">
        <w:rPr>
          <w:rFonts w:ascii="Times New Roman" w:hAnsi="Times New Roman" w:cs="Times New Roman"/>
          <w:sz w:val="24"/>
          <w:szCs w:val="24"/>
          <w:lang w:val="de-DE"/>
        </w:rPr>
        <w:t>der Verschwö</w:t>
      </w:r>
      <w:r w:rsidR="007369B7">
        <w:rPr>
          <w:rFonts w:ascii="Times New Roman" w:hAnsi="Times New Roman" w:cs="Times New Roman"/>
          <w:sz w:val="24"/>
          <w:szCs w:val="24"/>
          <w:lang w:val="de-DE"/>
        </w:rPr>
        <w:t>rung von 65 </w:t>
      </w:r>
      <w:r w:rsidR="00AE1F7C">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sidR="00AE1F7C">
        <w:rPr>
          <w:rFonts w:ascii="Times New Roman" w:hAnsi="Times New Roman" w:cs="Times New Roman"/>
          <w:sz w:val="24"/>
          <w:szCs w:val="24"/>
          <w:lang w:val="de-DE"/>
        </w:rPr>
        <w:t>Chr. w</w:t>
      </w:r>
      <w:r w:rsidR="00CB48A5">
        <w:rPr>
          <w:rFonts w:ascii="Times New Roman" w:hAnsi="Times New Roman" w:cs="Times New Roman"/>
          <w:sz w:val="24"/>
          <w:szCs w:val="24"/>
          <w:lang w:val="de-DE"/>
        </w:rPr>
        <w:t xml:space="preserve">ar </w:t>
      </w:r>
      <w:r w:rsidR="00AE1F7C">
        <w:rPr>
          <w:rFonts w:ascii="Times New Roman" w:hAnsi="Times New Roman" w:cs="Times New Roman"/>
          <w:sz w:val="24"/>
          <w:szCs w:val="24"/>
          <w:lang w:val="de-DE"/>
        </w:rPr>
        <w:t>ein re</w:t>
      </w:r>
      <w:r w:rsidR="00CB48A5">
        <w:rPr>
          <w:rFonts w:ascii="Times New Roman" w:hAnsi="Times New Roman" w:cs="Times New Roman"/>
          <w:sz w:val="24"/>
          <w:szCs w:val="24"/>
          <w:lang w:val="de-DE"/>
        </w:rPr>
        <w:t>icher</w:t>
      </w:r>
      <w:r w:rsidR="00ED32AD">
        <w:rPr>
          <w:rFonts w:ascii="Times New Roman" w:hAnsi="Times New Roman" w:cs="Times New Roman"/>
          <w:sz w:val="24"/>
          <w:szCs w:val="24"/>
          <w:lang w:val="de-DE"/>
        </w:rPr>
        <w:t xml:space="preserve"> und</w:t>
      </w:r>
      <w:r w:rsidR="00CB48A5">
        <w:rPr>
          <w:rFonts w:ascii="Times New Roman" w:hAnsi="Times New Roman" w:cs="Times New Roman"/>
          <w:sz w:val="24"/>
          <w:szCs w:val="24"/>
          <w:lang w:val="de-DE"/>
        </w:rPr>
        <w:t xml:space="preserve"> angesehener </w:t>
      </w:r>
      <w:r w:rsidR="00AE1F7C">
        <w:rPr>
          <w:rFonts w:ascii="Times New Roman" w:hAnsi="Times New Roman" w:cs="Times New Roman"/>
          <w:sz w:val="24"/>
          <w:szCs w:val="24"/>
          <w:lang w:val="de-DE"/>
        </w:rPr>
        <w:t>ehemaliger Konsul</w:t>
      </w:r>
      <w:r w:rsidR="00CB48A5">
        <w:rPr>
          <w:rFonts w:ascii="Times New Roman" w:hAnsi="Times New Roman" w:cs="Times New Roman"/>
          <w:sz w:val="24"/>
          <w:szCs w:val="24"/>
          <w:lang w:val="de-DE"/>
        </w:rPr>
        <w:t xml:space="preserve">, </w:t>
      </w:r>
      <w:r w:rsidR="00ED32AD">
        <w:rPr>
          <w:rFonts w:ascii="Times New Roman" w:hAnsi="Times New Roman" w:cs="Times New Roman"/>
          <w:sz w:val="24"/>
          <w:szCs w:val="24"/>
          <w:lang w:val="de-DE"/>
        </w:rPr>
        <w:t xml:space="preserve">der jedoch seit seinem Konsulat keinen Ehrgeiz mehr gezeigt haben soll, sich um Ämter und eine Karriere im traditionellen Sinne zu bemühen. </w:t>
      </w:r>
      <w:r w:rsidR="00CE358D">
        <w:rPr>
          <w:rFonts w:ascii="Times New Roman" w:hAnsi="Times New Roman" w:cs="Times New Roman"/>
          <w:sz w:val="24"/>
          <w:szCs w:val="24"/>
          <w:lang w:val="de-DE"/>
        </w:rPr>
        <w:t xml:space="preserve">Hingegen hatte sich </w:t>
      </w:r>
      <w:r w:rsidR="00AE1F7C">
        <w:rPr>
          <w:rFonts w:ascii="Times New Roman" w:hAnsi="Times New Roman" w:cs="Times New Roman"/>
          <w:sz w:val="24"/>
          <w:szCs w:val="24"/>
          <w:lang w:val="de-DE"/>
        </w:rPr>
        <w:t xml:space="preserve">Piso, durchaus in Konkurrenz zu Kaiser Nero, </w:t>
      </w:r>
      <w:r w:rsidR="008A0CD2">
        <w:rPr>
          <w:rFonts w:ascii="Times New Roman" w:hAnsi="Times New Roman" w:cs="Times New Roman"/>
          <w:sz w:val="24"/>
          <w:szCs w:val="24"/>
          <w:lang w:val="de-DE"/>
        </w:rPr>
        <w:t>als Förderer der Künste hervor</w:t>
      </w:r>
      <w:r w:rsidR="00CE358D">
        <w:rPr>
          <w:rFonts w:ascii="Times New Roman" w:hAnsi="Times New Roman" w:cs="Times New Roman"/>
          <w:sz w:val="24"/>
          <w:szCs w:val="24"/>
          <w:lang w:val="de-DE"/>
        </w:rPr>
        <w:t xml:space="preserve">getan und </w:t>
      </w:r>
      <w:r w:rsidR="00CB48A5">
        <w:rPr>
          <w:rFonts w:ascii="Times New Roman" w:hAnsi="Times New Roman" w:cs="Times New Roman"/>
          <w:sz w:val="24"/>
          <w:szCs w:val="24"/>
          <w:lang w:val="de-DE"/>
        </w:rPr>
        <w:t xml:space="preserve">einen </w:t>
      </w:r>
      <w:r w:rsidR="00AE1F7C">
        <w:rPr>
          <w:rFonts w:ascii="Times New Roman" w:hAnsi="Times New Roman" w:cs="Times New Roman"/>
          <w:sz w:val="24"/>
          <w:szCs w:val="24"/>
          <w:lang w:val="de-DE"/>
        </w:rPr>
        <w:t>K</w:t>
      </w:r>
      <w:r w:rsidR="00CB48A5">
        <w:rPr>
          <w:rFonts w:ascii="Times New Roman" w:hAnsi="Times New Roman" w:cs="Times New Roman"/>
          <w:sz w:val="24"/>
          <w:szCs w:val="24"/>
          <w:lang w:val="de-DE"/>
        </w:rPr>
        <w:t xml:space="preserve">reis </w:t>
      </w:r>
      <w:r w:rsidR="00AE1F7C">
        <w:rPr>
          <w:rFonts w:ascii="Times New Roman" w:hAnsi="Times New Roman" w:cs="Times New Roman"/>
          <w:sz w:val="24"/>
          <w:szCs w:val="24"/>
          <w:lang w:val="de-DE"/>
        </w:rPr>
        <w:t>namhafter Persönlichkeiten</w:t>
      </w:r>
      <w:r w:rsidR="00CE358D">
        <w:rPr>
          <w:rFonts w:ascii="Times New Roman" w:hAnsi="Times New Roman" w:cs="Times New Roman"/>
          <w:sz w:val="24"/>
          <w:szCs w:val="24"/>
          <w:lang w:val="de-DE"/>
        </w:rPr>
        <w:t xml:space="preserve"> </w:t>
      </w:r>
      <w:r w:rsidR="008A0CD2">
        <w:rPr>
          <w:rFonts w:ascii="Times New Roman" w:hAnsi="Times New Roman" w:cs="Times New Roman"/>
          <w:sz w:val="24"/>
          <w:szCs w:val="24"/>
          <w:lang w:val="de-DE"/>
        </w:rPr>
        <w:t xml:space="preserve">um sich </w:t>
      </w:r>
      <w:r w:rsidR="00CE358D">
        <w:rPr>
          <w:rFonts w:ascii="Times New Roman" w:hAnsi="Times New Roman" w:cs="Times New Roman"/>
          <w:sz w:val="24"/>
          <w:szCs w:val="24"/>
          <w:lang w:val="de-DE"/>
        </w:rPr>
        <w:t>gesammelt</w:t>
      </w:r>
      <w:r w:rsidR="00AE1F7C">
        <w:rPr>
          <w:rFonts w:ascii="Times New Roman" w:hAnsi="Times New Roman" w:cs="Times New Roman"/>
          <w:sz w:val="24"/>
          <w:szCs w:val="24"/>
          <w:lang w:val="de-DE"/>
        </w:rPr>
        <w:t>, deren Gemeinsamkeit in kultureller Betätigung</w:t>
      </w:r>
      <w:r w:rsidR="00CB48A5">
        <w:rPr>
          <w:rFonts w:ascii="Times New Roman" w:hAnsi="Times New Roman" w:cs="Times New Roman"/>
          <w:sz w:val="24"/>
          <w:szCs w:val="24"/>
          <w:lang w:val="de-DE"/>
        </w:rPr>
        <w:t xml:space="preserve"> </w:t>
      </w:r>
      <w:r w:rsidR="00AE1F7C">
        <w:rPr>
          <w:rFonts w:ascii="Times New Roman" w:hAnsi="Times New Roman" w:cs="Times New Roman"/>
          <w:sz w:val="24"/>
          <w:szCs w:val="24"/>
          <w:lang w:val="de-DE"/>
        </w:rPr>
        <w:t>bestand.</w:t>
      </w:r>
      <w:r w:rsidR="00CE358D">
        <w:rPr>
          <w:rStyle w:val="Funotenzeichen"/>
          <w:rFonts w:ascii="Times New Roman" w:hAnsi="Times New Roman" w:cs="Times New Roman"/>
          <w:sz w:val="24"/>
          <w:szCs w:val="24"/>
          <w:lang w:val="de-DE"/>
        </w:rPr>
        <w:footnoteReference w:id="195"/>
      </w:r>
    </w:p>
    <w:p w:rsidR="001222F5" w:rsidRPr="006F1559" w:rsidRDefault="0098462F" w:rsidP="00271347">
      <w:pPr>
        <w:pStyle w:val="Listenabsatz"/>
        <w:tabs>
          <w:tab w:val="left" w:pos="0"/>
        </w:tabs>
        <w:spacing w:after="120" w:line="360" w:lineRule="auto"/>
        <w:ind w:left="0"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Vor diesem Hintergrund </w:t>
      </w:r>
      <w:r w:rsidR="005D0D4F">
        <w:rPr>
          <w:rFonts w:ascii="Times New Roman" w:hAnsi="Times New Roman" w:cs="Times New Roman"/>
          <w:color w:val="000000"/>
          <w:sz w:val="24"/>
          <w:szCs w:val="24"/>
          <w:lang w:val="de-DE"/>
        </w:rPr>
        <w:t xml:space="preserve">wird auch verständlich, warum </w:t>
      </w:r>
      <w:r w:rsidR="000A54C8">
        <w:rPr>
          <w:rFonts w:ascii="Times New Roman" w:hAnsi="Times New Roman" w:cs="Times New Roman"/>
          <w:color w:val="000000"/>
          <w:sz w:val="24"/>
          <w:szCs w:val="24"/>
          <w:lang w:val="de-DE"/>
        </w:rPr>
        <w:t xml:space="preserve">selbst ein </w:t>
      </w:r>
      <w:r w:rsidR="004135E0">
        <w:rPr>
          <w:rFonts w:ascii="Times New Roman" w:hAnsi="Times New Roman" w:cs="Times New Roman"/>
          <w:color w:val="000000"/>
          <w:sz w:val="24"/>
          <w:szCs w:val="24"/>
          <w:lang w:val="de-DE"/>
        </w:rPr>
        <w:t xml:space="preserve">angeblich </w:t>
      </w:r>
      <w:r w:rsidR="000A54C8">
        <w:rPr>
          <w:rFonts w:ascii="Times New Roman" w:hAnsi="Times New Roman" w:cs="Times New Roman"/>
          <w:color w:val="000000"/>
          <w:sz w:val="24"/>
          <w:szCs w:val="24"/>
          <w:lang w:val="de-DE"/>
        </w:rPr>
        <w:t xml:space="preserve">‚guter‘ Kaiser wie Vespasian ein </w:t>
      </w:r>
      <w:r w:rsidR="004135E0">
        <w:rPr>
          <w:rFonts w:ascii="Times New Roman" w:hAnsi="Times New Roman" w:cs="Times New Roman"/>
          <w:color w:val="000000"/>
          <w:sz w:val="24"/>
          <w:szCs w:val="24"/>
          <w:lang w:val="de-DE"/>
        </w:rPr>
        <w:t>sehr</w:t>
      </w:r>
      <w:r w:rsidR="000A54C8">
        <w:rPr>
          <w:rFonts w:ascii="Times New Roman" w:hAnsi="Times New Roman" w:cs="Times New Roman"/>
          <w:color w:val="000000"/>
          <w:sz w:val="24"/>
          <w:szCs w:val="24"/>
          <w:lang w:val="de-DE"/>
        </w:rPr>
        <w:t xml:space="preserve"> angespanntes Verhältnis zur Philosophie und </w:t>
      </w:r>
      <w:r w:rsidR="004135E0">
        <w:rPr>
          <w:rFonts w:ascii="Times New Roman" w:hAnsi="Times New Roman" w:cs="Times New Roman"/>
          <w:color w:val="000000"/>
          <w:sz w:val="24"/>
          <w:szCs w:val="24"/>
          <w:lang w:val="de-DE"/>
        </w:rPr>
        <w:lastRenderedPageBreak/>
        <w:t xml:space="preserve">zu </w:t>
      </w:r>
      <w:r w:rsidR="000A54C8">
        <w:rPr>
          <w:rFonts w:ascii="Times New Roman" w:hAnsi="Times New Roman" w:cs="Times New Roman"/>
          <w:color w:val="000000"/>
          <w:sz w:val="24"/>
          <w:szCs w:val="24"/>
          <w:lang w:val="de-DE"/>
        </w:rPr>
        <w:t>Philosophen pflegte</w:t>
      </w:r>
      <w:r w:rsidR="004135E0">
        <w:rPr>
          <w:rFonts w:ascii="Times New Roman" w:hAnsi="Times New Roman" w:cs="Times New Roman"/>
          <w:color w:val="000000"/>
          <w:sz w:val="24"/>
          <w:szCs w:val="24"/>
          <w:lang w:val="de-DE"/>
        </w:rPr>
        <w:t xml:space="preserve">. </w:t>
      </w:r>
      <w:r w:rsidR="00C40F13">
        <w:rPr>
          <w:rFonts w:ascii="Times New Roman" w:hAnsi="Times New Roman" w:cs="Times New Roman"/>
          <w:color w:val="000000"/>
          <w:sz w:val="24"/>
          <w:szCs w:val="24"/>
          <w:lang w:val="de-DE"/>
        </w:rPr>
        <w:t xml:space="preserve">Dies mündete </w:t>
      </w:r>
      <w:r w:rsidR="004135E0">
        <w:rPr>
          <w:rFonts w:ascii="Times New Roman" w:hAnsi="Times New Roman" w:cs="Times New Roman"/>
          <w:color w:val="000000"/>
          <w:sz w:val="24"/>
          <w:szCs w:val="24"/>
          <w:lang w:val="de-DE"/>
        </w:rPr>
        <w:t xml:space="preserve">schließlich in die Vertreibung der Philosophen aus </w:t>
      </w:r>
      <w:r w:rsidR="00C40F13">
        <w:rPr>
          <w:rFonts w:ascii="Times New Roman" w:hAnsi="Times New Roman" w:cs="Times New Roman"/>
          <w:color w:val="000000"/>
          <w:sz w:val="24"/>
          <w:szCs w:val="24"/>
          <w:lang w:val="de-DE"/>
        </w:rPr>
        <w:t xml:space="preserve">der Stadt </w:t>
      </w:r>
      <w:r w:rsidR="004135E0">
        <w:rPr>
          <w:rFonts w:ascii="Times New Roman" w:hAnsi="Times New Roman" w:cs="Times New Roman"/>
          <w:color w:val="000000"/>
          <w:sz w:val="24"/>
          <w:szCs w:val="24"/>
          <w:lang w:val="de-DE"/>
        </w:rPr>
        <w:t>Rom</w:t>
      </w:r>
      <w:r w:rsidR="00C40F13">
        <w:rPr>
          <w:rFonts w:ascii="Times New Roman" w:hAnsi="Times New Roman" w:cs="Times New Roman"/>
          <w:color w:val="000000"/>
          <w:sz w:val="24"/>
          <w:szCs w:val="24"/>
          <w:lang w:val="de-DE"/>
        </w:rPr>
        <w:t>, w</w:t>
      </w:r>
      <w:r w:rsidR="004135E0">
        <w:rPr>
          <w:rFonts w:ascii="Times New Roman" w:hAnsi="Times New Roman" w:cs="Times New Roman"/>
          <w:color w:val="000000"/>
          <w:sz w:val="24"/>
          <w:szCs w:val="24"/>
          <w:lang w:val="de-DE"/>
        </w:rPr>
        <w:t>ie Cassius Dio berichte</w:t>
      </w:r>
      <w:r w:rsidR="00C40F13">
        <w:rPr>
          <w:rFonts w:ascii="Times New Roman" w:hAnsi="Times New Roman" w:cs="Times New Roman"/>
          <w:color w:val="000000"/>
          <w:sz w:val="24"/>
          <w:szCs w:val="24"/>
          <w:lang w:val="de-DE"/>
        </w:rPr>
        <w:t>t, der dieses Vorgehen des Kaisers mit der Unverschämtheit der Philosophen zu rechtfertigen sucht</w:t>
      </w:r>
      <w:r w:rsidR="000A54C8">
        <w:rPr>
          <w:rFonts w:ascii="Times New Roman" w:hAnsi="Times New Roman" w:cs="Times New Roman"/>
          <w:color w:val="000000"/>
          <w:sz w:val="24"/>
          <w:szCs w:val="24"/>
          <w:lang w:val="de-DE"/>
        </w:rPr>
        <w:t>.</w:t>
      </w:r>
      <w:r w:rsidR="000A54C8">
        <w:rPr>
          <w:rStyle w:val="Funotenzeichen"/>
          <w:rFonts w:ascii="Times New Roman" w:hAnsi="Times New Roman" w:cs="Times New Roman"/>
          <w:color w:val="000000"/>
          <w:sz w:val="24"/>
          <w:szCs w:val="24"/>
          <w:lang w:val="de-DE"/>
        </w:rPr>
        <w:footnoteReference w:id="196"/>
      </w:r>
      <w:r w:rsidR="000A54C8">
        <w:rPr>
          <w:rFonts w:ascii="Times New Roman" w:hAnsi="Times New Roman" w:cs="Times New Roman"/>
          <w:color w:val="000000"/>
          <w:sz w:val="24"/>
          <w:szCs w:val="24"/>
          <w:lang w:val="de-DE"/>
        </w:rPr>
        <w:t xml:space="preserve"> </w:t>
      </w:r>
      <w:r w:rsidR="00D917CF">
        <w:rPr>
          <w:rFonts w:ascii="Times New Roman" w:hAnsi="Times New Roman" w:cs="Times New Roman"/>
          <w:color w:val="000000"/>
          <w:sz w:val="24"/>
          <w:szCs w:val="24"/>
          <w:lang w:val="de-DE"/>
        </w:rPr>
        <w:t xml:space="preserve">Der Senator </w:t>
      </w:r>
      <w:r w:rsidR="00133706">
        <w:rPr>
          <w:rFonts w:ascii="Times New Roman" w:hAnsi="Times New Roman" w:cs="Times New Roman"/>
          <w:sz w:val="24"/>
          <w:szCs w:val="24"/>
          <w:lang w:val="de-DE"/>
        </w:rPr>
        <w:t xml:space="preserve">Gaius </w:t>
      </w:r>
      <w:r>
        <w:rPr>
          <w:rFonts w:ascii="Times New Roman" w:hAnsi="Times New Roman" w:cs="Times New Roman"/>
          <w:sz w:val="24"/>
          <w:szCs w:val="24"/>
          <w:lang w:val="de-DE"/>
        </w:rPr>
        <w:t xml:space="preserve">Helvidius Priscus </w:t>
      </w:r>
      <w:r w:rsidR="00D917CF">
        <w:rPr>
          <w:rFonts w:ascii="Times New Roman" w:hAnsi="Times New Roman" w:cs="Times New Roman"/>
          <w:sz w:val="24"/>
          <w:szCs w:val="24"/>
          <w:lang w:val="de-DE"/>
        </w:rPr>
        <w:t xml:space="preserve">bezahlte seinen – in Cassius Dios und Tacitus’ Darstellung – maßlosen und unangebrachten philosophischen Freimut gegenüber den </w:t>
      </w:r>
      <w:r w:rsidR="00D917CF" w:rsidRPr="00D917CF">
        <w:rPr>
          <w:rFonts w:ascii="Times New Roman" w:hAnsi="Times New Roman" w:cs="Times New Roman"/>
          <w:i/>
          <w:sz w:val="24"/>
          <w:szCs w:val="24"/>
          <w:lang w:val="la-Latn"/>
        </w:rPr>
        <w:t>principes</w:t>
      </w:r>
      <w:r w:rsidR="00D917CF">
        <w:rPr>
          <w:rFonts w:ascii="Times New Roman" w:hAnsi="Times New Roman" w:cs="Times New Roman"/>
          <w:sz w:val="24"/>
          <w:szCs w:val="24"/>
          <w:lang w:val="de-DE"/>
        </w:rPr>
        <w:t xml:space="preserve"> schließlich mit dem Leben</w:t>
      </w:r>
      <w:r w:rsidR="00522AC3">
        <w:rPr>
          <w:rFonts w:ascii="Times New Roman" w:hAnsi="Times New Roman" w:cs="Times New Roman"/>
          <w:sz w:val="24"/>
          <w:szCs w:val="24"/>
          <w:lang w:val="de-DE"/>
        </w:rPr>
        <w:t xml:space="preserve">: Wie </w:t>
      </w:r>
      <w:r w:rsidR="00D917CF">
        <w:rPr>
          <w:rFonts w:ascii="Times New Roman" w:hAnsi="Times New Roman" w:cs="Times New Roman"/>
          <w:sz w:val="24"/>
          <w:szCs w:val="24"/>
          <w:lang w:val="de-DE"/>
        </w:rPr>
        <w:t xml:space="preserve">sein Schwiegervater </w:t>
      </w:r>
      <w:r>
        <w:rPr>
          <w:rFonts w:ascii="Times New Roman" w:hAnsi="Times New Roman" w:cs="Times New Roman"/>
          <w:sz w:val="24"/>
          <w:szCs w:val="24"/>
          <w:lang w:val="de-DE"/>
        </w:rPr>
        <w:t>Thrasea</w:t>
      </w:r>
      <w:r w:rsidR="00522AC3">
        <w:rPr>
          <w:rFonts w:ascii="Times New Roman" w:hAnsi="Times New Roman" w:cs="Times New Roman"/>
          <w:sz w:val="24"/>
          <w:szCs w:val="24"/>
          <w:lang w:val="de-DE"/>
        </w:rPr>
        <w:t xml:space="preserve"> </w:t>
      </w:r>
      <w:r w:rsidR="00D917CF">
        <w:rPr>
          <w:rFonts w:ascii="Times New Roman" w:hAnsi="Times New Roman" w:cs="Times New Roman"/>
          <w:sz w:val="24"/>
          <w:szCs w:val="24"/>
          <w:lang w:val="de-DE"/>
        </w:rPr>
        <w:t xml:space="preserve">Paetus fühlte sich </w:t>
      </w:r>
      <w:r w:rsidR="00522AC3">
        <w:rPr>
          <w:rFonts w:ascii="Times New Roman" w:hAnsi="Times New Roman" w:cs="Times New Roman"/>
          <w:sz w:val="24"/>
          <w:szCs w:val="24"/>
          <w:lang w:val="de-DE"/>
        </w:rPr>
        <w:t>auch Helvidius Priscus</w:t>
      </w:r>
      <w:r>
        <w:rPr>
          <w:rFonts w:ascii="Times New Roman" w:hAnsi="Times New Roman" w:cs="Times New Roman"/>
          <w:sz w:val="24"/>
          <w:szCs w:val="24"/>
          <w:lang w:val="de-DE"/>
        </w:rPr>
        <w:t xml:space="preserve"> </w:t>
      </w:r>
      <w:r w:rsidR="00D917CF">
        <w:rPr>
          <w:rFonts w:ascii="Times New Roman" w:hAnsi="Times New Roman" w:cs="Times New Roman"/>
          <w:sz w:val="24"/>
          <w:szCs w:val="24"/>
          <w:lang w:val="de-DE"/>
        </w:rPr>
        <w:t xml:space="preserve">den Lehren der Stoa verpflichtet und zelebrierte dies immer wieder </w:t>
      </w:r>
      <w:r w:rsidR="00522AC3">
        <w:rPr>
          <w:rFonts w:ascii="Times New Roman" w:hAnsi="Times New Roman" w:cs="Times New Roman"/>
          <w:sz w:val="24"/>
          <w:szCs w:val="24"/>
          <w:lang w:val="de-DE"/>
        </w:rPr>
        <w:t>demonstrativ</w:t>
      </w:r>
      <w:r w:rsidR="00D917CF">
        <w:rPr>
          <w:rFonts w:ascii="Times New Roman" w:hAnsi="Times New Roman" w:cs="Times New Roman"/>
          <w:sz w:val="24"/>
          <w:szCs w:val="24"/>
          <w:lang w:val="de-DE"/>
        </w:rPr>
        <w:t xml:space="preserve"> auch</w:t>
      </w:r>
      <w:r w:rsidR="00522AC3">
        <w:rPr>
          <w:rFonts w:ascii="Times New Roman" w:hAnsi="Times New Roman" w:cs="Times New Roman"/>
          <w:sz w:val="24"/>
          <w:szCs w:val="24"/>
          <w:lang w:val="de-DE"/>
        </w:rPr>
        <w:t xml:space="preserve"> im politischen Kontext</w:t>
      </w:r>
      <w:r w:rsidR="00D917CF">
        <w:rPr>
          <w:rFonts w:ascii="Times New Roman" w:hAnsi="Times New Roman" w:cs="Times New Roman"/>
          <w:sz w:val="24"/>
          <w:szCs w:val="24"/>
          <w:lang w:val="de-DE"/>
        </w:rPr>
        <w:t>.</w:t>
      </w:r>
      <w:r>
        <w:rPr>
          <w:rFonts w:ascii="Times New Roman" w:hAnsi="Times New Roman" w:cs="Times New Roman"/>
          <w:sz w:val="24"/>
          <w:szCs w:val="24"/>
          <w:lang w:val="de-DE"/>
        </w:rPr>
        <w:t xml:space="preserve"> </w:t>
      </w:r>
      <w:r w:rsidR="00522AC3">
        <w:rPr>
          <w:rFonts w:ascii="Times New Roman" w:hAnsi="Times New Roman" w:cs="Times New Roman"/>
          <w:sz w:val="24"/>
          <w:szCs w:val="24"/>
          <w:lang w:val="de-DE"/>
        </w:rPr>
        <w:t xml:space="preserve">Zu </w:t>
      </w:r>
      <w:r w:rsidR="00522AC3" w:rsidRPr="006F1559">
        <w:rPr>
          <w:rFonts w:ascii="Times New Roman" w:hAnsi="Times New Roman" w:cs="Times New Roman"/>
          <w:sz w:val="24"/>
          <w:szCs w:val="24"/>
          <w:lang w:val="de-DE"/>
        </w:rPr>
        <w:t>Berühmtheit</w:t>
      </w:r>
      <w:r w:rsidR="00522AC3">
        <w:rPr>
          <w:rFonts w:ascii="Times New Roman" w:hAnsi="Times New Roman" w:cs="Times New Roman"/>
          <w:sz w:val="24"/>
          <w:szCs w:val="24"/>
          <w:lang w:val="de-DE"/>
        </w:rPr>
        <w:t xml:space="preserve"> gelangte er</w:t>
      </w:r>
      <w:r w:rsidR="00522AC3" w:rsidRPr="006F1559">
        <w:rPr>
          <w:rFonts w:ascii="Times New Roman" w:hAnsi="Times New Roman" w:cs="Times New Roman"/>
          <w:sz w:val="24"/>
          <w:szCs w:val="24"/>
          <w:lang w:val="de-DE"/>
        </w:rPr>
        <w:t xml:space="preserve">, </w:t>
      </w:r>
      <w:r w:rsidR="00522AC3">
        <w:rPr>
          <w:rFonts w:ascii="Times New Roman" w:hAnsi="Times New Roman" w:cs="Times New Roman"/>
          <w:sz w:val="24"/>
          <w:szCs w:val="24"/>
          <w:lang w:val="de-DE"/>
        </w:rPr>
        <w:t xml:space="preserve">indem </w:t>
      </w:r>
      <w:r w:rsidR="00522AC3" w:rsidRPr="006F1559">
        <w:rPr>
          <w:rFonts w:ascii="Times New Roman" w:hAnsi="Times New Roman" w:cs="Times New Roman"/>
          <w:sz w:val="24"/>
          <w:szCs w:val="24"/>
          <w:lang w:val="de-DE"/>
        </w:rPr>
        <w:t>er bei diversen Gelegenheiten verschiedene Kaiser beleidigt</w:t>
      </w:r>
      <w:r w:rsidR="00522AC3">
        <w:rPr>
          <w:rFonts w:ascii="Times New Roman" w:hAnsi="Times New Roman" w:cs="Times New Roman"/>
          <w:sz w:val="24"/>
          <w:szCs w:val="24"/>
          <w:lang w:val="de-DE"/>
        </w:rPr>
        <w:t>e, bis s</w:t>
      </w:r>
      <w:r w:rsidRPr="006F1559">
        <w:rPr>
          <w:rFonts w:ascii="Times New Roman" w:hAnsi="Times New Roman" w:cs="Times New Roman"/>
          <w:sz w:val="24"/>
          <w:szCs w:val="24"/>
          <w:lang w:val="de-DE"/>
        </w:rPr>
        <w:t>chließlich Vespasian der Geduldsfa</w:t>
      </w:r>
      <w:r>
        <w:rPr>
          <w:rFonts w:ascii="Times New Roman" w:hAnsi="Times New Roman" w:cs="Times New Roman"/>
          <w:sz w:val="24"/>
          <w:szCs w:val="24"/>
          <w:lang w:val="de-DE"/>
        </w:rPr>
        <w:t>den</w:t>
      </w:r>
      <w:r w:rsidR="00522AC3">
        <w:rPr>
          <w:rFonts w:ascii="Times New Roman" w:hAnsi="Times New Roman" w:cs="Times New Roman"/>
          <w:sz w:val="24"/>
          <w:szCs w:val="24"/>
          <w:lang w:val="de-DE"/>
        </w:rPr>
        <w:t xml:space="preserve"> riss</w:t>
      </w:r>
      <w:r w:rsidRPr="006F1559">
        <w:rPr>
          <w:rFonts w:ascii="Times New Roman" w:hAnsi="Times New Roman" w:cs="Times New Roman"/>
          <w:sz w:val="24"/>
          <w:szCs w:val="24"/>
          <w:lang w:val="de-DE"/>
        </w:rPr>
        <w:t xml:space="preserve">: Er </w:t>
      </w:r>
      <w:r>
        <w:rPr>
          <w:rFonts w:ascii="Times New Roman" w:hAnsi="Times New Roman" w:cs="Times New Roman"/>
          <w:sz w:val="24"/>
          <w:szCs w:val="24"/>
          <w:lang w:val="de-DE"/>
        </w:rPr>
        <w:t xml:space="preserve">schickte </w:t>
      </w:r>
      <w:r w:rsidRPr="006F1559">
        <w:rPr>
          <w:rFonts w:ascii="Times New Roman" w:hAnsi="Times New Roman" w:cs="Times New Roman"/>
          <w:sz w:val="24"/>
          <w:szCs w:val="24"/>
          <w:lang w:val="de-DE"/>
        </w:rPr>
        <w:t xml:space="preserve">Priscus zunächst </w:t>
      </w:r>
      <w:r>
        <w:rPr>
          <w:rFonts w:ascii="Times New Roman" w:hAnsi="Times New Roman" w:cs="Times New Roman"/>
          <w:sz w:val="24"/>
          <w:szCs w:val="24"/>
          <w:lang w:val="de-DE"/>
        </w:rPr>
        <w:t>ins Exil</w:t>
      </w:r>
      <w:r w:rsidRPr="006F1559">
        <w:rPr>
          <w:rFonts w:ascii="Times New Roman" w:hAnsi="Times New Roman" w:cs="Times New Roman"/>
          <w:sz w:val="24"/>
          <w:szCs w:val="24"/>
          <w:lang w:val="de-DE"/>
        </w:rPr>
        <w:t xml:space="preserve"> und </w:t>
      </w:r>
      <w:r>
        <w:rPr>
          <w:rFonts w:ascii="Times New Roman" w:hAnsi="Times New Roman" w:cs="Times New Roman"/>
          <w:sz w:val="24"/>
          <w:szCs w:val="24"/>
          <w:lang w:val="de-DE"/>
        </w:rPr>
        <w:t xml:space="preserve">ließ ihn </w:t>
      </w:r>
      <w:r w:rsidRPr="006F1559">
        <w:rPr>
          <w:rFonts w:ascii="Times New Roman" w:hAnsi="Times New Roman" w:cs="Times New Roman"/>
          <w:sz w:val="24"/>
          <w:szCs w:val="24"/>
          <w:lang w:val="de-DE"/>
        </w:rPr>
        <w:t>dann töten.</w:t>
      </w:r>
      <w:r w:rsidRPr="006F1559">
        <w:rPr>
          <w:rStyle w:val="Funotenzeichen"/>
          <w:rFonts w:ascii="Times New Roman" w:hAnsi="Times New Roman" w:cs="Times New Roman"/>
          <w:sz w:val="24"/>
          <w:szCs w:val="24"/>
          <w:lang w:val="de-DE"/>
        </w:rPr>
        <w:footnoteReference w:id="197"/>
      </w:r>
      <w:r>
        <w:rPr>
          <w:rFonts w:ascii="Times New Roman" w:hAnsi="Times New Roman" w:cs="Times New Roman"/>
          <w:sz w:val="24"/>
          <w:szCs w:val="24"/>
          <w:lang w:val="de-DE"/>
        </w:rPr>
        <w:t xml:space="preserve"> </w:t>
      </w:r>
      <w:r w:rsidR="000A54C8">
        <w:rPr>
          <w:rFonts w:ascii="Times New Roman" w:hAnsi="Times New Roman" w:cs="Times New Roman"/>
          <w:sz w:val="24"/>
          <w:szCs w:val="24"/>
          <w:lang w:val="de-DE"/>
        </w:rPr>
        <w:t>L</w:t>
      </w:r>
      <w:r w:rsidR="003A463C">
        <w:rPr>
          <w:rFonts w:ascii="Times New Roman" w:hAnsi="Times New Roman" w:cs="Times New Roman"/>
          <w:sz w:val="24"/>
          <w:szCs w:val="24"/>
          <w:lang w:val="de-DE"/>
        </w:rPr>
        <w:t xml:space="preserve">etztlich </w:t>
      </w:r>
      <w:r w:rsidR="000A54C8">
        <w:rPr>
          <w:rFonts w:ascii="Times New Roman" w:hAnsi="Times New Roman" w:cs="Times New Roman"/>
          <w:sz w:val="24"/>
          <w:szCs w:val="24"/>
          <w:lang w:val="de-DE"/>
        </w:rPr>
        <w:t>n</w:t>
      </w:r>
      <w:r w:rsidR="001222F5" w:rsidRPr="006F1559">
        <w:rPr>
          <w:rFonts w:ascii="Times New Roman" w:hAnsi="Times New Roman" w:cs="Times New Roman"/>
          <w:sz w:val="24"/>
          <w:szCs w:val="24"/>
          <w:lang w:val="de-DE"/>
        </w:rPr>
        <w:t xml:space="preserve">ur konsequent </w:t>
      </w:r>
      <w:r w:rsidR="000A54C8">
        <w:rPr>
          <w:rFonts w:ascii="Times New Roman" w:hAnsi="Times New Roman" w:cs="Times New Roman"/>
          <w:sz w:val="24"/>
          <w:szCs w:val="24"/>
          <w:lang w:val="de-DE"/>
        </w:rPr>
        <w:t xml:space="preserve">handelte daher </w:t>
      </w:r>
      <w:r w:rsidR="001222F5" w:rsidRPr="006F1559">
        <w:rPr>
          <w:rFonts w:ascii="Times New Roman" w:hAnsi="Times New Roman" w:cs="Times New Roman"/>
          <w:sz w:val="24"/>
          <w:szCs w:val="24"/>
          <w:lang w:val="de-DE"/>
        </w:rPr>
        <w:t>Kaiser Domitian</w:t>
      </w:r>
      <w:r w:rsidR="000A54C8">
        <w:rPr>
          <w:rFonts w:ascii="Times New Roman" w:hAnsi="Times New Roman" w:cs="Times New Roman"/>
          <w:sz w:val="24"/>
          <w:szCs w:val="24"/>
          <w:lang w:val="de-DE"/>
        </w:rPr>
        <w:t>,</w:t>
      </w:r>
      <w:r w:rsidR="001222F5" w:rsidRPr="006F1559">
        <w:rPr>
          <w:rFonts w:ascii="Times New Roman" w:hAnsi="Times New Roman" w:cs="Times New Roman"/>
          <w:sz w:val="24"/>
          <w:szCs w:val="24"/>
          <w:lang w:val="de-DE"/>
        </w:rPr>
        <w:t xml:space="preserve"> </w:t>
      </w:r>
      <w:r w:rsidR="000A54C8">
        <w:rPr>
          <w:rFonts w:ascii="Times New Roman" w:hAnsi="Times New Roman" w:cs="Times New Roman"/>
          <w:sz w:val="24"/>
          <w:szCs w:val="24"/>
          <w:lang w:val="de-DE"/>
        </w:rPr>
        <w:t xml:space="preserve">als er </w:t>
      </w:r>
      <w:r>
        <w:rPr>
          <w:rFonts w:ascii="Times New Roman" w:hAnsi="Times New Roman" w:cs="Times New Roman"/>
          <w:sz w:val="24"/>
          <w:szCs w:val="24"/>
          <w:lang w:val="de-DE"/>
        </w:rPr>
        <w:t xml:space="preserve">den </w:t>
      </w:r>
      <w:r w:rsidR="001222F5" w:rsidRPr="006F1559">
        <w:rPr>
          <w:rFonts w:ascii="Times New Roman" w:hAnsi="Times New Roman" w:cs="Times New Roman"/>
          <w:sz w:val="24"/>
          <w:szCs w:val="24"/>
          <w:lang w:val="de-DE"/>
        </w:rPr>
        <w:t xml:space="preserve">Arulenus Rusticus, weil er Philosophie betrieben und </w:t>
      </w:r>
      <w:r w:rsidR="001222F5" w:rsidRPr="006F1559">
        <w:rPr>
          <w:rFonts w:ascii="Times New Roman" w:hAnsi="Times New Roman" w:cs="Times New Roman"/>
          <w:color w:val="000000"/>
          <w:sz w:val="24"/>
          <w:szCs w:val="24"/>
          <w:lang w:val="de-DE"/>
        </w:rPr>
        <w:t xml:space="preserve">Thrasea einen Heiligen genannt habe, </w:t>
      </w:r>
      <w:r>
        <w:rPr>
          <w:rFonts w:ascii="Times New Roman" w:hAnsi="Times New Roman" w:cs="Times New Roman"/>
          <w:color w:val="000000"/>
          <w:sz w:val="24"/>
          <w:szCs w:val="24"/>
          <w:lang w:val="de-DE"/>
        </w:rPr>
        <w:t xml:space="preserve">den </w:t>
      </w:r>
      <w:r w:rsidR="001222F5" w:rsidRPr="006F1559">
        <w:rPr>
          <w:rFonts w:ascii="Times New Roman" w:hAnsi="Times New Roman" w:cs="Times New Roman"/>
          <w:color w:val="000000"/>
          <w:sz w:val="24"/>
          <w:szCs w:val="24"/>
          <w:lang w:val="de-DE"/>
        </w:rPr>
        <w:t>Herennius Senecio, der eine Biographie des Helvidius Priscus geschrieben hatte, und diverse andere Personen hatte ermorden lassen, weil diese beschuldigt wurden, Philosophie betrieben zu haben</w:t>
      </w:r>
      <w:r w:rsidR="008A0CD2">
        <w:rPr>
          <w:rFonts w:ascii="Times New Roman" w:hAnsi="Times New Roman" w:cs="Times New Roman"/>
          <w:color w:val="000000"/>
          <w:sz w:val="24"/>
          <w:szCs w:val="24"/>
          <w:lang w:val="de-DE"/>
        </w:rPr>
        <w:t>. Im Jahr</w:t>
      </w:r>
      <w:r w:rsidR="00D917CF">
        <w:rPr>
          <w:rFonts w:ascii="Times New Roman" w:hAnsi="Times New Roman" w:cs="Times New Roman"/>
          <w:color w:val="000000"/>
          <w:sz w:val="24"/>
          <w:szCs w:val="24"/>
          <w:lang w:val="de-DE"/>
        </w:rPr>
        <w:t xml:space="preserve"> </w:t>
      </w:r>
      <w:r w:rsidR="007369B7">
        <w:rPr>
          <w:rFonts w:ascii="Times New Roman" w:hAnsi="Times New Roman" w:cs="Times New Roman"/>
          <w:color w:val="000000"/>
          <w:sz w:val="24"/>
          <w:szCs w:val="24"/>
          <w:lang w:val="de-DE"/>
        </w:rPr>
        <w:t>93 </w:t>
      </w:r>
      <w:r w:rsidR="00284902">
        <w:rPr>
          <w:rFonts w:ascii="Times New Roman" w:hAnsi="Times New Roman" w:cs="Times New Roman"/>
          <w:color w:val="000000"/>
          <w:sz w:val="24"/>
          <w:szCs w:val="24"/>
          <w:lang w:val="de-DE"/>
        </w:rPr>
        <w:t>n.</w:t>
      </w:r>
      <w:r w:rsidR="007369B7">
        <w:rPr>
          <w:rFonts w:ascii="Times New Roman" w:hAnsi="Times New Roman" w:cs="Times New Roman"/>
          <w:color w:val="000000"/>
          <w:sz w:val="24"/>
          <w:szCs w:val="24"/>
          <w:lang w:val="de-DE"/>
        </w:rPr>
        <w:t> </w:t>
      </w:r>
      <w:r w:rsidR="00284902">
        <w:rPr>
          <w:rFonts w:ascii="Times New Roman" w:hAnsi="Times New Roman" w:cs="Times New Roman"/>
          <w:color w:val="000000"/>
          <w:sz w:val="24"/>
          <w:szCs w:val="24"/>
          <w:lang w:val="de-DE"/>
        </w:rPr>
        <w:t>Chr. ließ Domitian erneut die Philosophen aus Rom vertreiben</w:t>
      </w:r>
      <w:r w:rsidR="008A0CD2">
        <w:rPr>
          <w:rFonts w:ascii="Times New Roman" w:hAnsi="Times New Roman" w:cs="Times New Roman"/>
          <w:color w:val="000000"/>
          <w:sz w:val="24"/>
          <w:szCs w:val="24"/>
          <w:lang w:val="de-DE"/>
        </w:rPr>
        <w:t xml:space="preserve"> – </w:t>
      </w:r>
      <w:r w:rsidR="00D917CF">
        <w:rPr>
          <w:rFonts w:ascii="Times New Roman" w:hAnsi="Times New Roman" w:cs="Times New Roman"/>
          <w:color w:val="000000"/>
          <w:sz w:val="24"/>
          <w:szCs w:val="24"/>
          <w:lang w:val="de-DE"/>
        </w:rPr>
        <w:t xml:space="preserve">anders als </w:t>
      </w:r>
      <w:r w:rsidR="007C1E12">
        <w:rPr>
          <w:rFonts w:ascii="Times New Roman" w:hAnsi="Times New Roman" w:cs="Times New Roman"/>
          <w:color w:val="000000"/>
          <w:sz w:val="24"/>
          <w:szCs w:val="24"/>
          <w:lang w:val="de-DE"/>
        </w:rPr>
        <w:t>s</w:t>
      </w:r>
      <w:r w:rsidR="00D917CF">
        <w:rPr>
          <w:rFonts w:ascii="Times New Roman" w:hAnsi="Times New Roman" w:cs="Times New Roman"/>
          <w:color w:val="000000"/>
          <w:sz w:val="24"/>
          <w:szCs w:val="24"/>
          <w:lang w:val="de-DE"/>
        </w:rPr>
        <w:t>ein Vater</w:t>
      </w:r>
      <w:r w:rsidR="00284902">
        <w:rPr>
          <w:rFonts w:ascii="Times New Roman" w:hAnsi="Times New Roman" w:cs="Times New Roman"/>
          <w:color w:val="000000"/>
          <w:sz w:val="24"/>
          <w:szCs w:val="24"/>
          <w:lang w:val="de-DE"/>
        </w:rPr>
        <w:t xml:space="preserve"> Vespasian f</w:t>
      </w:r>
      <w:r w:rsidR="008A0CD2">
        <w:rPr>
          <w:rFonts w:ascii="Times New Roman" w:hAnsi="Times New Roman" w:cs="Times New Roman"/>
          <w:color w:val="000000"/>
          <w:sz w:val="24"/>
          <w:szCs w:val="24"/>
          <w:lang w:val="de-DE"/>
        </w:rPr>
        <w:t xml:space="preserve">and </w:t>
      </w:r>
      <w:r w:rsidR="00D917CF">
        <w:rPr>
          <w:rFonts w:ascii="Times New Roman" w:hAnsi="Times New Roman" w:cs="Times New Roman"/>
          <w:color w:val="000000"/>
          <w:sz w:val="24"/>
          <w:szCs w:val="24"/>
          <w:lang w:val="de-DE"/>
        </w:rPr>
        <w:t>Domitian</w:t>
      </w:r>
      <w:r w:rsidR="007C1E12">
        <w:rPr>
          <w:rFonts w:ascii="Times New Roman" w:hAnsi="Times New Roman" w:cs="Times New Roman"/>
          <w:color w:val="000000"/>
          <w:sz w:val="24"/>
          <w:szCs w:val="24"/>
          <w:lang w:val="de-DE"/>
        </w:rPr>
        <w:t xml:space="preserve"> mit </w:t>
      </w:r>
      <w:r w:rsidR="00284902">
        <w:rPr>
          <w:rFonts w:ascii="Times New Roman" w:hAnsi="Times New Roman" w:cs="Times New Roman"/>
          <w:color w:val="000000"/>
          <w:sz w:val="24"/>
          <w:szCs w:val="24"/>
          <w:lang w:val="de-DE"/>
        </w:rPr>
        <w:t>diesem V</w:t>
      </w:r>
      <w:r w:rsidR="007C1E12">
        <w:rPr>
          <w:rFonts w:ascii="Times New Roman" w:hAnsi="Times New Roman" w:cs="Times New Roman"/>
          <w:color w:val="000000"/>
          <w:sz w:val="24"/>
          <w:szCs w:val="24"/>
          <w:lang w:val="de-DE"/>
        </w:rPr>
        <w:t>orge</w:t>
      </w:r>
      <w:r w:rsidR="00284902">
        <w:rPr>
          <w:rFonts w:ascii="Times New Roman" w:hAnsi="Times New Roman" w:cs="Times New Roman"/>
          <w:color w:val="000000"/>
          <w:sz w:val="24"/>
          <w:szCs w:val="24"/>
          <w:lang w:val="de-DE"/>
        </w:rPr>
        <w:t xml:space="preserve">hen </w:t>
      </w:r>
      <w:r w:rsidR="00D917CF">
        <w:rPr>
          <w:rFonts w:ascii="Times New Roman" w:hAnsi="Times New Roman" w:cs="Times New Roman"/>
          <w:color w:val="000000"/>
          <w:sz w:val="24"/>
          <w:szCs w:val="24"/>
          <w:lang w:val="de-DE"/>
        </w:rPr>
        <w:t>jedoch kein</w:t>
      </w:r>
      <w:r w:rsidR="007C1E12">
        <w:rPr>
          <w:rFonts w:ascii="Times New Roman" w:hAnsi="Times New Roman" w:cs="Times New Roman"/>
          <w:color w:val="000000"/>
          <w:sz w:val="24"/>
          <w:szCs w:val="24"/>
          <w:lang w:val="de-DE"/>
        </w:rPr>
        <w:t xml:space="preserve"> Verständnis bei d</w:t>
      </w:r>
      <w:r w:rsidR="00D917CF">
        <w:rPr>
          <w:rFonts w:ascii="Times New Roman" w:hAnsi="Times New Roman" w:cs="Times New Roman"/>
          <w:color w:val="000000"/>
          <w:sz w:val="24"/>
          <w:szCs w:val="24"/>
          <w:lang w:val="de-DE"/>
        </w:rPr>
        <w:t>e</w:t>
      </w:r>
      <w:r w:rsidR="007C1E12">
        <w:rPr>
          <w:rFonts w:ascii="Times New Roman" w:hAnsi="Times New Roman" w:cs="Times New Roman"/>
          <w:color w:val="000000"/>
          <w:sz w:val="24"/>
          <w:szCs w:val="24"/>
          <w:lang w:val="de-DE"/>
        </w:rPr>
        <w:t>n antiken Autoren</w:t>
      </w:r>
      <w:r w:rsidR="001222F5" w:rsidRPr="006F1559">
        <w:rPr>
          <w:rFonts w:ascii="Times New Roman" w:hAnsi="Times New Roman" w:cs="Times New Roman"/>
          <w:color w:val="000000"/>
          <w:sz w:val="24"/>
          <w:szCs w:val="24"/>
          <w:lang w:val="de-DE"/>
        </w:rPr>
        <w:t>.</w:t>
      </w:r>
      <w:r w:rsidR="001222F5" w:rsidRPr="006F1559">
        <w:rPr>
          <w:rStyle w:val="Funotenzeichen"/>
          <w:rFonts w:ascii="Times New Roman" w:hAnsi="Times New Roman" w:cs="Times New Roman"/>
          <w:color w:val="000000"/>
          <w:sz w:val="24"/>
          <w:szCs w:val="24"/>
          <w:lang w:val="de-DE"/>
        </w:rPr>
        <w:footnoteReference w:id="198"/>
      </w:r>
    </w:p>
    <w:p w:rsidR="00BA19A4" w:rsidRDefault="00BA19A4" w:rsidP="00BA19A4">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Zum anderen </w:t>
      </w:r>
      <w:r w:rsidR="007C1E12">
        <w:rPr>
          <w:rFonts w:ascii="Times New Roman" w:hAnsi="Times New Roman" w:cs="Times New Roman"/>
          <w:sz w:val="24"/>
          <w:szCs w:val="24"/>
          <w:lang w:val="de-DE"/>
        </w:rPr>
        <w:t>verdeutlich</w:t>
      </w:r>
      <w:r w:rsidR="007369B7">
        <w:rPr>
          <w:rFonts w:ascii="Times New Roman" w:hAnsi="Times New Roman" w:cs="Times New Roman"/>
          <w:sz w:val="24"/>
          <w:szCs w:val="24"/>
          <w:lang w:val="de-DE"/>
        </w:rPr>
        <w:t>en die Ereignisse des Jahres 66 </w:t>
      </w:r>
      <w:r w:rsidR="007C1E12">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sidR="007C1E12">
        <w:rPr>
          <w:rFonts w:ascii="Times New Roman" w:hAnsi="Times New Roman" w:cs="Times New Roman"/>
          <w:sz w:val="24"/>
          <w:szCs w:val="24"/>
          <w:lang w:val="de-DE"/>
        </w:rPr>
        <w:t xml:space="preserve">Chr., dass </w:t>
      </w:r>
      <w:r>
        <w:rPr>
          <w:rFonts w:ascii="Times New Roman" w:hAnsi="Times New Roman" w:cs="Times New Roman"/>
          <w:sz w:val="24"/>
          <w:szCs w:val="24"/>
          <w:lang w:val="de-DE"/>
        </w:rPr>
        <w:t>Rückzug und Abwesenheit eines beliebigen Senators allein offenbar nur selten ein Grund für dessen Verfolgung durch den Kaiser</w:t>
      </w:r>
      <w:r w:rsidR="007C1E12">
        <w:rPr>
          <w:rFonts w:ascii="Times New Roman" w:hAnsi="Times New Roman" w:cs="Times New Roman"/>
          <w:sz w:val="24"/>
          <w:szCs w:val="24"/>
          <w:lang w:val="de-DE"/>
        </w:rPr>
        <w:t xml:space="preserve"> war</w:t>
      </w:r>
      <w:r>
        <w:rPr>
          <w:rFonts w:ascii="Times New Roman" w:hAnsi="Times New Roman" w:cs="Times New Roman"/>
          <w:sz w:val="24"/>
          <w:szCs w:val="24"/>
          <w:lang w:val="de-DE"/>
        </w:rPr>
        <w:t>; vielmehr kam es auf das Gesamtbild in einer konkreten, für den Kaiser schwierigen Situation an</w:t>
      </w:r>
      <w:r w:rsidR="000A0828">
        <w:rPr>
          <w:rFonts w:ascii="Times New Roman" w:hAnsi="Times New Roman" w:cs="Times New Roman"/>
          <w:sz w:val="24"/>
          <w:szCs w:val="24"/>
          <w:lang w:val="de-DE"/>
        </w:rPr>
        <w:t>.</w:t>
      </w:r>
      <w:r>
        <w:rPr>
          <w:rFonts w:ascii="Times New Roman" w:hAnsi="Times New Roman" w:cs="Times New Roman"/>
          <w:sz w:val="24"/>
          <w:szCs w:val="24"/>
          <w:lang w:val="de-DE"/>
        </w:rPr>
        <w:t xml:space="preserve"> Vor allem wohlhabende und einflussreiche Männer, die alten Familien der Senatsaristokratie entstammten und/oder Machtpositionen eingenommen bzw. sich anderweitig in besonderer Weise profiliert hatten, konnten für den Kaiser zum Problem werden, wenn ihr Verhalten sich als Geste lesen ließ, die den Entzug von Akzeptanz bzw. Zweifel an der Legitimität oder Qualität eines Herrschers vermittelte; dies galt insbesondere in einer auch sonst kritischen Lage. Dass die Kaiser hier durchaus zu differenzieren wussten, </w:t>
      </w:r>
      <w:r>
        <w:rPr>
          <w:rFonts w:ascii="Times New Roman" w:hAnsi="Times New Roman" w:cs="Times New Roman"/>
          <w:sz w:val="24"/>
          <w:szCs w:val="24"/>
          <w:lang w:val="de-DE"/>
        </w:rPr>
        <w:lastRenderedPageBreak/>
        <w:t>zeigt sich nicht nur in der Art und Weise, wie Nero den Fall Senecas und Thraseas handhabte, sondern deutet sich auch bei Augustus, Tiberius und Claudius an; zudem gibt es Beispiele für Senatoren, die mit einem Kaiser in Konflikt gerieten und sich daraufhin vor dem Zorn des Herrschers zurückzogen, ohne dass dies notwendigerweise eine weitere Verfolgung der Abwesenden zur Folge hatte.</w:t>
      </w:r>
      <w:r>
        <w:rPr>
          <w:rStyle w:val="Funotenzeichen"/>
          <w:rFonts w:ascii="Times New Roman" w:hAnsi="Times New Roman" w:cs="Times New Roman"/>
          <w:sz w:val="24"/>
          <w:szCs w:val="24"/>
          <w:lang w:val="de-DE"/>
        </w:rPr>
        <w:footnoteReference w:id="199"/>
      </w:r>
      <w:r>
        <w:rPr>
          <w:rFonts w:ascii="Times New Roman" w:hAnsi="Times New Roman" w:cs="Times New Roman"/>
          <w:sz w:val="24"/>
          <w:szCs w:val="24"/>
          <w:lang w:val="de-DE"/>
        </w:rPr>
        <w:t xml:space="preserve"> Ostorius Scapula hingegen, de</w:t>
      </w:r>
      <w:r w:rsidR="008E7548">
        <w:rPr>
          <w:rFonts w:ascii="Times New Roman" w:hAnsi="Times New Roman" w:cs="Times New Roman"/>
          <w:sz w:val="24"/>
          <w:szCs w:val="24"/>
          <w:lang w:val="de-DE"/>
        </w:rPr>
        <w:t>n</w:t>
      </w:r>
      <w:r w:rsidR="007369B7">
        <w:rPr>
          <w:rFonts w:ascii="Times New Roman" w:hAnsi="Times New Roman" w:cs="Times New Roman"/>
          <w:sz w:val="24"/>
          <w:szCs w:val="24"/>
          <w:lang w:val="de-DE"/>
        </w:rPr>
        <w:t xml:space="preserve"> Antistius Sosianus 66 </w:t>
      </w:r>
      <w:r>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Pr>
          <w:rFonts w:ascii="Times New Roman" w:hAnsi="Times New Roman" w:cs="Times New Roman"/>
          <w:sz w:val="24"/>
          <w:szCs w:val="24"/>
          <w:lang w:val="de-DE"/>
        </w:rPr>
        <w:t xml:space="preserve">Chr. </w:t>
      </w:r>
      <w:r w:rsidR="00B93C0F">
        <w:rPr>
          <w:rFonts w:ascii="Times New Roman" w:hAnsi="Times New Roman" w:cs="Times New Roman"/>
          <w:sz w:val="24"/>
          <w:szCs w:val="24"/>
          <w:lang w:val="de-DE"/>
        </w:rPr>
        <w:t>bezichtigte</w:t>
      </w:r>
      <w:r w:rsidR="00E92ECA">
        <w:rPr>
          <w:rFonts w:ascii="Times New Roman" w:hAnsi="Times New Roman" w:cs="Times New Roman"/>
          <w:sz w:val="24"/>
          <w:szCs w:val="24"/>
          <w:lang w:val="de-DE"/>
        </w:rPr>
        <w:t>, e</w:t>
      </w:r>
      <w:r>
        <w:rPr>
          <w:rFonts w:ascii="Times New Roman" w:hAnsi="Times New Roman" w:cs="Times New Roman"/>
          <w:sz w:val="24"/>
          <w:szCs w:val="24"/>
          <w:lang w:val="de-DE"/>
        </w:rPr>
        <w:t xml:space="preserve">r strebe nach der Herrschaft, </w:t>
      </w:r>
      <w:r w:rsidR="00B93C0F">
        <w:rPr>
          <w:rFonts w:ascii="Times New Roman" w:hAnsi="Times New Roman" w:cs="Times New Roman"/>
          <w:sz w:val="24"/>
          <w:szCs w:val="24"/>
          <w:lang w:val="de-DE"/>
        </w:rPr>
        <w:t xml:space="preserve">vermochte </w:t>
      </w:r>
      <w:r w:rsidR="00E92ECA">
        <w:rPr>
          <w:rFonts w:ascii="Times New Roman" w:hAnsi="Times New Roman" w:cs="Times New Roman"/>
          <w:sz w:val="24"/>
          <w:szCs w:val="24"/>
          <w:lang w:val="de-DE"/>
        </w:rPr>
        <w:t xml:space="preserve">sich nicht </w:t>
      </w:r>
      <w:r w:rsidR="004B37E1">
        <w:rPr>
          <w:rFonts w:ascii="Times New Roman" w:hAnsi="Times New Roman" w:cs="Times New Roman"/>
          <w:sz w:val="24"/>
          <w:szCs w:val="24"/>
          <w:lang w:val="de-DE"/>
        </w:rPr>
        <w:t xml:space="preserve">zu </w:t>
      </w:r>
      <w:r w:rsidR="00E92ECA">
        <w:rPr>
          <w:rFonts w:ascii="Times New Roman" w:hAnsi="Times New Roman" w:cs="Times New Roman"/>
          <w:sz w:val="24"/>
          <w:szCs w:val="24"/>
          <w:lang w:val="de-DE"/>
        </w:rPr>
        <w:t xml:space="preserve">retten, indem </w:t>
      </w:r>
      <w:r>
        <w:rPr>
          <w:rFonts w:ascii="Times New Roman" w:hAnsi="Times New Roman" w:cs="Times New Roman"/>
          <w:sz w:val="24"/>
          <w:szCs w:val="24"/>
          <w:lang w:val="de-DE"/>
        </w:rPr>
        <w:t>er sich auf seine Villa an der Grenze zu Ligurien zurückzog</w:t>
      </w:r>
      <w:r w:rsidR="00EC1EF3">
        <w:rPr>
          <w:rFonts w:ascii="Times New Roman" w:hAnsi="Times New Roman" w:cs="Times New Roman"/>
          <w:sz w:val="24"/>
          <w:szCs w:val="24"/>
          <w:lang w:val="de-DE"/>
        </w:rPr>
        <w:t>, vielleicht um den Zorn des Kaisers zu beschwichtigen</w:t>
      </w:r>
      <w:r>
        <w:rPr>
          <w:rFonts w:ascii="Times New Roman" w:hAnsi="Times New Roman" w:cs="Times New Roman"/>
          <w:sz w:val="24"/>
          <w:szCs w:val="24"/>
          <w:lang w:val="de-DE"/>
        </w:rPr>
        <w:t>: So kurze Zeit nach der Pisonischen Verschwörung konnte Nero derartige Gerüchte nicht unkommentiert im Raume ste</w:t>
      </w:r>
      <w:r w:rsidR="00EC1EF3">
        <w:rPr>
          <w:rFonts w:ascii="Times New Roman" w:hAnsi="Times New Roman" w:cs="Times New Roman"/>
          <w:sz w:val="24"/>
          <w:szCs w:val="24"/>
          <w:lang w:val="de-DE"/>
        </w:rPr>
        <w:t xml:space="preserve">hen lassen; er schickte </w:t>
      </w:r>
      <w:r>
        <w:rPr>
          <w:rFonts w:ascii="Times New Roman" w:hAnsi="Times New Roman" w:cs="Times New Roman"/>
          <w:sz w:val="24"/>
          <w:szCs w:val="24"/>
          <w:lang w:val="de-DE"/>
        </w:rPr>
        <w:t>Soldaten, die den Konsul des Jahres 59</w:t>
      </w:r>
      <w:r w:rsidR="007369B7">
        <w:rPr>
          <w:rFonts w:ascii="Times New Roman" w:hAnsi="Times New Roman" w:cs="Times New Roman"/>
          <w:sz w:val="24"/>
          <w:szCs w:val="24"/>
          <w:lang w:val="de-DE"/>
        </w:rPr>
        <w:t> </w:t>
      </w:r>
      <w:r>
        <w:rPr>
          <w:rFonts w:ascii="Times New Roman" w:hAnsi="Times New Roman" w:cs="Times New Roman"/>
          <w:sz w:val="24"/>
          <w:szCs w:val="24"/>
          <w:lang w:val="de-DE"/>
        </w:rPr>
        <w:t>n.</w:t>
      </w:r>
      <w:r w:rsidR="007369B7">
        <w:rPr>
          <w:rFonts w:ascii="Times New Roman" w:hAnsi="Times New Roman" w:cs="Times New Roman"/>
          <w:sz w:val="24"/>
          <w:szCs w:val="24"/>
          <w:lang w:val="de-DE"/>
        </w:rPr>
        <w:t> </w:t>
      </w:r>
      <w:r>
        <w:rPr>
          <w:rFonts w:ascii="Times New Roman" w:hAnsi="Times New Roman" w:cs="Times New Roman"/>
          <w:sz w:val="24"/>
          <w:szCs w:val="24"/>
          <w:lang w:val="de-DE"/>
        </w:rPr>
        <w:t xml:space="preserve">Chr. und </w:t>
      </w:r>
      <w:r w:rsidR="007C1E12">
        <w:rPr>
          <w:rFonts w:ascii="Times New Roman" w:hAnsi="Times New Roman" w:cs="Times New Roman"/>
          <w:sz w:val="24"/>
          <w:szCs w:val="24"/>
          <w:lang w:val="de-DE"/>
        </w:rPr>
        <w:t>e</w:t>
      </w:r>
      <w:r>
        <w:rPr>
          <w:rFonts w:ascii="Times New Roman" w:hAnsi="Times New Roman" w:cs="Times New Roman"/>
          <w:sz w:val="24"/>
          <w:szCs w:val="24"/>
          <w:lang w:val="de-DE"/>
        </w:rPr>
        <w:t>rfolgreichen Feldherrn im Auftrag des Kaisers töteten sollten; Scapula, so Tacitus, habe daraufhin seine bewährte Tapferkeit gegen sich selbst gerichtet und sich das Leben genommen.</w:t>
      </w:r>
      <w:r>
        <w:rPr>
          <w:rStyle w:val="Funotenzeichen"/>
          <w:rFonts w:ascii="Times New Roman" w:hAnsi="Times New Roman" w:cs="Times New Roman"/>
          <w:sz w:val="24"/>
          <w:szCs w:val="24"/>
          <w:lang w:val="de-DE"/>
        </w:rPr>
        <w:footnoteReference w:id="200"/>
      </w:r>
    </w:p>
    <w:p w:rsidR="007909F5" w:rsidRDefault="00B3352E" w:rsidP="004B37E1">
      <w:pPr>
        <w:pStyle w:val="Listenabsatz"/>
        <w:tabs>
          <w:tab w:val="left" w:pos="0"/>
        </w:tabs>
        <w:spacing w:after="120" w:line="360" w:lineRule="auto"/>
        <w:ind w:left="0"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Generell scheint das Ende der iulisch-claudischen Dynastie jedoch auch i</w:t>
      </w:r>
      <w:r w:rsidR="0026171B">
        <w:rPr>
          <w:rFonts w:ascii="Times New Roman" w:hAnsi="Times New Roman" w:cs="Times New Roman"/>
          <w:color w:val="000000"/>
          <w:sz w:val="24"/>
          <w:szCs w:val="24"/>
          <w:lang w:val="de-DE"/>
        </w:rPr>
        <w:t>m</w:t>
      </w:r>
      <w:r>
        <w:rPr>
          <w:rFonts w:ascii="Times New Roman" w:hAnsi="Times New Roman" w:cs="Times New Roman"/>
          <w:color w:val="000000"/>
          <w:sz w:val="24"/>
          <w:szCs w:val="24"/>
          <w:lang w:val="de-DE"/>
        </w:rPr>
        <w:t xml:space="preserve"> Hinblick auf die Problematik des senatorischen Rückzugs einen gewissen Einschnitt dargestellt zu haben: </w:t>
      </w:r>
      <w:r w:rsidR="00A913ED">
        <w:rPr>
          <w:rFonts w:ascii="Times New Roman" w:hAnsi="Times New Roman" w:cs="Times New Roman"/>
          <w:color w:val="000000"/>
          <w:sz w:val="24"/>
          <w:szCs w:val="24"/>
          <w:lang w:val="de-DE"/>
        </w:rPr>
        <w:t xml:space="preserve">Anders als in den Anfängen des Prinzipats scheinen die </w:t>
      </w:r>
      <w:r w:rsidR="00A913ED">
        <w:rPr>
          <w:rFonts w:ascii="Times New Roman" w:hAnsi="Times New Roman" w:cs="Times New Roman"/>
          <w:color w:val="000000"/>
          <w:sz w:val="24"/>
          <w:szCs w:val="24"/>
          <w:lang w:val="de-DE"/>
        </w:rPr>
        <w:lastRenderedPageBreak/>
        <w:t>Konflikte um die abwesenden Sena</w:t>
      </w:r>
      <w:r w:rsidR="001B6915">
        <w:rPr>
          <w:rFonts w:ascii="Times New Roman" w:hAnsi="Times New Roman" w:cs="Times New Roman"/>
          <w:color w:val="000000"/>
          <w:sz w:val="24"/>
          <w:szCs w:val="24"/>
          <w:lang w:val="de-DE"/>
        </w:rPr>
        <w:t>toren sowohl in flavischer Zeit</w:t>
      </w:r>
      <w:r w:rsidR="00A913ED">
        <w:rPr>
          <w:rFonts w:ascii="Times New Roman" w:hAnsi="Times New Roman" w:cs="Times New Roman"/>
          <w:color w:val="000000"/>
          <w:sz w:val="24"/>
          <w:szCs w:val="24"/>
          <w:lang w:val="de-DE"/>
        </w:rPr>
        <w:t xml:space="preserve"> als auch zur </w:t>
      </w:r>
      <w:r>
        <w:rPr>
          <w:rFonts w:ascii="Times New Roman" w:hAnsi="Times New Roman" w:cs="Times New Roman"/>
          <w:color w:val="000000"/>
          <w:sz w:val="24"/>
          <w:szCs w:val="24"/>
          <w:lang w:val="de-DE"/>
        </w:rPr>
        <w:t>Zeit Nerva</w:t>
      </w:r>
      <w:r w:rsidR="00A913ED">
        <w:rPr>
          <w:rFonts w:ascii="Times New Roman" w:hAnsi="Times New Roman" w:cs="Times New Roman"/>
          <w:color w:val="000000"/>
          <w:sz w:val="24"/>
          <w:szCs w:val="24"/>
          <w:lang w:val="de-DE"/>
        </w:rPr>
        <w:t>s</w:t>
      </w:r>
      <w:r>
        <w:rPr>
          <w:rFonts w:ascii="Times New Roman" w:hAnsi="Times New Roman" w:cs="Times New Roman"/>
          <w:color w:val="000000"/>
          <w:sz w:val="24"/>
          <w:szCs w:val="24"/>
          <w:lang w:val="de-DE"/>
        </w:rPr>
        <w:t xml:space="preserve">, Trajans und der Adoptivkaiser des </w:t>
      </w:r>
      <w:r w:rsidR="00E96892">
        <w:rPr>
          <w:rFonts w:ascii="Times New Roman" w:hAnsi="Times New Roman" w:cs="Times New Roman"/>
          <w:color w:val="000000"/>
          <w:sz w:val="24"/>
          <w:szCs w:val="24"/>
          <w:lang w:val="de-DE"/>
        </w:rPr>
        <w:t>2. </w:t>
      </w:r>
      <w:r>
        <w:rPr>
          <w:rFonts w:ascii="Times New Roman" w:hAnsi="Times New Roman" w:cs="Times New Roman"/>
          <w:color w:val="000000"/>
          <w:sz w:val="24"/>
          <w:szCs w:val="24"/>
          <w:lang w:val="de-DE"/>
        </w:rPr>
        <w:t xml:space="preserve">Jahrhunderts </w:t>
      </w:r>
      <w:r w:rsidR="00A913ED">
        <w:rPr>
          <w:rFonts w:ascii="Times New Roman" w:hAnsi="Times New Roman" w:cs="Times New Roman"/>
          <w:color w:val="000000"/>
          <w:sz w:val="24"/>
          <w:szCs w:val="24"/>
          <w:lang w:val="de-DE"/>
        </w:rPr>
        <w:t xml:space="preserve">keine besondere Rolle mehr gespielt zu haben. </w:t>
      </w:r>
      <w:r w:rsidR="00B93C0F">
        <w:rPr>
          <w:rFonts w:ascii="Times New Roman" w:hAnsi="Times New Roman" w:cs="Times New Roman"/>
          <w:sz w:val="24"/>
          <w:szCs w:val="24"/>
          <w:lang w:val="de-DE"/>
        </w:rPr>
        <w:t xml:space="preserve">So erwähnt der Historiker </w:t>
      </w:r>
      <w:r w:rsidR="002852B1">
        <w:rPr>
          <w:rFonts w:ascii="Times New Roman" w:hAnsi="Times New Roman" w:cs="Times New Roman"/>
          <w:sz w:val="24"/>
          <w:szCs w:val="24"/>
          <w:lang w:val="de-DE"/>
        </w:rPr>
        <w:t xml:space="preserve">Cassius Dio </w:t>
      </w:r>
      <w:r w:rsidR="00B93C0F">
        <w:rPr>
          <w:rFonts w:ascii="Times New Roman" w:hAnsi="Times New Roman" w:cs="Times New Roman"/>
          <w:sz w:val="24"/>
          <w:szCs w:val="24"/>
          <w:lang w:val="de-DE"/>
        </w:rPr>
        <w:t>e</w:t>
      </w:r>
      <w:r w:rsidR="00E92ECA">
        <w:rPr>
          <w:rFonts w:ascii="Times New Roman" w:hAnsi="Times New Roman" w:cs="Times New Roman"/>
          <w:sz w:val="24"/>
          <w:szCs w:val="24"/>
          <w:lang w:val="de-DE"/>
        </w:rPr>
        <w:t>rst i</w:t>
      </w:r>
      <w:r w:rsidR="0026171B">
        <w:rPr>
          <w:rFonts w:ascii="Times New Roman" w:hAnsi="Times New Roman" w:cs="Times New Roman"/>
          <w:sz w:val="24"/>
          <w:szCs w:val="24"/>
          <w:lang w:val="de-DE"/>
        </w:rPr>
        <w:t>m</w:t>
      </w:r>
      <w:r w:rsidR="00E92ECA">
        <w:rPr>
          <w:rFonts w:ascii="Times New Roman" w:hAnsi="Times New Roman" w:cs="Times New Roman"/>
          <w:sz w:val="24"/>
          <w:szCs w:val="24"/>
          <w:lang w:val="de-DE"/>
        </w:rPr>
        <w:t xml:space="preserve"> Hinblick auf </w:t>
      </w:r>
      <w:r w:rsidR="00B93C0F">
        <w:rPr>
          <w:rFonts w:ascii="Times New Roman" w:hAnsi="Times New Roman" w:cs="Times New Roman"/>
          <w:sz w:val="24"/>
          <w:szCs w:val="24"/>
          <w:lang w:val="de-DE"/>
        </w:rPr>
        <w:t xml:space="preserve">seine eigene Lebenszeit, </w:t>
      </w:r>
      <w:r w:rsidR="00E92ECA">
        <w:rPr>
          <w:rFonts w:ascii="Times New Roman" w:hAnsi="Times New Roman" w:cs="Times New Roman"/>
          <w:sz w:val="24"/>
          <w:szCs w:val="24"/>
          <w:lang w:val="de-DE"/>
        </w:rPr>
        <w:t>das späte zweite</w:t>
      </w:r>
      <w:r w:rsidR="00AC3025" w:rsidRPr="006F1559">
        <w:rPr>
          <w:rFonts w:ascii="Times New Roman" w:hAnsi="Times New Roman" w:cs="Times New Roman"/>
          <w:sz w:val="24"/>
          <w:szCs w:val="24"/>
          <w:lang w:val="de-DE"/>
        </w:rPr>
        <w:t xml:space="preserve"> </w:t>
      </w:r>
      <w:r w:rsidR="00C651C3" w:rsidRPr="006F1559">
        <w:rPr>
          <w:rFonts w:ascii="Times New Roman" w:hAnsi="Times New Roman" w:cs="Times New Roman"/>
          <w:sz w:val="24"/>
          <w:szCs w:val="24"/>
          <w:lang w:val="de-DE"/>
        </w:rPr>
        <w:t>u</w:t>
      </w:r>
      <w:r w:rsidR="00E92ECA">
        <w:rPr>
          <w:rFonts w:ascii="Times New Roman" w:hAnsi="Times New Roman" w:cs="Times New Roman"/>
          <w:sz w:val="24"/>
          <w:szCs w:val="24"/>
          <w:lang w:val="de-DE"/>
        </w:rPr>
        <w:t xml:space="preserve">nd frühe </w:t>
      </w:r>
      <w:r w:rsidR="00E96892">
        <w:rPr>
          <w:rFonts w:ascii="Times New Roman" w:hAnsi="Times New Roman" w:cs="Times New Roman"/>
          <w:sz w:val="24"/>
          <w:szCs w:val="24"/>
          <w:lang w:val="de-DE"/>
        </w:rPr>
        <w:t>3. </w:t>
      </w:r>
      <w:r w:rsidR="00AC3025" w:rsidRPr="006F1559">
        <w:rPr>
          <w:rFonts w:ascii="Times New Roman" w:hAnsi="Times New Roman" w:cs="Times New Roman"/>
          <w:sz w:val="24"/>
          <w:szCs w:val="24"/>
          <w:lang w:val="de-DE"/>
        </w:rPr>
        <w:t>J</w:t>
      </w:r>
      <w:r w:rsidR="00A325CE">
        <w:rPr>
          <w:rFonts w:ascii="Times New Roman" w:hAnsi="Times New Roman" w:cs="Times New Roman"/>
          <w:sz w:val="24"/>
          <w:szCs w:val="24"/>
          <w:lang w:val="de-DE"/>
        </w:rPr>
        <w:t>a</w:t>
      </w:r>
      <w:r w:rsidR="00AC3025" w:rsidRPr="006F1559">
        <w:rPr>
          <w:rFonts w:ascii="Times New Roman" w:hAnsi="Times New Roman" w:cs="Times New Roman"/>
          <w:sz w:val="24"/>
          <w:szCs w:val="24"/>
          <w:lang w:val="de-DE"/>
        </w:rPr>
        <w:t>h</w:t>
      </w:r>
      <w:r w:rsidR="00A325CE">
        <w:rPr>
          <w:rFonts w:ascii="Times New Roman" w:hAnsi="Times New Roman" w:cs="Times New Roman"/>
          <w:sz w:val="24"/>
          <w:szCs w:val="24"/>
          <w:lang w:val="de-DE"/>
        </w:rPr>
        <w:t>rhundert</w:t>
      </w:r>
      <w:r w:rsidR="007369B7">
        <w:rPr>
          <w:rFonts w:ascii="Times New Roman" w:hAnsi="Times New Roman" w:cs="Times New Roman"/>
          <w:sz w:val="24"/>
          <w:szCs w:val="24"/>
          <w:lang w:val="de-DE"/>
        </w:rPr>
        <w:t xml:space="preserve"> </w:t>
      </w:r>
      <w:proofErr w:type="gramStart"/>
      <w:r w:rsidR="00E96892">
        <w:rPr>
          <w:rFonts w:ascii="Times New Roman" w:hAnsi="Times New Roman" w:cs="Times New Roman"/>
          <w:sz w:val="24"/>
          <w:szCs w:val="24"/>
          <w:lang w:val="de-DE"/>
        </w:rPr>
        <w:t>n. Chr.</w:t>
      </w:r>
      <w:r w:rsidR="00E92ECA">
        <w:rPr>
          <w:rFonts w:ascii="Times New Roman" w:hAnsi="Times New Roman" w:cs="Times New Roman"/>
          <w:sz w:val="24"/>
          <w:szCs w:val="24"/>
          <w:lang w:val="de-DE"/>
        </w:rPr>
        <w:t>,</w:t>
      </w:r>
      <w:proofErr w:type="gramEnd"/>
      <w:r w:rsidR="00E92ECA">
        <w:rPr>
          <w:rFonts w:ascii="Times New Roman" w:hAnsi="Times New Roman" w:cs="Times New Roman"/>
          <w:sz w:val="24"/>
          <w:szCs w:val="24"/>
          <w:lang w:val="de-DE"/>
        </w:rPr>
        <w:t xml:space="preserve"> </w:t>
      </w:r>
      <w:r w:rsidR="00A913ED">
        <w:rPr>
          <w:rFonts w:ascii="Times New Roman" w:hAnsi="Times New Roman" w:cs="Times New Roman"/>
          <w:sz w:val="24"/>
          <w:szCs w:val="24"/>
          <w:lang w:val="de-DE"/>
        </w:rPr>
        <w:t xml:space="preserve">überhaupt </w:t>
      </w:r>
      <w:r w:rsidR="00E92ECA">
        <w:rPr>
          <w:rFonts w:ascii="Times New Roman" w:hAnsi="Times New Roman" w:cs="Times New Roman"/>
          <w:sz w:val="24"/>
          <w:szCs w:val="24"/>
          <w:lang w:val="de-DE"/>
        </w:rPr>
        <w:t>wieder ausdrücklich S</w:t>
      </w:r>
      <w:r w:rsidR="00AC3025" w:rsidRPr="006F1559">
        <w:rPr>
          <w:rFonts w:ascii="Times New Roman" w:hAnsi="Times New Roman" w:cs="Times New Roman"/>
          <w:sz w:val="24"/>
          <w:szCs w:val="24"/>
          <w:lang w:val="de-DE"/>
        </w:rPr>
        <w:t>enatoren, die sich aus</w:t>
      </w:r>
      <w:r w:rsidR="008E7548">
        <w:rPr>
          <w:rFonts w:ascii="Times New Roman" w:hAnsi="Times New Roman" w:cs="Times New Roman"/>
          <w:sz w:val="24"/>
          <w:szCs w:val="24"/>
          <w:lang w:val="de-DE"/>
        </w:rPr>
        <w:t xml:space="preserve"> dem politischen Zentrum zurück</w:t>
      </w:r>
      <w:r w:rsidR="00AC3025" w:rsidRPr="006F1559">
        <w:rPr>
          <w:rFonts w:ascii="Times New Roman" w:hAnsi="Times New Roman" w:cs="Times New Roman"/>
          <w:sz w:val="24"/>
          <w:szCs w:val="24"/>
          <w:lang w:val="de-DE"/>
        </w:rPr>
        <w:t>zogen</w:t>
      </w:r>
      <w:r w:rsidR="00506D6E">
        <w:rPr>
          <w:rFonts w:ascii="Times New Roman" w:hAnsi="Times New Roman" w:cs="Times New Roman"/>
          <w:sz w:val="24"/>
          <w:szCs w:val="24"/>
          <w:lang w:val="de-DE"/>
        </w:rPr>
        <w:t xml:space="preserve">. </w:t>
      </w:r>
      <w:r w:rsidR="00E92ECA">
        <w:rPr>
          <w:rFonts w:ascii="Times New Roman" w:hAnsi="Times New Roman" w:cs="Times New Roman"/>
          <w:sz w:val="24"/>
          <w:szCs w:val="24"/>
          <w:lang w:val="de-DE"/>
        </w:rPr>
        <w:t xml:space="preserve">Als Entschuldigung scheinen sie </w:t>
      </w:r>
      <w:r w:rsidR="00506D6E">
        <w:rPr>
          <w:rFonts w:ascii="Times New Roman" w:hAnsi="Times New Roman" w:cs="Times New Roman"/>
          <w:sz w:val="24"/>
          <w:szCs w:val="24"/>
          <w:lang w:val="de-DE"/>
        </w:rPr>
        <w:t>d</w:t>
      </w:r>
      <w:r w:rsidR="00AC3025" w:rsidRPr="006F1559">
        <w:rPr>
          <w:rFonts w:ascii="Times New Roman" w:hAnsi="Times New Roman" w:cs="Times New Roman"/>
          <w:sz w:val="24"/>
          <w:szCs w:val="24"/>
          <w:lang w:val="de-DE"/>
        </w:rPr>
        <w:t xml:space="preserve">ie traditionelle, </w:t>
      </w:r>
      <w:r w:rsidR="00E92ECA">
        <w:rPr>
          <w:rFonts w:ascii="Times New Roman" w:hAnsi="Times New Roman" w:cs="Times New Roman"/>
          <w:sz w:val="24"/>
          <w:szCs w:val="24"/>
          <w:lang w:val="de-DE"/>
        </w:rPr>
        <w:t xml:space="preserve">seit </w:t>
      </w:r>
      <w:r w:rsidR="00AC3025" w:rsidRPr="006F1559">
        <w:rPr>
          <w:rFonts w:ascii="Times New Roman" w:hAnsi="Times New Roman" w:cs="Times New Roman"/>
          <w:sz w:val="24"/>
          <w:szCs w:val="24"/>
          <w:lang w:val="de-DE"/>
        </w:rPr>
        <w:t xml:space="preserve">republikanischer Zeit akzeptierte Entschuldigung </w:t>
      </w:r>
      <w:r w:rsidR="00C651C3" w:rsidRPr="006F1559">
        <w:rPr>
          <w:rFonts w:ascii="Times New Roman" w:hAnsi="Times New Roman" w:cs="Times New Roman"/>
          <w:sz w:val="24"/>
          <w:szCs w:val="24"/>
          <w:lang w:val="de-DE"/>
        </w:rPr>
        <w:t>von Krankheit oder hohem Alter an</w:t>
      </w:r>
      <w:r w:rsidR="00506D6E">
        <w:rPr>
          <w:rFonts w:ascii="Times New Roman" w:hAnsi="Times New Roman" w:cs="Times New Roman"/>
          <w:sz w:val="24"/>
          <w:szCs w:val="24"/>
          <w:lang w:val="de-DE"/>
        </w:rPr>
        <w:t>geführt zu haben, um Meinungsverschiedenheiten mit dem Herrscher zu verschleiern, die den eigentlichen Anlass für ihren Rückzug dargestellt hatten.</w:t>
      </w:r>
      <w:r w:rsidR="00506D6E" w:rsidRPr="006F1559">
        <w:rPr>
          <w:rStyle w:val="Funotenzeichen"/>
          <w:rFonts w:ascii="Times New Roman" w:hAnsi="Times New Roman" w:cs="Times New Roman"/>
          <w:sz w:val="24"/>
          <w:szCs w:val="24"/>
          <w:lang w:val="de-DE"/>
        </w:rPr>
        <w:footnoteReference w:id="201"/>
      </w:r>
      <w:r w:rsidR="00506D6E">
        <w:rPr>
          <w:rFonts w:ascii="Times New Roman" w:hAnsi="Times New Roman" w:cs="Times New Roman"/>
          <w:sz w:val="24"/>
          <w:szCs w:val="24"/>
          <w:lang w:val="de-DE"/>
        </w:rPr>
        <w:t xml:space="preserve"> </w:t>
      </w:r>
      <w:r w:rsidR="00E92ECA">
        <w:rPr>
          <w:rFonts w:ascii="Times New Roman" w:hAnsi="Times New Roman" w:cs="Times New Roman"/>
          <w:sz w:val="24"/>
          <w:szCs w:val="24"/>
          <w:lang w:val="de-DE"/>
        </w:rPr>
        <w:t xml:space="preserve">Dabei ist </w:t>
      </w:r>
      <w:r w:rsidR="00506D6E">
        <w:rPr>
          <w:rFonts w:ascii="Times New Roman" w:hAnsi="Times New Roman" w:cs="Times New Roman"/>
          <w:sz w:val="24"/>
          <w:szCs w:val="24"/>
          <w:lang w:val="de-DE"/>
        </w:rPr>
        <w:t xml:space="preserve">manchmal </w:t>
      </w:r>
      <w:r w:rsidR="00C651C3" w:rsidRPr="006F1559">
        <w:rPr>
          <w:rFonts w:ascii="Times New Roman" w:hAnsi="Times New Roman" w:cs="Times New Roman"/>
          <w:sz w:val="24"/>
          <w:szCs w:val="24"/>
          <w:lang w:val="de-DE"/>
        </w:rPr>
        <w:t>of</w:t>
      </w:r>
      <w:r w:rsidR="00E92ECA">
        <w:rPr>
          <w:rFonts w:ascii="Times New Roman" w:hAnsi="Times New Roman" w:cs="Times New Roman"/>
          <w:sz w:val="24"/>
          <w:szCs w:val="24"/>
          <w:lang w:val="de-DE"/>
        </w:rPr>
        <w:t>fensichtlich</w:t>
      </w:r>
      <w:r w:rsidR="00C651C3" w:rsidRPr="006F1559">
        <w:rPr>
          <w:rFonts w:ascii="Times New Roman" w:hAnsi="Times New Roman" w:cs="Times New Roman"/>
          <w:sz w:val="24"/>
          <w:szCs w:val="24"/>
          <w:lang w:val="de-DE"/>
        </w:rPr>
        <w:t>, dass die betreffende Person weder zu alt noch zu krank war, um sich weiterhin am politischen Geschehen zu beteiligen</w:t>
      </w:r>
      <w:r w:rsidR="00506D6E">
        <w:rPr>
          <w:rFonts w:ascii="Times New Roman" w:hAnsi="Times New Roman" w:cs="Times New Roman"/>
          <w:sz w:val="24"/>
          <w:szCs w:val="24"/>
          <w:lang w:val="de-DE"/>
        </w:rPr>
        <w:t>, und das</w:t>
      </w:r>
      <w:r w:rsidR="004B37E1">
        <w:rPr>
          <w:rFonts w:ascii="Times New Roman" w:hAnsi="Times New Roman" w:cs="Times New Roman"/>
          <w:sz w:val="24"/>
          <w:szCs w:val="24"/>
          <w:lang w:val="de-DE"/>
        </w:rPr>
        <w:t>s</w:t>
      </w:r>
      <w:r w:rsidR="00506D6E">
        <w:rPr>
          <w:rFonts w:ascii="Times New Roman" w:hAnsi="Times New Roman" w:cs="Times New Roman"/>
          <w:sz w:val="24"/>
          <w:szCs w:val="24"/>
          <w:lang w:val="de-DE"/>
        </w:rPr>
        <w:t xml:space="preserve"> der Rückzug durchaus als Statement gegen den Regierungsstil eines </w:t>
      </w:r>
      <w:r w:rsidR="00506D6E" w:rsidRPr="00506D6E">
        <w:rPr>
          <w:rFonts w:ascii="Times New Roman" w:hAnsi="Times New Roman" w:cs="Times New Roman"/>
          <w:i/>
          <w:sz w:val="24"/>
          <w:szCs w:val="24"/>
          <w:lang w:val="la-Latn"/>
        </w:rPr>
        <w:t>princeps</w:t>
      </w:r>
      <w:r w:rsidR="00506D6E">
        <w:rPr>
          <w:rFonts w:ascii="Times New Roman" w:hAnsi="Times New Roman" w:cs="Times New Roman"/>
          <w:sz w:val="24"/>
          <w:szCs w:val="24"/>
          <w:lang w:val="de-DE"/>
        </w:rPr>
        <w:t xml:space="preserve"> gemeint war; d</w:t>
      </w:r>
      <w:r w:rsidR="00C651C3" w:rsidRPr="006F1559">
        <w:rPr>
          <w:rFonts w:ascii="Times New Roman" w:hAnsi="Times New Roman" w:cs="Times New Roman"/>
          <w:sz w:val="24"/>
          <w:szCs w:val="24"/>
          <w:lang w:val="de-DE"/>
        </w:rPr>
        <w:t>ennoch sahen die</w:t>
      </w:r>
      <w:r w:rsidR="00B93C0F">
        <w:rPr>
          <w:rFonts w:ascii="Times New Roman" w:hAnsi="Times New Roman" w:cs="Times New Roman"/>
          <w:sz w:val="24"/>
          <w:szCs w:val="24"/>
          <w:lang w:val="de-DE"/>
        </w:rPr>
        <w:t>se</w:t>
      </w:r>
      <w:r w:rsidR="00C651C3" w:rsidRPr="006F1559">
        <w:rPr>
          <w:rFonts w:ascii="Times New Roman" w:hAnsi="Times New Roman" w:cs="Times New Roman"/>
          <w:sz w:val="24"/>
          <w:szCs w:val="24"/>
          <w:lang w:val="de-DE"/>
        </w:rPr>
        <w:t xml:space="preserve"> Kaiser offenbar keine Veranlassung, dies zu sanktionieren. </w:t>
      </w:r>
      <w:r w:rsidR="00A325CE">
        <w:rPr>
          <w:rFonts w:ascii="Times New Roman" w:hAnsi="Times New Roman" w:cs="Times New Roman"/>
          <w:sz w:val="24"/>
          <w:szCs w:val="24"/>
          <w:lang w:val="de-DE"/>
        </w:rPr>
        <w:t>Anders als</w:t>
      </w:r>
      <w:r w:rsidR="00AD36D5">
        <w:rPr>
          <w:rFonts w:ascii="Times New Roman" w:hAnsi="Times New Roman" w:cs="Times New Roman"/>
          <w:sz w:val="24"/>
          <w:szCs w:val="24"/>
          <w:lang w:val="de-DE"/>
        </w:rPr>
        <w:t xml:space="preserve"> die</w:t>
      </w:r>
      <w:r w:rsidR="00A325CE">
        <w:rPr>
          <w:rFonts w:ascii="Times New Roman" w:hAnsi="Times New Roman" w:cs="Times New Roman"/>
          <w:sz w:val="24"/>
          <w:szCs w:val="24"/>
          <w:lang w:val="de-DE"/>
        </w:rPr>
        <w:t xml:space="preserve"> </w:t>
      </w:r>
      <w:r w:rsidR="00A325CE" w:rsidRPr="00A325CE">
        <w:rPr>
          <w:rFonts w:ascii="Times New Roman" w:hAnsi="Times New Roman" w:cs="Times New Roman"/>
          <w:i/>
          <w:sz w:val="24"/>
          <w:szCs w:val="24"/>
          <w:lang w:val="la-Latn"/>
        </w:rPr>
        <w:t>principes</w:t>
      </w:r>
      <w:r w:rsidR="00A325CE">
        <w:rPr>
          <w:rFonts w:ascii="Times New Roman" w:hAnsi="Times New Roman" w:cs="Times New Roman"/>
          <w:sz w:val="24"/>
          <w:szCs w:val="24"/>
          <w:lang w:val="de-DE"/>
        </w:rPr>
        <w:t xml:space="preserve"> und Senatoren </w:t>
      </w:r>
      <w:r w:rsidR="00052439">
        <w:rPr>
          <w:rFonts w:ascii="Times New Roman" w:hAnsi="Times New Roman" w:cs="Times New Roman"/>
          <w:sz w:val="24"/>
          <w:szCs w:val="24"/>
          <w:lang w:val="de-DE"/>
        </w:rPr>
        <w:t>des f</w:t>
      </w:r>
      <w:r w:rsidR="00A325CE">
        <w:rPr>
          <w:rFonts w:ascii="Times New Roman" w:hAnsi="Times New Roman" w:cs="Times New Roman"/>
          <w:sz w:val="24"/>
          <w:szCs w:val="24"/>
          <w:lang w:val="de-DE"/>
        </w:rPr>
        <w:t>rühen Prinzipat</w:t>
      </w:r>
      <w:r w:rsidR="00052439">
        <w:rPr>
          <w:rFonts w:ascii="Times New Roman" w:hAnsi="Times New Roman" w:cs="Times New Roman"/>
          <w:sz w:val="24"/>
          <w:szCs w:val="24"/>
          <w:lang w:val="de-DE"/>
        </w:rPr>
        <w:t>s</w:t>
      </w:r>
      <w:r w:rsidR="00A325CE">
        <w:rPr>
          <w:rFonts w:ascii="Times New Roman" w:hAnsi="Times New Roman" w:cs="Times New Roman"/>
          <w:sz w:val="24"/>
          <w:szCs w:val="24"/>
          <w:lang w:val="de-DE"/>
        </w:rPr>
        <w:t xml:space="preserve">, denen </w:t>
      </w:r>
      <w:r w:rsidR="00AD36D5">
        <w:rPr>
          <w:rFonts w:ascii="Times New Roman" w:hAnsi="Times New Roman" w:cs="Times New Roman"/>
          <w:sz w:val="24"/>
          <w:szCs w:val="24"/>
          <w:lang w:val="de-DE"/>
        </w:rPr>
        <w:t>die spätrepublikanischen Strategien</w:t>
      </w:r>
      <w:r w:rsidR="00AD36D5" w:rsidRPr="00052439">
        <w:rPr>
          <w:rFonts w:ascii="Times New Roman" w:hAnsi="Times New Roman" w:cs="Times New Roman"/>
          <w:sz w:val="24"/>
          <w:szCs w:val="24"/>
          <w:lang w:val="de-DE"/>
        </w:rPr>
        <w:t xml:space="preserve"> </w:t>
      </w:r>
      <w:r w:rsidR="00750DFA">
        <w:rPr>
          <w:rFonts w:ascii="Times New Roman" w:hAnsi="Times New Roman" w:cs="Times New Roman"/>
          <w:sz w:val="24"/>
          <w:szCs w:val="24"/>
          <w:lang w:val="de-DE"/>
        </w:rPr>
        <w:t xml:space="preserve">noch fast unmittelbar </w:t>
      </w:r>
      <w:r w:rsidR="00AD36D5" w:rsidRPr="00052439">
        <w:rPr>
          <w:rFonts w:ascii="Times New Roman" w:hAnsi="Times New Roman" w:cs="Times New Roman"/>
          <w:sz w:val="24"/>
          <w:szCs w:val="24"/>
          <w:lang w:val="de-DE"/>
        </w:rPr>
        <w:t>vor Augen standen</w:t>
      </w:r>
      <w:r w:rsidR="00052439" w:rsidRPr="00052439">
        <w:rPr>
          <w:rFonts w:ascii="Times New Roman" w:hAnsi="Times New Roman" w:cs="Times New Roman"/>
          <w:sz w:val="24"/>
          <w:szCs w:val="24"/>
          <w:lang w:val="de-DE"/>
        </w:rPr>
        <w:t>,</w:t>
      </w:r>
      <w:r w:rsidR="00A325CE" w:rsidRPr="00052439">
        <w:rPr>
          <w:rFonts w:ascii="Times New Roman" w:hAnsi="Times New Roman" w:cs="Times New Roman"/>
          <w:sz w:val="24"/>
          <w:szCs w:val="24"/>
          <w:lang w:val="de-DE"/>
        </w:rPr>
        <w:t xml:space="preserve"> </w:t>
      </w:r>
      <w:r w:rsidR="00052439" w:rsidRPr="00052439">
        <w:rPr>
          <w:rFonts w:ascii="Times New Roman" w:hAnsi="Times New Roman" w:cs="Times New Roman"/>
          <w:sz w:val="24"/>
          <w:szCs w:val="24"/>
          <w:lang w:val="de-DE"/>
        </w:rPr>
        <w:t xml:space="preserve">mittels Präsenz in, Rückzug aus und Absenz von Rom </w:t>
      </w:r>
      <w:r w:rsidR="00AD36D5">
        <w:rPr>
          <w:rFonts w:ascii="Times New Roman" w:hAnsi="Times New Roman" w:cs="Times New Roman"/>
          <w:sz w:val="24"/>
          <w:szCs w:val="24"/>
          <w:lang w:val="de-DE"/>
        </w:rPr>
        <w:t xml:space="preserve">die </w:t>
      </w:r>
      <w:r w:rsidR="00052439" w:rsidRPr="00052439">
        <w:rPr>
          <w:rFonts w:ascii="Times New Roman" w:hAnsi="Times New Roman" w:cs="Times New Roman"/>
          <w:sz w:val="24"/>
          <w:szCs w:val="24"/>
          <w:lang w:val="de-DE"/>
        </w:rPr>
        <w:t xml:space="preserve">Akzeptanz </w:t>
      </w:r>
      <w:r w:rsidR="00AD36D5">
        <w:rPr>
          <w:rFonts w:ascii="Times New Roman" w:hAnsi="Times New Roman" w:cs="Times New Roman"/>
          <w:sz w:val="24"/>
          <w:szCs w:val="24"/>
          <w:lang w:val="de-DE"/>
        </w:rPr>
        <w:t xml:space="preserve">bzw. Nicht-Akzeptanz </w:t>
      </w:r>
      <w:r w:rsidR="00052439" w:rsidRPr="00052439">
        <w:rPr>
          <w:rFonts w:ascii="Times New Roman" w:hAnsi="Times New Roman" w:cs="Times New Roman"/>
          <w:sz w:val="24"/>
          <w:szCs w:val="24"/>
          <w:lang w:val="de-DE"/>
        </w:rPr>
        <w:t xml:space="preserve">von Herrschaftsansprüchen zu demonstrieren, </w:t>
      </w:r>
      <w:r w:rsidR="00052439">
        <w:rPr>
          <w:rFonts w:ascii="Times New Roman" w:hAnsi="Times New Roman" w:cs="Times New Roman"/>
          <w:sz w:val="24"/>
          <w:szCs w:val="24"/>
          <w:lang w:val="de-DE"/>
        </w:rPr>
        <w:t xml:space="preserve">scheinen spätere Herrscher und Senatoren </w:t>
      </w:r>
      <w:r w:rsidR="00C508A5">
        <w:rPr>
          <w:rFonts w:ascii="Times New Roman" w:hAnsi="Times New Roman" w:cs="Times New Roman"/>
          <w:sz w:val="24"/>
          <w:szCs w:val="24"/>
          <w:lang w:val="de-DE"/>
        </w:rPr>
        <w:t>Ab- und Anwesenheit</w:t>
      </w:r>
      <w:r w:rsidR="00052439">
        <w:rPr>
          <w:rFonts w:ascii="Times New Roman" w:hAnsi="Times New Roman" w:cs="Times New Roman"/>
          <w:sz w:val="24"/>
          <w:szCs w:val="24"/>
          <w:lang w:val="de-DE"/>
        </w:rPr>
        <w:t xml:space="preserve"> </w:t>
      </w:r>
      <w:r w:rsidR="00D61AC4">
        <w:rPr>
          <w:rFonts w:ascii="Times New Roman" w:hAnsi="Times New Roman" w:cs="Times New Roman"/>
          <w:sz w:val="24"/>
          <w:szCs w:val="24"/>
          <w:lang w:val="de-DE"/>
        </w:rPr>
        <w:t xml:space="preserve">folglich </w:t>
      </w:r>
      <w:r w:rsidR="00052439">
        <w:rPr>
          <w:rFonts w:ascii="Times New Roman" w:hAnsi="Times New Roman" w:cs="Times New Roman"/>
          <w:sz w:val="24"/>
          <w:szCs w:val="24"/>
          <w:lang w:val="de-DE"/>
        </w:rPr>
        <w:t xml:space="preserve">nicht mehr als </w:t>
      </w:r>
      <w:r w:rsidR="00C508A5">
        <w:rPr>
          <w:rFonts w:ascii="Times New Roman" w:hAnsi="Times New Roman" w:cs="Times New Roman"/>
          <w:sz w:val="24"/>
          <w:szCs w:val="24"/>
          <w:lang w:val="de-DE"/>
        </w:rPr>
        <w:t xml:space="preserve">eine </w:t>
      </w:r>
      <w:r w:rsidR="00052439">
        <w:rPr>
          <w:rFonts w:ascii="Times New Roman" w:hAnsi="Times New Roman" w:cs="Times New Roman"/>
          <w:sz w:val="24"/>
          <w:szCs w:val="24"/>
          <w:lang w:val="de-DE"/>
        </w:rPr>
        <w:t xml:space="preserve">Geste </w:t>
      </w:r>
      <w:r w:rsidR="00B93C0F">
        <w:rPr>
          <w:rFonts w:ascii="Times New Roman" w:hAnsi="Times New Roman" w:cs="Times New Roman"/>
          <w:sz w:val="24"/>
          <w:szCs w:val="24"/>
          <w:lang w:val="de-DE"/>
        </w:rPr>
        <w:t>genutzt</w:t>
      </w:r>
      <w:r w:rsidR="00C508A5">
        <w:rPr>
          <w:rFonts w:ascii="Times New Roman" w:hAnsi="Times New Roman" w:cs="Times New Roman"/>
          <w:sz w:val="24"/>
          <w:szCs w:val="24"/>
          <w:lang w:val="de-DE"/>
        </w:rPr>
        <w:t>,</w:t>
      </w:r>
      <w:r w:rsidR="00B93C0F">
        <w:rPr>
          <w:rFonts w:ascii="Times New Roman" w:hAnsi="Times New Roman" w:cs="Times New Roman"/>
          <w:sz w:val="24"/>
          <w:szCs w:val="24"/>
          <w:lang w:val="de-DE"/>
        </w:rPr>
        <w:t xml:space="preserve"> </w:t>
      </w:r>
      <w:r w:rsidR="00052439">
        <w:rPr>
          <w:rFonts w:ascii="Times New Roman" w:hAnsi="Times New Roman" w:cs="Times New Roman"/>
          <w:sz w:val="24"/>
          <w:szCs w:val="24"/>
          <w:lang w:val="de-DE"/>
        </w:rPr>
        <w:t xml:space="preserve">verstanden </w:t>
      </w:r>
      <w:r w:rsidR="00C508A5">
        <w:rPr>
          <w:rFonts w:ascii="Times New Roman" w:hAnsi="Times New Roman" w:cs="Times New Roman"/>
          <w:sz w:val="24"/>
          <w:szCs w:val="24"/>
          <w:lang w:val="de-DE"/>
        </w:rPr>
        <w:t>oder auch missverstanden zu</w:t>
      </w:r>
      <w:r w:rsidR="00052439">
        <w:rPr>
          <w:rFonts w:ascii="Times New Roman" w:hAnsi="Times New Roman" w:cs="Times New Roman"/>
          <w:sz w:val="24"/>
          <w:szCs w:val="24"/>
          <w:lang w:val="de-DE"/>
        </w:rPr>
        <w:t xml:space="preserve"> haben, </w:t>
      </w:r>
      <w:r w:rsidR="00AD36D5">
        <w:rPr>
          <w:rFonts w:ascii="Times New Roman" w:hAnsi="Times New Roman" w:cs="Times New Roman"/>
          <w:sz w:val="24"/>
          <w:szCs w:val="24"/>
          <w:lang w:val="de-DE"/>
        </w:rPr>
        <w:t>mit der</w:t>
      </w:r>
      <w:r w:rsidR="00052439">
        <w:rPr>
          <w:rFonts w:ascii="Times New Roman" w:hAnsi="Times New Roman" w:cs="Times New Roman"/>
          <w:sz w:val="24"/>
          <w:szCs w:val="24"/>
          <w:lang w:val="de-DE"/>
        </w:rPr>
        <w:t xml:space="preserve"> die Autorität eines Kaisers prinzipiell </w:t>
      </w:r>
      <w:r w:rsidR="000B202F">
        <w:rPr>
          <w:rFonts w:ascii="Times New Roman" w:hAnsi="Times New Roman" w:cs="Times New Roman"/>
          <w:sz w:val="24"/>
          <w:szCs w:val="24"/>
          <w:lang w:val="de-DE"/>
        </w:rPr>
        <w:t>infrage</w:t>
      </w:r>
      <w:r w:rsidR="00052439">
        <w:rPr>
          <w:rFonts w:ascii="Times New Roman" w:hAnsi="Times New Roman" w:cs="Times New Roman"/>
          <w:sz w:val="24"/>
          <w:szCs w:val="24"/>
          <w:lang w:val="de-DE"/>
        </w:rPr>
        <w:t xml:space="preserve"> </w:t>
      </w:r>
      <w:r w:rsidR="00AD36D5">
        <w:rPr>
          <w:rFonts w:ascii="Times New Roman" w:hAnsi="Times New Roman" w:cs="Times New Roman"/>
          <w:sz w:val="24"/>
          <w:szCs w:val="24"/>
          <w:lang w:val="de-DE"/>
        </w:rPr>
        <w:t>ge</w:t>
      </w:r>
      <w:r w:rsidR="00052439">
        <w:rPr>
          <w:rFonts w:ascii="Times New Roman" w:hAnsi="Times New Roman" w:cs="Times New Roman"/>
          <w:sz w:val="24"/>
          <w:szCs w:val="24"/>
          <w:lang w:val="de-DE"/>
        </w:rPr>
        <w:t>stell</w:t>
      </w:r>
      <w:r w:rsidR="00C508A5">
        <w:rPr>
          <w:rFonts w:ascii="Times New Roman" w:hAnsi="Times New Roman" w:cs="Times New Roman"/>
          <w:sz w:val="24"/>
          <w:szCs w:val="24"/>
          <w:lang w:val="de-DE"/>
        </w:rPr>
        <w:t>t</w:t>
      </w:r>
      <w:r w:rsidR="00052439">
        <w:rPr>
          <w:rFonts w:ascii="Times New Roman" w:hAnsi="Times New Roman" w:cs="Times New Roman"/>
          <w:sz w:val="24"/>
          <w:szCs w:val="24"/>
          <w:lang w:val="de-DE"/>
        </w:rPr>
        <w:t xml:space="preserve"> </w:t>
      </w:r>
      <w:r w:rsidR="00AD36D5">
        <w:rPr>
          <w:rFonts w:ascii="Times New Roman" w:hAnsi="Times New Roman" w:cs="Times New Roman"/>
          <w:sz w:val="24"/>
          <w:szCs w:val="24"/>
          <w:lang w:val="de-DE"/>
        </w:rPr>
        <w:t xml:space="preserve">werden </w:t>
      </w:r>
      <w:r w:rsidR="00052439">
        <w:rPr>
          <w:rFonts w:ascii="Times New Roman" w:hAnsi="Times New Roman" w:cs="Times New Roman"/>
          <w:sz w:val="24"/>
          <w:szCs w:val="24"/>
          <w:lang w:val="de-DE"/>
        </w:rPr>
        <w:t>konnte</w:t>
      </w:r>
      <w:r w:rsidR="00D61AC4">
        <w:rPr>
          <w:rFonts w:ascii="Times New Roman" w:hAnsi="Times New Roman" w:cs="Times New Roman"/>
          <w:sz w:val="24"/>
          <w:szCs w:val="24"/>
          <w:lang w:val="de-DE"/>
        </w:rPr>
        <w:t xml:space="preserve"> oder sogar zwangsläufig </w:t>
      </w:r>
      <w:r w:rsidR="000B202F">
        <w:rPr>
          <w:rFonts w:ascii="Times New Roman" w:hAnsi="Times New Roman" w:cs="Times New Roman"/>
          <w:sz w:val="24"/>
          <w:szCs w:val="24"/>
          <w:lang w:val="de-DE"/>
        </w:rPr>
        <w:t>infrage</w:t>
      </w:r>
      <w:r w:rsidR="0057644A">
        <w:rPr>
          <w:rFonts w:ascii="Times New Roman" w:hAnsi="Times New Roman" w:cs="Times New Roman"/>
          <w:sz w:val="24"/>
          <w:szCs w:val="24"/>
          <w:lang w:val="de-DE"/>
        </w:rPr>
        <w:t xml:space="preserve"> </w:t>
      </w:r>
      <w:r w:rsidR="00AD36D5">
        <w:rPr>
          <w:rFonts w:ascii="Times New Roman" w:hAnsi="Times New Roman" w:cs="Times New Roman"/>
          <w:sz w:val="24"/>
          <w:szCs w:val="24"/>
          <w:lang w:val="de-DE"/>
        </w:rPr>
        <w:t>ge</w:t>
      </w:r>
      <w:r w:rsidR="0057644A">
        <w:rPr>
          <w:rFonts w:ascii="Times New Roman" w:hAnsi="Times New Roman" w:cs="Times New Roman"/>
          <w:sz w:val="24"/>
          <w:szCs w:val="24"/>
          <w:lang w:val="de-DE"/>
        </w:rPr>
        <w:t>stell</w:t>
      </w:r>
      <w:r w:rsidR="00AD36D5">
        <w:rPr>
          <w:rFonts w:ascii="Times New Roman" w:hAnsi="Times New Roman" w:cs="Times New Roman"/>
          <w:sz w:val="24"/>
          <w:szCs w:val="24"/>
          <w:lang w:val="de-DE"/>
        </w:rPr>
        <w:t>t</w:t>
      </w:r>
      <w:r w:rsidR="0057644A">
        <w:rPr>
          <w:rFonts w:ascii="Times New Roman" w:hAnsi="Times New Roman" w:cs="Times New Roman"/>
          <w:sz w:val="24"/>
          <w:szCs w:val="24"/>
          <w:lang w:val="de-DE"/>
        </w:rPr>
        <w:t xml:space="preserve"> </w:t>
      </w:r>
      <w:r w:rsidR="00AD36D5">
        <w:rPr>
          <w:rFonts w:ascii="Times New Roman" w:hAnsi="Times New Roman" w:cs="Times New Roman"/>
          <w:sz w:val="24"/>
          <w:szCs w:val="24"/>
          <w:lang w:val="de-DE"/>
        </w:rPr>
        <w:t xml:space="preserve">werden </w:t>
      </w:r>
      <w:r w:rsidR="0057644A">
        <w:rPr>
          <w:rFonts w:ascii="Times New Roman" w:hAnsi="Times New Roman" w:cs="Times New Roman"/>
          <w:sz w:val="24"/>
          <w:szCs w:val="24"/>
          <w:lang w:val="de-DE"/>
        </w:rPr>
        <w:t>musste.</w:t>
      </w:r>
    </w:p>
    <w:p w:rsidR="00C83502" w:rsidRPr="006F1559" w:rsidRDefault="00C83502">
      <w:pPr>
        <w:rPr>
          <w:rFonts w:ascii="Times New Roman" w:hAnsi="Times New Roman" w:cs="Times New Roman"/>
          <w:i/>
          <w:sz w:val="24"/>
          <w:szCs w:val="24"/>
          <w:lang w:val="de-DE"/>
        </w:rPr>
      </w:pPr>
      <w:r w:rsidRPr="006F1559">
        <w:rPr>
          <w:rFonts w:ascii="Times New Roman" w:hAnsi="Times New Roman" w:cs="Times New Roman"/>
          <w:i/>
          <w:sz w:val="24"/>
          <w:szCs w:val="24"/>
          <w:lang w:val="de-DE"/>
        </w:rPr>
        <w:br w:type="page"/>
      </w:r>
    </w:p>
    <w:p w:rsidR="00C83502" w:rsidRPr="00186EB9" w:rsidRDefault="0019528E" w:rsidP="001068F0">
      <w:pPr>
        <w:tabs>
          <w:tab w:val="left" w:pos="567"/>
        </w:tabs>
        <w:spacing w:before="120" w:after="240" w:line="360" w:lineRule="auto"/>
        <w:jc w:val="both"/>
        <w:rPr>
          <w:rFonts w:ascii="Times New Roman" w:hAnsi="Times New Roman" w:cs="Times New Roman"/>
          <w:i/>
          <w:sz w:val="26"/>
          <w:szCs w:val="26"/>
          <w:lang w:val="de-DE"/>
        </w:rPr>
      </w:pPr>
      <w:r w:rsidRPr="00E709C2">
        <w:rPr>
          <w:rStyle w:val="berschrift2Zchn"/>
        </w:rPr>
        <w:lastRenderedPageBreak/>
        <w:t>3</w:t>
      </w:r>
      <w:r w:rsidR="001068F0" w:rsidRPr="00E709C2">
        <w:rPr>
          <w:rStyle w:val="berschrift2Zchn"/>
        </w:rPr>
        <w:t>.3</w:t>
      </w:r>
      <w:r w:rsidR="001068F0" w:rsidRPr="00E709C2">
        <w:rPr>
          <w:rStyle w:val="berschrift2Zchn"/>
        </w:rPr>
        <w:tab/>
      </w:r>
      <w:r w:rsidR="00C83502" w:rsidRPr="00E709C2">
        <w:rPr>
          <w:rStyle w:val="berschrift2Zchn"/>
        </w:rPr>
        <w:t>Zusammenfassung</w:t>
      </w:r>
    </w:p>
    <w:p w:rsidR="007937AA" w:rsidRPr="006F1559" w:rsidRDefault="007937AA" w:rsidP="00271347">
      <w:pPr>
        <w:tabs>
          <w:tab w:val="left" w:pos="0"/>
        </w:tabs>
        <w:spacing w:after="120" w:line="360" w:lineRule="auto"/>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Verließ ein Senator, der weder alt noch krank war, das politische Rom dauerhaft, so erschien dies Zeitgenossen wie auch späteren Generationen begründungsbedürftig. Für die Bewertung dieses Phänomens ist jedoch der jeweilige machtpolitische Hintergrund zu berücksichtigen – in der Regel ein heftiger Konflikt, der mit dem Exil eines oder einiger Beteiligten einherging. Dem Rückzugs</w:t>
      </w:r>
      <w:r w:rsidR="00C508A5">
        <w:rPr>
          <w:rFonts w:ascii="Times New Roman" w:hAnsi="Times New Roman" w:cs="Times New Roman"/>
          <w:sz w:val="24"/>
          <w:szCs w:val="24"/>
          <w:lang w:val="de-DE"/>
        </w:rPr>
        <w:t>m</w:t>
      </w:r>
      <w:r w:rsidRPr="006F1559">
        <w:rPr>
          <w:rFonts w:ascii="Times New Roman" w:hAnsi="Times New Roman" w:cs="Times New Roman"/>
          <w:sz w:val="24"/>
          <w:szCs w:val="24"/>
          <w:lang w:val="de-DE"/>
        </w:rPr>
        <w:t xml:space="preserve">otiv kommt hierbei vor allem in republikanischer Zeit eine besondere, aber auch sehr einseitige Funktion zu, weshalb es stets kritisch zu hinterfragen ist: Sein Zweck war in der Regel, die politische Marginalisierung, vielleicht gar die drohende Verbannung oder das Exil, eines bis dahin einflussreichen Angehörigen der Senatsaristokratie als freiwilligen Rückzug aus der Politik zu präsentieren; dieser wurde dann mit Frustration oder ungerechter Verfolgung durch die von persönlichen Feinden oder Neidern angestachelte Vaterstadt begründet. </w:t>
      </w:r>
    </w:p>
    <w:p w:rsidR="007937AA" w:rsidRPr="006F1559" w:rsidRDefault="007937AA" w:rsidP="00271347">
      <w:pPr>
        <w:tabs>
          <w:tab w:val="left" w:pos="0"/>
        </w:tabs>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 xml:space="preserve">Ein wichtiges Element dieses Motivs war die Figur des </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Patrioten</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 xml:space="preserve">, den die Undankbarkeit des Vaterlandes veranlasst, sich aus Rom und damit vom politischen Geschehen zurückzuziehen – Scipio Africanus und Livius Salinator können als historisch gesicherte Beispiele gelten, der Rückzug des Tarquinius Collatinus und Coriolans sowie der des Furius Camillus hingegen gehören wahrscheinlich eher ins Reich der Legenden, was aber nicht verhinderte, dass zumindest Camillus in diesem Zusammenhang zum zitierbaren </w:t>
      </w:r>
      <w:r w:rsidRPr="00C31F0E">
        <w:rPr>
          <w:rFonts w:ascii="Times New Roman" w:hAnsi="Times New Roman" w:cs="Times New Roman"/>
          <w:i/>
          <w:iCs/>
          <w:sz w:val="24"/>
          <w:szCs w:val="24"/>
          <w:lang w:val="la-Latn"/>
        </w:rPr>
        <w:t>exemplum</w:t>
      </w:r>
      <w:r w:rsidRPr="006F1559">
        <w:rPr>
          <w:rFonts w:ascii="Times New Roman" w:hAnsi="Times New Roman" w:cs="Times New Roman"/>
          <w:sz w:val="24"/>
          <w:szCs w:val="24"/>
          <w:lang w:val="de-DE"/>
        </w:rPr>
        <w:t xml:space="preserve"> stilisiert wurde. Spätesten</w:t>
      </w:r>
      <w:r w:rsidR="00C31F0E">
        <w:rPr>
          <w:rFonts w:ascii="Times New Roman" w:hAnsi="Times New Roman" w:cs="Times New Roman"/>
          <w:sz w:val="24"/>
          <w:szCs w:val="24"/>
          <w:lang w:val="de-DE"/>
        </w:rPr>
        <w:t xml:space="preserve">s im </w:t>
      </w:r>
      <w:r w:rsidR="00E96892">
        <w:rPr>
          <w:rFonts w:ascii="Times New Roman" w:hAnsi="Times New Roman" w:cs="Times New Roman"/>
          <w:sz w:val="24"/>
          <w:szCs w:val="24"/>
          <w:lang w:val="de-DE"/>
        </w:rPr>
        <w:t>1. </w:t>
      </w:r>
      <w:r w:rsidR="00C31F0E">
        <w:rPr>
          <w:rFonts w:ascii="Times New Roman" w:hAnsi="Times New Roman" w:cs="Times New Roman"/>
          <w:sz w:val="24"/>
          <w:szCs w:val="24"/>
          <w:lang w:val="de-DE"/>
        </w:rPr>
        <w:t>Jahr</w:t>
      </w:r>
      <w:r w:rsidR="00A82877">
        <w:rPr>
          <w:rFonts w:ascii="Times New Roman" w:hAnsi="Times New Roman" w:cs="Times New Roman"/>
          <w:sz w:val="24"/>
          <w:szCs w:val="24"/>
          <w:lang w:val="de-DE"/>
        </w:rPr>
        <w:t xml:space="preserve">hundert </w:t>
      </w:r>
      <w:r w:rsidR="00E96892">
        <w:rPr>
          <w:rFonts w:ascii="Times New Roman" w:hAnsi="Times New Roman" w:cs="Times New Roman"/>
          <w:sz w:val="24"/>
          <w:szCs w:val="24"/>
          <w:lang w:val="de-DE"/>
        </w:rPr>
        <w:t>v. Chr.</w:t>
      </w:r>
      <w:r w:rsidR="00C31F0E">
        <w:rPr>
          <w:rFonts w:ascii="Times New Roman" w:hAnsi="Times New Roman" w:cs="Times New Roman"/>
          <w:sz w:val="24"/>
          <w:szCs w:val="24"/>
          <w:lang w:val="de-DE"/>
        </w:rPr>
        <w:t xml:space="preserve"> </w:t>
      </w:r>
      <w:r w:rsidRPr="006F1559">
        <w:rPr>
          <w:rFonts w:ascii="Times New Roman" w:hAnsi="Times New Roman" w:cs="Times New Roman"/>
          <w:sz w:val="24"/>
          <w:szCs w:val="24"/>
          <w:lang w:val="de-DE"/>
        </w:rPr>
        <w:t xml:space="preserve">wurde diese Figur </w:t>
      </w:r>
      <w:r w:rsidR="00C31F0E">
        <w:rPr>
          <w:rFonts w:ascii="Times New Roman" w:hAnsi="Times New Roman" w:cs="Times New Roman"/>
          <w:sz w:val="24"/>
          <w:szCs w:val="24"/>
          <w:lang w:val="de-DE"/>
        </w:rPr>
        <w:t>u</w:t>
      </w:r>
      <w:r w:rsidRPr="006F1559">
        <w:rPr>
          <w:rFonts w:ascii="Times New Roman" w:hAnsi="Times New Roman" w:cs="Times New Roman"/>
          <w:sz w:val="24"/>
          <w:szCs w:val="24"/>
          <w:lang w:val="de-DE"/>
        </w:rPr>
        <w:t xml:space="preserve">m ein Element aus der griechisch-hellenistischen Philosophie bereichert, nämlich um die des Philosophen, der die verderbte </w:t>
      </w:r>
      <w:r w:rsidR="00F22170" w:rsidRPr="00ED2ED5">
        <w:rPr>
          <w:rFonts w:ascii="Times New Roman" w:hAnsi="Times New Roman" w:cs="Segoe UI"/>
          <w:lang w:val="el-GR"/>
        </w:rPr>
        <w:t>πόλις</w:t>
      </w:r>
      <w:r w:rsidR="00F22170" w:rsidRPr="00905594">
        <w:rPr>
          <w:rFonts w:ascii="Times New Roman" w:hAnsi="Times New Roman" w:cs="Times New Roman"/>
          <w:i/>
          <w:sz w:val="24"/>
          <w:szCs w:val="24"/>
          <w:lang w:val="de-DE"/>
        </w:rPr>
        <w:t xml:space="preserve"> </w:t>
      </w:r>
      <w:r w:rsidRPr="006F1559">
        <w:rPr>
          <w:rFonts w:ascii="Times New Roman" w:hAnsi="Times New Roman" w:cs="Times New Roman"/>
          <w:sz w:val="24"/>
          <w:szCs w:val="24"/>
          <w:lang w:val="de-DE"/>
        </w:rPr>
        <w:t xml:space="preserve">verlässt und sich für seine Suche nach Weisheit in den Garten vor der Stadt begibt. </w:t>
      </w:r>
    </w:p>
    <w:p w:rsidR="007937AA" w:rsidRPr="006F1559" w:rsidRDefault="007937AA" w:rsidP="00271347">
      <w:pPr>
        <w:tabs>
          <w:tab w:val="left" w:pos="0"/>
        </w:tabs>
        <w:spacing w:after="120" w:line="360" w:lineRule="auto"/>
        <w:ind w:firstLine="567"/>
        <w:jc w:val="both"/>
        <w:rPr>
          <w:rFonts w:ascii="Times New Roman" w:hAnsi="Times New Roman" w:cs="Times New Roman"/>
          <w:sz w:val="24"/>
          <w:szCs w:val="24"/>
          <w:lang w:val="de-DE"/>
        </w:rPr>
      </w:pPr>
      <w:r w:rsidRPr="006F1559">
        <w:rPr>
          <w:rFonts w:ascii="Times New Roman" w:hAnsi="Times New Roman" w:cs="Times New Roman"/>
          <w:sz w:val="24"/>
          <w:szCs w:val="24"/>
          <w:lang w:val="de-DE"/>
        </w:rPr>
        <w:t xml:space="preserve">Beide Aspekte, der Rückzug des </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Patrioten</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 xml:space="preserve"> und der Rückzug des </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Philosophen</w:t>
      </w:r>
      <w:r w:rsidR="00EF2957">
        <w:rPr>
          <w:rFonts w:ascii="Times New Roman" w:hAnsi="Times New Roman" w:cs="Times New Roman"/>
          <w:sz w:val="24"/>
          <w:szCs w:val="24"/>
          <w:lang w:val="de-DE"/>
        </w:rPr>
        <w:t>‘</w:t>
      </w:r>
      <w:r w:rsidRPr="006F1559">
        <w:rPr>
          <w:rFonts w:ascii="Times New Roman" w:hAnsi="Times New Roman" w:cs="Times New Roman"/>
          <w:sz w:val="24"/>
          <w:szCs w:val="24"/>
          <w:lang w:val="de-DE"/>
        </w:rPr>
        <w:t xml:space="preserve">, waren dabei geeignet, den gegenwärtigen Zustand des Gemeinwesens und damit die Legitimität jener </w:t>
      </w:r>
      <w:r w:rsidR="000B202F">
        <w:rPr>
          <w:rFonts w:ascii="Times New Roman" w:hAnsi="Times New Roman" w:cs="Times New Roman"/>
          <w:sz w:val="24"/>
          <w:szCs w:val="24"/>
          <w:lang w:val="de-DE"/>
        </w:rPr>
        <w:t>infrage</w:t>
      </w:r>
      <w:r w:rsidRPr="006F1559">
        <w:rPr>
          <w:rFonts w:ascii="Times New Roman" w:hAnsi="Times New Roman" w:cs="Times New Roman"/>
          <w:sz w:val="24"/>
          <w:szCs w:val="24"/>
          <w:lang w:val="de-DE"/>
        </w:rPr>
        <w:t xml:space="preserve"> zu stellen, die seinen Kurs zu diesem Zeitpunkt bestimmten. Dementsprechend ist die Symbolik von Absenz und Präsenz in Verbindung mit der Legitimierung oder auch De-Legitimierung politischer Entscheidungen und führender Persönlichkeiten ein wichtiges Moment in der politischen Kultur Roms, sowohl in der Republik als auch in der Kaiserzeit. Das wird etwa in den Auseinandersetzungen zwischen Pompeius und Caesar oder Octavian </w:t>
      </w:r>
      <w:r w:rsidRPr="006F1559">
        <w:rPr>
          <w:rFonts w:ascii="Times New Roman" w:hAnsi="Times New Roman" w:cs="Times New Roman"/>
          <w:sz w:val="24"/>
          <w:szCs w:val="24"/>
          <w:lang w:val="de-DE"/>
        </w:rPr>
        <w:lastRenderedPageBreak/>
        <w:t>und Marcus Antonius</w:t>
      </w:r>
      <w:r w:rsidR="00C508A5" w:rsidRPr="00C508A5">
        <w:rPr>
          <w:rFonts w:ascii="Times New Roman" w:hAnsi="Times New Roman" w:cs="Times New Roman"/>
          <w:sz w:val="24"/>
          <w:szCs w:val="24"/>
          <w:lang w:val="de-DE"/>
        </w:rPr>
        <w:t xml:space="preserve"> </w:t>
      </w:r>
      <w:r w:rsidR="00C508A5" w:rsidRPr="006F1559">
        <w:rPr>
          <w:rFonts w:ascii="Times New Roman" w:hAnsi="Times New Roman" w:cs="Times New Roman"/>
          <w:sz w:val="24"/>
          <w:szCs w:val="24"/>
          <w:lang w:val="de-DE"/>
        </w:rPr>
        <w:t>deutlich</w:t>
      </w:r>
      <w:r w:rsidRPr="006F1559">
        <w:rPr>
          <w:rFonts w:ascii="Times New Roman" w:hAnsi="Times New Roman" w:cs="Times New Roman"/>
          <w:sz w:val="24"/>
          <w:szCs w:val="24"/>
          <w:lang w:val="de-DE"/>
        </w:rPr>
        <w:t xml:space="preserve">, aber auch in den </w:t>
      </w:r>
      <w:r w:rsidR="003C06CD" w:rsidRPr="006F1559">
        <w:rPr>
          <w:rFonts w:ascii="Times New Roman" w:hAnsi="Times New Roman" w:cs="Times New Roman"/>
          <w:sz w:val="24"/>
          <w:szCs w:val="24"/>
          <w:lang w:val="de-DE"/>
        </w:rPr>
        <w:t>Maßnahmen</w:t>
      </w:r>
      <w:r w:rsidR="00C508A5">
        <w:rPr>
          <w:rFonts w:ascii="Times New Roman" w:hAnsi="Times New Roman" w:cs="Times New Roman"/>
          <w:sz w:val="24"/>
          <w:szCs w:val="24"/>
          <w:lang w:val="de-DE"/>
        </w:rPr>
        <w:t xml:space="preserve">, die </w:t>
      </w:r>
      <w:r w:rsidRPr="006F1559">
        <w:rPr>
          <w:rFonts w:ascii="Times New Roman" w:hAnsi="Times New Roman" w:cs="Times New Roman"/>
          <w:sz w:val="24"/>
          <w:szCs w:val="24"/>
          <w:lang w:val="de-DE"/>
        </w:rPr>
        <w:t>Augustus</w:t>
      </w:r>
      <w:r w:rsidR="00C508A5">
        <w:rPr>
          <w:rFonts w:ascii="Times New Roman" w:hAnsi="Times New Roman" w:cs="Times New Roman"/>
          <w:sz w:val="24"/>
          <w:szCs w:val="24"/>
          <w:lang w:val="de-DE"/>
        </w:rPr>
        <w:t xml:space="preserve"> traf</w:t>
      </w:r>
      <w:r w:rsidRPr="006F1559">
        <w:rPr>
          <w:rFonts w:ascii="Times New Roman" w:hAnsi="Times New Roman" w:cs="Times New Roman"/>
          <w:sz w:val="24"/>
          <w:szCs w:val="24"/>
          <w:lang w:val="de-DE"/>
        </w:rPr>
        <w:t xml:space="preserve">, </w:t>
      </w:r>
      <w:r w:rsidR="00C508A5">
        <w:rPr>
          <w:rFonts w:ascii="Times New Roman" w:hAnsi="Times New Roman" w:cs="Times New Roman"/>
          <w:sz w:val="24"/>
          <w:szCs w:val="24"/>
          <w:lang w:val="de-DE"/>
        </w:rPr>
        <w:t xml:space="preserve">um </w:t>
      </w:r>
      <w:r w:rsidRPr="006F1559">
        <w:rPr>
          <w:rFonts w:ascii="Times New Roman" w:hAnsi="Times New Roman" w:cs="Times New Roman"/>
          <w:sz w:val="24"/>
          <w:szCs w:val="24"/>
          <w:lang w:val="de-DE"/>
        </w:rPr>
        <w:t>die Anwesenheit der Senatoren in Rom si</w:t>
      </w:r>
      <w:r w:rsidR="00C31F0E">
        <w:rPr>
          <w:rFonts w:ascii="Times New Roman" w:hAnsi="Times New Roman" w:cs="Times New Roman"/>
          <w:sz w:val="24"/>
          <w:szCs w:val="24"/>
          <w:lang w:val="de-DE"/>
        </w:rPr>
        <w:t>cherzustellen, in den Unmutsäuß</w:t>
      </w:r>
      <w:r w:rsidRPr="006F1559">
        <w:rPr>
          <w:rFonts w:ascii="Times New Roman" w:hAnsi="Times New Roman" w:cs="Times New Roman"/>
          <w:sz w:val="24"/>
          <w:szCs w:val="24"/>
          <w:lang w:val="de-DE"/>
        </w:rPr>
        <w:t>erungen einiger Kaiser, wenn Senatoren ihre Wünsche in dieser Hinsicht unterliefen, oder in dem senatorisch gefärbten Idealbild, das Plinius in seinem Panegyricus zeichnet. Gerade in Bezug auf das Verhältnis von Kaisern und Senatoren ist bei der Bewertung der Beteiligten jedoch die Komplexität und potenziell machtpolitische Symbolik zu bedenken, die beide Seiten vor einige Herausforderungen stellte.</w:t>
      </w:r>
    </w:p>
    <w:p w:rsidR="00794B1F" w:rsidRPr="006F1559" w:rsidRDefault="00A81590" w:rsidP="00271347">
      <w:pPr>
        <w:pStyle w:val="Listenabsatz"/>
        <w:tabs>
          <w:tab w:val="left" w:pos="0"/>
        </w:tabs>
        <w:spacing w:after="120" w:line="360" w:lineRule="auto"/>
        <w:ind w:left="0" w:firstLine="567"/>
        <w:jc w:val="both"/>
        <w:rPr>
          <w:rFonts w:ascii="Times New Roman" w:hAnsi="Times New Roman" w:cs="Times New Roman"/>
          <w:sz w:val="24"/>
          <w:szCs w:val="24"/>
          <w:lang w:val="de-DE"/>
        </w:rPr>
      </w:pPr>
      <w:r>
        <w:rPr>
          <w:rFonts w:ascii="Times New Roman" w:hAnsi="Times New Roman" w:cs="Times New Roman"/>
          <w:sz w:val="24"/>
          <w:szCs w:val="24"/>
          <w:lang w:val="de-DE"/>
        </w:rPr>
        <w:t>Insbesondere im Falle Othos und Vitellius’ wird deutlich, wie die Kaiser in der Bürgerkriegssituation versuchten, sich die Implikationen von Absenz und Präsenz der Senatsaristokratie hinsichtlich ihrer Symbolik für die Akzeptanz und Legitimität ihrer Herrschaft zu</w:t>
      </w:r>
      <w:r w:rsidR="00C508A5">
        <w:rPr>
          <w:rFonts w:ascii="Times New Roman" w:hAnsi="Times New Roman" w:cs="Times New Roman"/>
          <w:sz w:val="24"/>
          <w:szCs w:val="24"/>
          <w:lang w:val="de-DE"/>
        </w:rPr>
        <w:t>n</w:t>
      </w:r>
      <w:r>
        <w:rPr>
          <w:rFonts w:ascii="Times New Roman" w:hAnsi="Times New Roman" w:cs="Times New Roman"/>
          <w:sz w:val="24"/>
          <w:szCs w:val="24"/>
          <w:lang w:val="de-DE"/>
        </w:rPr>
        <w:t>utze zu machen, während das Beispiel von Vespasians Sohn Titus zeigt, dass sich die Senatoren dessen wohl bewusst waren. Im Unterschied zu den letzten Jahren der Republik ging es im Vierkaiserjahr jedoch bereits verstärkt darum, mittels Präsenz beim Kaiser dessen Akzep</w:t>
      </w:r>
      <w:r w:rsidR="001B6915">
        <w:rPr>
          <w:rFonts w:ascii="Times New Roman" w:hAnsi="Times New Roman" w:cs="Times New Roman"/>
          <w:sz w:val="24"/>
          <w:szCs w:val="24"/>
          <w:lang w:val="de-DE"/>
        </w:rPr>
        <w:t>tanz</w:t>
      </w:r>
      <w:r>
        <w:rPr>
          <w:rFonts w:ascii="Times New Roman" w:hAnsi="Times New Roman" w:cs="Times New Roman"/>
          <w:sz w:val="24"/>
          <w:szCs w:val="24"/>
          <w:lang w:val="de-DE"/>
        </w:rPr>
        <w:t xml:space="preserve"> durch die Senatsaristokratie zum Ausdruck zu bringen, und weniger </w:t>
      </w:r>
      <w:r w:rsidR="0047078E">
        <w:rPr>
          <w:rFonts w:ascii="Times New Roman" w:hAnsi="Times New Roman" w:cs="Times New Roman"/>
          <w:sz w:val="24"/>
          <w:szCs w:val="24"/>
          <w:lang w:val="de-DE"/>
        </w:rPr>
        <w:t>darum, durch</w:t>
      </w:r>
      <w:r>
        <w:rPr>
          <w:rFonts w:ascii="Times New Roman" w:hAnsi="Times New Roman" w:cs="Times New Roman"/>
          <w:sz w:val="24"/>
          <w:szCs w:val="24"/>
          <w:lang w:val="de-DE"/>
        </w:rPr>
        <w:t xml:space="preserve"> Abwesenheit von bzw. Rückzug aus Rom den Mangel an Akzeptanz der dort befindlichen Machthaber auszudrücken</w:t>
      </w:r>
      <w:r w:rsidR="0047078E">
        <w:rPr>
          <w:rFonts w:ascii="Times New Roman" w:hAnsi="Times New Roman" w:cs="Times New Roman"/>
          <w:sz w:val="24"/>
          <w:szCs w:val="24"/>
          <w:lang w:val="de-DE"/>
        </w:rPr>
        <w:t xml:space="preserve"> wie noch zu Caesars und Pompeius’ Zeiten</w:t>
      </w:r>
      <w:r w:rsidR="00F22170">
        <w:rPr>
          <w:rFonts w:ascii="Times New Roman" w:hAnsi="Times New Roman" w:cs="Times New Roman"/>
          <w:sz w:val="24"/>
          <w:szCs w:val="24"/>
          <w:lang w:val="de-DE"/>
        </w:rPr>
        <w:t>.</w:t>
      </w:r>
    </w:p>
    <w:sectPr w:rsidR="00794B1F" w:rsidRPr="006F1559" w:rsidSect="00BA1DC7">
      <w:headerReference w:type="default" r:id="rId9"/>
      <w:pgSz w:w="11906" w:h="16838"/>
      <w:pgMar w:top="1418" w:right="1701" w:bottom="1418" w:left="1985" w:header="709" w:footer="709" w:gutter="0"/>
      <w:pgNumType w:start="10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554" w:rsidRDefault="001C6554" w:rsidP="00EF5661">
      <w:pPr>
        <w:spacing w:after="0" w:line="240" w:lineRule="auto"/>
      </w:pPr>
      <w:r>
        <w:separator/>
      </w:r>
    </w:p>
  </w:endnote>
  <w:endnote w:type="continuationSeparator" w:id="0">
    <w:p w:rsidR="001C6554" w:rsidRDefault="001C6554" w:rsidP="00EF5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FADE5B9B-4DB2-4A15-86B9-825C8D86A6F2}"/>
    <w:embedBold r:id="rId2" w:fontKey="{CBDC4985-A927-4500-8F51-C1B11D98A06C}"/>
    <w:embedItalic r:id="rId3" w:fontKey="{9D528FB6-A580-434D-84D1-F09104A3D71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embedRegular r:id="rId4" w:fontKey="{18FBD1C6-7CC6-43F5-82DA-4305889BFC1B}"/>
  </w:font>
  <w:font w:name="Lucida Grande">
    <w:charset w:val="01"/>
    <w:family w:val="roman"/>
    <w:pitch w:val="variable"/>
  </w:font>
  <w:font w:name="Times">
    <w:panose1 w:val="02020603050405020304"/>
    <w:charset w:val="00"/>
    <w:family w:val="roman"/>
    <w:pitch w:val="variable"/>
    <w:sig w:usb0="E0002AFF" w:usb1="C0007841" w:usb2="00000009" w:usb3="00000000" w:csb0="000001FF" w:csb1="00000000"/>
    <w:embedRegular r:id="rId5" w:fontKey="{FD80E4D3-6C57-416E-B5E0-ACC91E8E80C7}"/>
    <w:embedItalic r:id="rId6" w:fontKey="{76C0CE6F-F84E-4122-849B-F28287C3BC71}"/>
  </w:font>
  <w:font w:name="Segoe UI">
    <w:altName w:val="Cambria"/>
    <w:panose1 w:val="020B0502040204020203"/>
    <w:charset w:val="00"/>
    <w:family w:val="swiss"/>
    <w:pitch w:val="variable"/>
    <w:sig w:usb0="E10022FF" w:usb1="C000E47F" w:usb2="00000029" w:usb3="00000000" w:csb0="000001DF" w:csb1="00000000"/>
    <w:embedRegular r:id="rId7" w:fontKey="{1C53ACF6-7342-4315-BC24-74FE546929C3}"/>
    <w:embedItalic r:id="rId8" w:fontKey="{527680E4-8AD8-429E-865A-F687477846D9}"/>
  </w:font>
  <w:font w:name="Menlo Regular">
    <w:panose1 w:val="00000000000000000000"/>
    <w:charset w:val="00"/>
    <w:family w:val="roman"/>
    <w:notTrueType/>
    <w:pitch w:val="default"/>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9" w:fontKey="{EC184749-754E-40D5-B52A-41769B776BB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554" w:rsidRDefault="001C6554" w:rsidP="00EF5661">
      <w:pPr>
        <w:spacing w:after="0" w:line="240" w:lineRule="auto"/>
      </w:pPr>
      <w:r>
        <w:separator/>
      </w:r>
    </w:p>
  </w:footnote>
  <w:footnote w:type="continuationSeparator" w:id="0">
    <w:p w:rsidR="001C6554" w:rsidRDefault="001C6554" w:rsidP="00EF5661">
      <w:pPr>
        <w:spacing w:after="0" w:line="240" w:lineRule="auto"/>
      </w:pPr>
      <w:r>
        <w:continuationSeparator/>
      </w:r>
    </w:p>
  </w:footnote>
  <w:footnote w:id="1">
    <w:p w:rsidR="001C6554" w:rsidRPr="004A7B01" w:rsidRDefault="001C6554" w:rsidP="005F3C19">
      <w:pPr>
        <w:pStyle w:val="Funotentext"/>
        <w:tabs>
          <w:tab w:val="left" w:pos="567"/>
        </w:tabs>
        <w:ind w:left="567" w:hanging="567"/>
        <w:jc w:val="both"/>
      </w:pPr>
      <w:r w:rsidRPr="006F5BE8">
        <w:rPr>
          <w:rStyle w:val="Funotenzeichen"/>
        </w:rPr>
        <w:footnoteRef/>
      </w:r>
      <w:r w:rsidRPr="006F5BE8">
        <w:tab/>
      </w:r>
      <w:r>
        <w:t xml:space="preserve">Zu Exil und Verbannung in der römischen Republik s. jetzt grundlegend und die ältere Literatur aufarbeitend sowie mit einem Katalog der Exilierten Kelly 2006, der sich dem Phänomen aus der juristisch-politischen Perspektive nähert und seinen Einfluss auf die gesellschaftliche Entwicklung Roms betrachtet. </w:t>
      </w:r>
      <w:r w:rsidRPr="006F5BE8">
        <w:t xml:space="preserve">Eine systematische Untersuchung über die weitere Entwicklung in der Kaiserzeit </w:t>
      </w:r>
      <w:r>
        <w:t xml:space="preserve">hingegen war bislang </w:t>
      </w:r>
      <w:r w:rsidRPr="006F5BE8">
        <w:t>ein Desiderat der For</w:t>
      </w:r>
      <w:r>
        <w:t>schung:</w:t>
      </w:r>
      <w:r w:rsidRPr="006F5BE8">
        <w:t xml:space="preserve"> Grundlegend zu den verschiedenen Formen von Relegation und Deportation, die sich seit dem 1.</w:t>
      </w:r>
      <w:r>
        <w:t> Jhd. </w:t>
      </w:r>
      <w:r w:rsidRPr="006F5BE8">
        <w:t>n.</w:t>
      </w:r>
      <w:r>
        <w:t> </w:t>
      </w:r>
      <w:r w:rsidRPr="006F5BE8">
        <w:t xml:space="preserve">Chr. herausbildeten, </w:t>
      </w:r>
      <w:r>
        <w:t>war lange Zeit Holtzendorff </w:t>
      </w:r>
      <w:r w:rsidRPr="006F5BE8">
        <w:t>1859 und, dar</w:t>
      </w:r>
      <w:r>
        <w:t>auf beruhend, der Abschnitt zu „</w:t>
      </w:r>
      <w:r w:rsidRPr="006F5BE8">
        <w:t>Ausweisung und Internierung</w:t>
      </w:r>
      <w:r>
        <w:t>“</w:t>
      </w:r>
      <w:r w:rsidRPr="006F5BE8">
        <w:t xml:space="preserve"> in Th</w:t>
      </w:r>
      <w:r>
        <w:t>. </w:t>
      </w:r>
      <w:r w:rsidRPr="006F5BE8">
        <w:t xml:space="preserve">Mommsens </w:t>
      </w:r>
      <w:r w:rsidRPr="006F5BE8">
        <w:rPr>
          <w:i/>
        </w:rPr>
        <w:t>Römischem Strafrec</w:t>
      </w:r>
      <w:r>
        <w:rPr>
          <w:i/>
        </w:rPr>
        <w:t>ht</w:t>
      </w:r>
      <w:r w:rsidRPr="006F5BE8">
        <w:t xml:space="preserve"> (</w:t>
      </w:r>
      <w:r>
        <w:t xml:space="preserve">Mommsen </w:t>
      </w:r>
      <w:r w:rsidRPr="006F5BE8">
        <w:t>RStr, 964</w:t>
      </w:r>
      <w:r>
        <w:t>–</w:t>
      </w:r>
      <w:r w:rsidRPr="006F5BE8">
        <w:t>980)</w:t>
      </w:r>
      <w:r>
        <w:t xml:space="preserve">. S. jetzt aber die Studie von F. Stini zum Exil in der Kaiserzeit (Stini 2011); s. </w:t>
      </w:r>
      <w:r w:rsidRPr="006F5BE8">
        <w:t>ferner Rivière 2008 u. die einschlägigen Beiträge in Blaudeau (Hg.) 2008 sowie Grasmück 1978, 63</w:t>
      </w:r>
      <w:r>
        <w:t>–</w:t>
      </w:r>
      <w:r w:rsidRPr="006F5BE8">
        <w:t>145</w:t>
      </w:r>
      <w:r>
        <w:t xml:space="preserve">. Die Exil-Thematik ist außerdem Gegenstand zahlreicher Beiträge, die den zumeist politischen Hintergründen nachgehen, die zum Exil mehr oder minder berühmter Persönlichkeiten der römischen Geschichte in Republik und Kaiserzeit geführt haben, an dieser Stelle jedoch nicht im Einzelnen aufgeführt werden können (s. aber im Folgenden jeweils bei den betreffenden Personen). Dem Gesichtspunkt der (römischen) ‚Exilliteratur‘ gehen u. a. Claassen 1999 u. 1996 sowie Doblhofer 1987 nach, die ihren Forschungsgegenstand jedoch zum einen klar vor dem Hintergrund der (zweifellos leidvollen) Erfahrung von Vertreibung, Verbannung, Exil und ‚innerer Emigration‘ des 20. Jhd.s und der daraus erwachsenden Exilliteratur betrachten. Zum anderen münden die Interpretationen oft in stark psychologisierende Deutungen, in denen das literarisch-philosophische Wirken der betreffenden antiken Autoren (mehr oder minder explizit) als Ausdruck der Verarbeitung dieser existenziellen Erfahrung erscheint, was meist weder dem jeweiligen politisch-sozialen Hintergrund noch den Funktionen und Unterschieden der literarischen Genres gerecht wird, in denen römische Autoren wie Cicero, Ovid und Seneca sich zu dieser Thematik äußerten. S. demgegenüber jedoch die interessanten und zum Teil sehr differenzierten Beiträge in Gaertner (Hg.) 2007, die sich der Entwicklung und gegenseitigen Beeinflussung der literarisch-philosophischen Figur ‚Exil‘ in Griechenland und Rom widmen; s. a. </w:t>
      </w:r>
      <w:r w:rsidRPr="00934FE6">
        <w:t xml:space="preserve">Whitmarsh 2001a u. 2001b, der in seinen Studien zur griechischen Identität im </w:t>
      </w:r>
      <w:r w:rsidRPr="00934FE6">
        <w:rPr>
          <w:i/>
        </w:rPr>
        <w:t>Imperium</w:t>
      </w:r>
      <w:r w:rsidRPr="00934FE6">
        <w:t xml:space="preserve"> </w:t>
      </w:r>
      <w:r w:rsidRPr="00934FE6">
        <w:rPr>
          <w:i/>
          <w:lang w:val="la-Latn"/>
        </w:rPr>
        <w:t>Romanum</w:t>
      </w:r>
      <w:r w:rsidRPr="00934FE6">
        <w:t xml:space="preserve"> versucht, </w:t>
      </w:r>
      <w:r>
        <w:t>die Beschreibung</w:t>
      </w:r>
      <w:r w:rsidRPr="00934FE6">
        <w:t xml:space="preserve"> </w:t>
      </w:r>
      <w:r>
        <w:t>des</w:t>
      </w:r>
      <w:r w:rsidRPr="00934FE6">
        <w:t xml:space="preserve"> </w:t>
      </w:r>
      <w:r>
        <w:t xml:space="preserve">‚Exils‘ in der Literatur </w:t>
      </w:r>
      <w:r w:rsidRPr="00934FE6">
        <w:t>auch in den politisch-</w:t>
      </w:r>
      <w:r w:rsidRPr="004A7B01">
        <w:t xml:space="preserve">sozialen Kontext einzuordnen. </w:t>
      </w:r>
      <w:r>
        <w:t xml:space="preserve">– </w:t>
      </w:r>
      <w:r w:rsidRPr="004A7B01">
        <w:t xml:space="preserve">Leider nicht zugänglich </w:t>
      </w:r>
      <w:r>
        <w:t xml:space="preserve">war mir </w:t>
      </w:r>
      <w:r w:rsidRPr="004A7B01">
        <w:t xml:space="preserve">die Dissertation von </w:t>
      </w:r>
      <w:r w:rsidRPr="004A7B01">
        <w:rPr>
          <w:noProof/>
          <w:color w:val="000000"/>
        </w:rPr>
        <w:t>S.</w:t>
      </w:r>
      <w:r>
        <w:rPr>
          <w:noProof/>
          <w:color w:val="000000"/>
        </w:rPr>
        <w:t> T. </w:t>
      </w:r>
      <w:r w:rsidRPr="004A7B01">
        <w:rPr>
          <w:noProof/>
          <w:color w:val="000000"/>
        </w:rPr>
        <w:t xml:space="preserve">Cohen </w:t>
      </w:r>
      <w:r w:rsidRPr="00B77CC8">
        <w:rPr>
          <w:i/>
          <w:noProof/>
          <w:color w:val="000000"/>
          <w:lang w:val="de-CH"/>
        </w:rPr>
        <w:t>Exile in the Political Language of the Early Principate</w:t>
      </w:r>
      <w:r>
        <w:rPr>
          <w:noProof/>
          <w:color w:val="000000"/>
        </w:rPr>
        <w:t xml:space="preserve"> (</w:t>
      </w:r>
      <w:r w:rsidRPr="004A7B01">
        <w:rPr>
          <w:noProof/>
          <w:color w:val="000000"/>
        </w:rPr>
        <w:t>Chicago 2002</w:t>
      </w:r>
      <w:r>
        <w:rPr>
          <w:noProof/>
          <w:color w:val="000000"/>
        </w:rPr>
        <w:t xml:space="preserve">); s. aber das </w:t>
      </w:r>
      <w:r w:rsidRPr="00B77CC8">
        <w:rPr>
          <w:i/>
          <w:noProof/>
          <w:color w:val="000000"/>
          <w:lang w:val="de-CH"/>
        </w:rPr>
        <w:t>summary</w:t>
      </w:r>
      <w:r>
        <w:rPr>
          <w:noProof/>
          <w:color w:val="000000"/>
        </w:rPr>
        <w:t xml:space="preserve"> (Cohen 2002/03).</w:t>
      </w:r>
    </w:p>
  </w:footnote>
  <w:footnote w:id="2">
    <w:p w:rsidR="001C6554" w:rsidRPr="00D72006" w:rsidRDefault="001C6554" w:rsidP="00D72006">
      <w:pPr>
        <w:pStyle w:val="Funotentext"/>
        <w:tabs>
          <w:tab w:val="left" w:pos="567"/>
        </w:tabs>
        <w:ind w:left="567" w:hanging="567"/>
        <w:jc w:val="both"/>
        <w:rPr>
          <w:lang w:val="de-CH"/>
        </w:rPr>
      </w:pPr>
      <w:r>
        <w:rPr>
          <w:rStyle w:val="Funotenzeichen"/>
        </w:rPr>
        <w:footnoteRef/>
      </w:r>
      <w:r>
        <w:tab/>
        <w:t>Kelly 2006, 14.</w:t>
      </w:r>
    </w:p>
  </w:footnote>
  <w:footnote w:id="3">
    <w:p w:rsidR="001C6554" w:rsidRPr="00840645" w:rsidRDefault="001C6554" w:rsidP="00D72006">
      <w:pPr>
        <w:pStyle w:val="Funotentext"/>
        <w:tabs>
          <w:tab w:val="left" w:pos="567"/>
        </w:tabs>
        <w:ind w:left="567" w:hanging="567"/>
        <w:jc w:val="both"/>
        <w:rPr>
          <w:lang w:val="de-CH"/>
        </w:rPr>
      </w:pPr>
      <w:r>
        <w:rPr>
          <w:rStyle w:val="Funotenzeichen"/>
        </w:rPr>
        <w:footnoteRef/>
      </w:r>
      <w:r>
        <w:tab/>
        <w:t>Zu den rechtlichen Vorschriften in der Republik und ihrer historischen Entwicklung s. ebd., 17–67; s. ferner aus rechtsgeschichtlicher Perspektive Grasmück 1978, 62–148. Zur Ausdifferenzierung verschiedener Exilformen in der Kaiserzeit s. Stini 2011.</w:t>
      </w:r>
    </w:p>
  </w:footnote>
  <w:footnote w:id="4">
    <w:p w:rsidR="001C6554" w:rsidRPr="00E13BEC" w:rsidRDefault="001C6554" w:rsidP="00B1402E">
      <w:pPr>
        <w:pStyle w:val="Funotentext"/>
        <w:tabs>
          <w:tab w:val="left" w:pos="567"/>
        </w:tabs>
        <w:ind w:left="567" w:hanging="567"/>
        <w:jc w:val="both"/>
        <w:rPr>
          <w:lang w:val="de-CH"/>
        </w:rPr>
      </w:pPr>
      <w:r>
        <w:rPr>
          <w:rStyle w:val="Funotenzeichen"/>
        </w:rPr>
        <w:footnoteRef/>
      </w:r>
      <w:r w:rsidRPr="00E13BEC">
        <w:rPr>
          <w:lang w:val="de-CH"/>
        </w:rPr>
        <w:tab/>
        <w:t>Kelly 2006, 14. Quasi als ‚Sündenfall‘ betrachte</w:t>
      </w:r>
      <w:r>
        <w:rPr>
          <w:lang w:val="de-CH"/>
        </w:rPr>
        <w:t>t Kelly die Rückberufung des P. </w:t>
      </w:r>
      <w:r w:rsidRPr="00E13BEC">
        <w:rPr>
          <w:lang w:val="de-CH"/>
        </w:rPr>
        <w:t>Popilius</w:t>
      </w:r>
      <w:r>
        <w:t xml:space="preserve"> La</w:t>
      </w:r>
      <w:r w:rsidRPr="00905594">
        <w:t>enas</w:t>
      </w:r>
      <w:r w:rsidRPr="00E13BEC">
        <w:rPr>
          <w:lang w:val="de-CH"/>
        </w:rPr>
        <w:t xml:space="preserve"> 120</w:t>
      </w:r>
      <w:r>
        <w:t> </w:t>
      </w:r>
      <w:r w:rsidRPr="00905594">
        <w:t>v.</w:t>
      </w:r>
      <w:r>
        <w:t> </w:t>
      </w:r>
      <w:r w:rsidRPr="00905594">
        <w:t>Chr</w:t>
      </w:r>
      <w:r w:rsidRPr="00E13BEC">
        <w:rPr>
          <w:lang w:val="de-CH"/>
        </w:rPr>
        <w:t xml:space="preserve">., dessen Verwandte, auch Frauen und Kinder der Familie, sowie Freunde in Rom massiv für ihn eintraten: „His </w:t>
      </w:r>
      <w:proofErr w:type="spellStart"/>
      <w:r w:rsidRPr="00E13BEC">
        <w:rPr>
          <w:lang w:val="de-CH"/>
        </w:rPr>
        <w:t>return</w:t>
      </w:r>
      <w:proofErr w:type="spellEnd"/>
      <w:r w:rsidRPr="00E13BEC">
        <w:rPr>
          <w:lang w:val="de-CH"/>
        </w:rPr>
        <w:t xml:space="preserve"> </w:t>
      </w:r>
      <w:proofErr w:type="spellStart"/>
      <w:r w:rsidRPr="00E13BEC">
        <w:rPr>
          <w:lang w:val="de-CH"/>
        </w:rPr>
        <w:t>highlights</w:t>
      </w:r>
      <w:proofErr w:type="spellEnd"/>
      <w:r w:rsidRPr="00E13BEC">
        <w:rPr>
          <w:lang w:val="de-CH"/>
        </w:rPr>
        <w:t xml:space="preserve"> the </w:t>
      </w:r>
      <w:proofErr w:type="spellStart"/>
      <w:r w:rsidRPr="00E13BEC">
        <w:rPr>
          <w:lang w:val="de-CH"/>
        </w:rPr>
        <w:t>fact</w:t>
      </w:r>
      <w:proofErr w:type="spellEnd"/>
      <w:r w:rsidRPr="00E13BEC">
        <w:rPr>
          <w:lang w:val="de-CH"/>
        </w:rPr>
        <w:t xml:space="preserve"> </w:t>
      </w:r>
      <w:proofErr w:type="spellStart"/>
      <w:r w:rsidRPr="00E13BEC">
        <w:rPr>
          <w:lang w:val="de-CH"/>
        </w:rPr>
        <w:t>that</w:t>
      </w:r>
      <w:proofErr w:type="spellEnd"/>
      <w:r w:rsidRPr="00E13BEC">
        <w:rPr>
          <w:lang w:val="de-CH"/>
        </w:rPr>
        <w:t xml:space="preserve"> </w:t>
      </w:r>
      <w:proofErr w:type="spellStart"/>
      <w:r w:rsidRPr="00E13BEC">
        <w:rPr>
          <w:lang w:val="de-CH"/>
        </w:rPr>
        <w:t>banishment</w:t>
      </w:r>
      <w:proofErr w:type="spellEnd"/>
      <w:r w:rsidRPr="00E13BEC">
        <w:rPr>
          <w:lang w:val="de-CH"/>
        </w:rPr>
        <w:t xml:space="preserve"> </w:t>
      </w:r>
      <w:proofErr w:type="spellStart"/>
      <w:r w:rsidRPr="00E13BEC">
        <w:rPr>
          <w:lang w:val="de-CH"/>
        </w:rPr>
        <w:t>had</w:t>
      </w:r>
      <w:proofErr w:type="spellEnd"/>
      <w:r w:rsidRPr="00E13BEC">
        <w:rPr>
          <w:lang w:val="de-CH"/>
        </w:rPr>
        <w:t xml:space="preserve"> lost </w:t>
      </w:r>
      <w:proofErr w:type="spellStart"/>
      <w:r w:rsidRPr="00E13BEC">
        <w:rPr>
          <w:lang w:val="de-CH"/>
        </w:rPr>
        <w:t>much</w:t>
      </w:r>
      <w:proofErr w:type="spellEnd"/>
      <w:r w:rsidRPr="00E13BEC">
        <w:rPr>
          <w:lang w:val="de-CH"/>
        </w:rPr>
        <w:t xml:space="preserve"> of </w:t>
      </w:r>
      <w:proofErr w:type="spellStart"/>
      <w:r w:rsidRPr="00E13BEC">
        <w:rPr>
          <w:lang w:val="de-CH"/>
        </w:rPr>
        <w:t>its</w:t>
      </w:r>
      <w:proofErr w:type="spellEnd"/>
      <w:r w:rsidRPr="00E13BEC">
        <w:rPr>
          <w:lang w:val="de-CH"/>
        </w:rPr>
        <w:t xml:space="preserve"> </w:t>
      </w:r>
      <w:proofErr w:type="spellStart"/>
      <w:r w:rsidRPr="00E13BEC">
        <w:rPr>
          <w:lang w:val="de-CH"/>
        </w:rPr>
        <w:t>effectiveness</w:t>
      </w:r>
      <w:proofErr w:type="spellEnd"/>
      <w:r w:rsidRPr="00E13BEC">
        <w:rPr>
          <w:lang w:val="de-CH"/>
        </w:rPr>
        <w:t xml:space="preserve"> </w:t>
      </w:r>
      <w:proofErr w:type="spellStart"/>
      <w:r w:rsidRPr="00E13BEC">
        <w:rPr>
          <w:lang w:val="de-CH"/>
        </w:rPr>
        <w:t>as</w:t>
      </w:r>
      <w:proofErr w:type="spellEnd"/>
      <w:r w:rsidRPr="00E13BEC">
        <w:rPr>
          <w:lang w:val="de-CH"/>
        </w:rPr>
        <w:t xml:space="preserve"> a </w:t>
      </w:r>
      <w:proofErr w:type="spellStart"/>
      <w:r w:rsidRPr="00E13BEC">
        <w:rPr>
          <w:lang w:val="de-CH"/>
        </w:rPr>
        <w:t>guard</w:t>
      </w:r>
      <w:proofErr w:type="spellEnd"/>
      <w:r w:rsidRPr="00E13BEC">
        <w:rPr>
          <w:lang w:val="de-CH"/>
        </w:rPr>
        <w:t xml:space="preserve"> </w:t>
      </w:r>
      <w:proofErr w:type="spellStart"/>
      <w:r w:rsidRPr="00E13BEC">
        <w:rPr>
          <w:lang w:val="de-CH"/>
        </w:rPr>
        <w:t>against</w:t>
      </w:r>
      <w:proofErr w:type="spellEnd"/>
      <w:r w:rsidRPr="00E13BEC">
        <w:rPr>
          <w:lang w:val="de-CH"/>
        </w:rPr>
        <w:t xml:space="preserve"> </w:t>
      </w:r>
      <w:proofErr w:type="spellStart"/>
      <w:r w:rsidRPr="00E13BEC">
        <w:rPr>
          <w:lang w:val="de-CH"/>
        </w:rPr>
        <w:t>civil</w:t>
      </w:r>
      <w:proofErr w:type="spellEnd"/>
      <w:r w:rsidRPr="00590C3F">
        <w:rPr>
          <w:lang w:val="de-CH"/>
        </w:rPr>
        <w:t xml:space="preserve"> </w:t>
      </w:r>
      <w:proofErr w:type="spellStart"/>
      <w:r w:rsidRPr="00590C3F">
        <w:rPr>
          <w:lang w:val="de-CH"/>
        </w:rPr>
        <w:t>violence</w:t>
      </w:r>
      <w:proofErr w:type="spellEnd"/>
      <w:r w:rsidRPr="00E13BEC">
        <w:rPr>
          <w:lang w:val="de-CH"/>
        </w:rPr>
        <w:t xml:space="preserve">, and the potential </w:t>
      </w:r>
      <w:proofErr w:type="spellStart"/>
      <w:r w:rsidRPr="00E13BEC">
        <w:rPr>
          <w:lang w:val="de-CH"/>
        </w:rPr>
        <w:t>return</w:t>
      </w:r>
      <w:proofErr w:type="spellEnd"/>
      <w:r w:rsidRPr="00E13BEC">
        <w:rPr>
          <w:lang w:val="de-CH"/>
        </w:rPr>
        <w:t xml:space="preserve"> of </w:t>
      </w:r>
      <w:proofErr w:type="spellStart"/>
      <w:r w:rsidRPr="00E13BEC">
        <w:rPr>
          <w:lang w:val="de-CH"/>
        </w:rPr>
        <w:t>exiles</w:t>
      </w:r>
      <w:proofErr w:type="spellEnd"/>
      <w:r w:rsidRPr="00E13BEC">
        <w:rPr>
          <w:lang w:val="de-CH"/>
        </w:rPr>
        <w:t xml:space="preserve"> </w:t>
      </w:r>
      <w:proofErr w:type="spellStart"/>
      <w:r w:rsidRPr="00E13BEC">
        <w:rPr>
          <w:lang w:val="de-CH"/>
        </w:rPr>
        <w:t>became</w:t>
      </w:r>
      <w:proofErr w:type="spellEnd"/>
      <w:r w:rsidRPr="00E13BEC">
        <w:rPr>
          <w:lang w:val="de-CH"/>
        </w:rPr>
        <w:t xml:space="preserve"> </w:t>
      </w:r>
      <w:proofErr w:type="spellStart"/>
      <w:r w:rsidRPr="00E13BEC">
        <w:rPr>
          <w:lang w:val="de-CH"/>
        </w:rPr>
        <w:t>anothe</w:t>
      </w:r>
      <w:r>
        <w:rPr>
          <w:lang w:val="de-CH"/>
        </w:rPr>
        <w:t>r</w:t>
      </w:r>
      <w:proofErr w:type="spellEnd"/>
      <w:r>
        <w:rPr>
          <w:lang w:val="de-CH"/>
        </w:rPr>
        <w:t xml:space="preserve"> </w:t>
      </w:r>
      <w:proofErr w:type="spellStart"/>
      <w:r>
        <w:rPr>
          <w:lang w:val="de-CH"/>
        </w:rPr>
        <w:t>area</w:t>
      </w:r>
      <w:proofErr w:type="spellEnd"/>
      <w:r>
        <w:rPr>
          <w:lang w:val="de-CH"/>
        </w:rPr>
        <w:t xml:space="preserve"> of </w:t>
      </w:r>
      <w:proofErr w:type="spellStart"/>
      <w:r>
        <w:rPr>
          <w:lang w:val="de-CH"/>
        </w:rPr>
        <w:t>factional</w:t>
      </w:r>
      <w:proofErr w:type="spellEnd"/>
      <w:r>
        <w:rPr>
          <w:lang w:val="de-CH"/>
        </w:rPr>
        <w:t xml:space="preserve"> </w:t>
      </w:r>
      <w:proofErr w:type="spellStart"/>
      <w:r>
        <w:rPr>
          <w:lang w:val="de-CH"/>
        </w:rPr>
        <w:t>conflict</w:t>
      </w:r>
      <w:proofErr w:type="spellEnd"/>
      <w:r>
        <w:rPr>
          <w:lang w:val="de-CH"/>
        </w:rPr>
        <w:t>“ (ebd.; zum Exil des P. </w:t>
      </w:r>
      <w:r w:rsidRPr="00E13BEC">
        <w:rPr>
          <w:lang w:val="de-CH"/>
        </w:rPr>
        <w:t>Popilius Laeneas s. ebd., 71</w:t>
      </w:r>
      <w:r>
        <w:rPr>
          <w:lang w:val="de-CH"/>
        </w:rPr>
        <w:t>–</w:t>
      </w:r>
      <w:r w:rsidRPr="00E13BEC">
        <w:rPr>
          <w:lang w:val="de-CH"/>
        </w:rPr>
        <w:t xml:space="preserve">76 sowie Nr. 10 mit einer Zusammenstellung der wichtigsten Quellen). </w:t>
      </w:r>
    </w:p>
  </w:footnote>
  <w:footnote w:id="5">
    <w:p w:rsidR="001C6554" w:rsidRDefault="001C6554" w:rsidP="006A105C">
      <w:pPr>
        <w:pStyle w:val="Funotentext"/>
        <w:tabs>
          <w:tab w:val="left" w:pos="567"/>
        </w:tabs>
        <w:ind w:left="567" w:hanging="567"/>
        <w:jc w:val="both"/>
      </w:pPr>
      <w:r>
        <w:rPr>
          <w:rStyle w:val="Funotenzeichen"/>
        </w:rPr>
        <w:footnoteRef/>
      </w:r>
      <w:r>
        <w:tab/>
        <w:t xml:space="preserve">Zu </w:t>
      </w:r>
      <w:r w:rsidRPr="00504E35">
        <w:rPr>
          <w:i/>
          <w:lang w:val="la-Latn"/>
        </w:rPr>
        <w:t>mos maiorum</w:t>
      </w:r>
      <w:r>
        <w:t xml:space="preserve">, </w:t>
      </w:r>
      <w:r w:rsidRPr="00504E35">
        <w:rPr>
          <w:i/>
          <w:lang w:val="la-Latn"/>
        </w:rPr>
        <w:t>exemplum</w:t>
      </w:r>
      <w:r>
        <w:t xml:space="preserve"> sowie dem damit verbundenen Tugendkanon s. im Folgenden Haltenhoff 2001; Hölkeskamp 2004a, bes. 24–29 u. 53–56, sowie 1996; Stemmler 2001 u. 2000; Blösel 2000. Grundlegend zum Thema der römischen Geschichtskultur sind die Überlegungen U. Walters (bes. Walter 2004; 2003; 2002 u. 2001). S. ferner die Beiträge zur Thematik in den Sammelbänden Braun u. a. (Hgg.) 2000; Haltenhoff u. a. (Hgg.) 2005 u. 2003 sowie Linke u. Stemmler (Hgg.) 2000. </w:t>
      </w:r>
    </w:p>
  </w:footnote>
  <w:footnote w:id="6">
    <w:p w:rsidR="001C6554" w:rsidRDefault="001C6554" w:rsidP="006A105C">
      <w:pPr>
        <w:pStyle w:val="Funotentext"/>
        <w:tabs>
          <w:tab w:val="left" w:pos="567"/>
        </w:tabs>
        <w:ind w:left="567" w:hanging="567"/>
        <w:jc w:val="both"/>
        <w:rPr>
          <w:i/>
        </w:rPr>
      </w:pPr>
      <w:r>
        <w:rPr>
          <w:rStyle w:val="Funotenzeichen"/>
        </w:rPr>
        <w:footnoteRef/>
      </w:r>
      <w:r>
        <w:tab/>
        <w:t xml:space="preserve">W. Blösel hat in Bezug auf das Verhältnis von </w:t>
      </w:r>
      <w:r w:rsidRPr="00504E35">
        <w:rPr>
          <w:i/>
          <w:lang w:val="la-Latn"/>
        </w:rPr>
        <w:t>mos maiorum</w:t>
      </w:r>
      <w:r>
        <w:t xml:space="preserve"> und Senatsaristokratie anhand einer Analyse des Wortgebrauchs von </w:t>
      </w:r>
      <w:r w:rsidRPr="00504E35">
        <w:rPr>
          <w:i/>
          <w:lang w:val="la-Latn"/>
        </w:rPr>
        <w:t>mos maiorum</w:t>
      </w:r>
      <w:r>
        <w:rPr>
          <w:i/>
        </w:rPr>
        <w:t xml:space="preserve"> </w:t>
      </w:r>
      <w:r>
        <w:t xml:space="preserve">gezeigt, dass diese Kategorie von Wertvorstellungen allmählich eine die gesamte politische Führungsschicht verpflichtende Normierungsqualität erlangte. Zentrales Ergebnis der Überlegungen Blösels ist dabei, dass „der </w:t>
      </w:r>
      <w:r w:rsidRPr="00504E35">
        <w:rPr>
          <w:i/>
          <w:lang w:val="la-Latn"/>
        </w:rPr>
        <w:t>mos</w:t>
      </w:r>
      <w:r w:rsidRPr="00504E35">
        <w:rPr>
          <w:lang w:val="la-Latn"/>
        </w:rPr>
        <w:t xml:space="preserve"> </w:t>
      </w:r>
      <w:r w:rsidRPr="00504E35">
        <w:rPr>
          <w:i/>
          <w:lang w:val="la-Latn"/>
        </w:rPr>
        <w:t>maiorum</w:t>
      </w:r>
      <w:r>
        <w:t xml:space="preserve"> der gesamten republikanischen Zeit [...] keine Richtschnur für das Gros der einfachen Bürger des </w:t>
      </w:r>
      <w:r w:rsidRPr="00504E35">
        <w:rPr>
          <w:i/>
          <w:lang w:val="la-Latn"/>
        </w:rPr>
        <w:t>populus</w:t>
      </w:r>
      <w:r w:rsidRPr="00504E35">
        <w:rPr>
          <w:lang w:val="la-Latn"/>
        </w:rPr>
        <w:t xml:space="preserve"> </w:t>
      </w:r>
      <w:r w:rsidRPr="00504E35">
        <w:rPr>
          <w:i/>
          <w:lang w:val="la-Latn"/>
        </w:rPr>
        <w:t>Romanus</w:t>
      </w:r>
      <w:r>
        <w:t xml:space="preserve"> [darstellte], sondern stets ein Elitenethos war [...].“ Erst seit der Zeit Ciceros seien </w:t>
      </w:r>
      <w:r w:rsidRPr="00504E35">
        <w:rPr>
          <w:i/>
          <w:lang w:val="la-Latn"/>
        </w:rPr>
        <w:t>maiores</w:t>
      </w:r>
      <w:r>
        <w:t xml:space="preserve"> und </w:t>
      </w:r>
      <w:r w:rsidRPr="00504E35">
        <w:rPr>
          <w:i/>
          <w:lang w:val="la-Latn"/>
        </w:rPr>
        <w:t>mos</w:t>
      </w:r>
      <w:r w:rsidRPr="00504E35">
        <w:rPr>
          <w:lang w:val="la-Latn"/>
        </w:rPr>
        <w:t xml:space="preserve"> </w:t>
      </w:r>
      <w:r w:rsidRPr="00504E35">
        <w:rPr>
          <w:i/>
          <w:lang w:val="la-Latn"/>
        </w:rPr>
        <w:t>maiorum</w:t>
      </w:r>
      <w:r>
        <w:t xml:space="preserve"> vom Ausdruck der Tugenden der Führungselite zum Inbegriff der Tugenden und des Wesens des römischen Volkes überhaupt umgedeutet worden. S. Blösel 2000, hier bes. 60–67; 84f.; Zitat 87. </w:t>
      </w:r>
    </w:p>
  </w:footnote>
  <w:footnote w:id="7">
    <w:p w:rsidR="001C6554" w:rsidRDefault="001C6554" w:rsidP="006A105C">
      <w:pPr>
        <w:pStyle w:val="Funotentext"/>
        <w:tabs>
          <w:tab w:val="left" w:pos="567"/>
        </w:tabs>
        <w:ind w:left="567" w:hanging="567"/>
        <w:jc w:val="both"/>
      </w:pPr>
      <w:r>
        <w:rPr>
          <w:rStyle w:val="Funotenzeichen"/>
        </w:rPr>
        <w:footnoteRef/>
      </w:r>
      <w:r>
        <w:tab/>
        <w:t xml:space="preserve">So galten sittlich-moralische Leitsätze der Lebensführung ebenso als dem Gegenstandsbereich des </w:t>
      </w:r>
      <w:r w:rsidRPr="00504E35">
        <w:rPr>
          <w:i/>
          <w:lang w:val="la-Latn"/>
        </w:rPr>
        <w:t>mos maiorum</w:t>
      </w:r>
      <w:r>
        <w:t xml:space="preserve"> zugehörig wie die Richtlinien bei Bewerbungen und Wahlen zu den Ämtern, die Grundsätze der Amtsführung, das System der niemals fixierten Rechte und Zuständigkeiten des Senats, die Leitlinien des Strafrechts und -prozesses und die religiösen Bestimmungen (s. Hölkeskamp 2004a, 24–29, mit weiterführender Literatur).</w:t>
      </w:r>
    </w:p>
  </w:footnote>
  <w:footnote w:id="8">
    <w:p w:rsidR="001C6554" w:rsidRDefault="001C6554" w:rsidP="006A105C">
      <w:pPr>
        <w:pStyle w:val="Funotentext"/>
        <w:tabs>
          <w:tab w:val="left" w:pos="567"/>
        </w:tabs>
        <w:ind w:left="567" w:hanging="567"/>
        <w:jc w:val="both"/>
      </w:pPr>
      <w:r>
        <w:rPr>
          <w:rStyle w:val="Funotenzeichen"/>
        </w:rPr>
        <w:footnoteRef/>
      </w:r>
      <w:r>
        <w:tab/>
        <w:t xml:space="preserve">A. Haltenhoff beschreibt den </w:t>
      </w:r>
      <w:r w:rsidRPr="00D27015">
        <w:rPr>
          <w:i/>
          <w:lang w:val="la-Latn"/>
        </w:rPr>
        <w:t>mos</w:t>
      </w:r>
      <w:r w:rsidRPr="00D27015">
        <w:rPr>
          <w:lang w:val="la-Latn"/>
        </w:rPr>
        <w:t xml:space="preserve"> </w:t>
      </w:r>
      <w:r w:rsidRPr="00D27015">
        <w:rPr>
          <w:i/>
          <w:lang w:val="la-Latn"/>
        </w:rPr>
        <w:t>maiorum</w:t>
      </w:r>
      <w:r>
        <w:t xml:space="preserve"> entsprechend als „von den Vorvätern gestiftete und überkommene Gewohnheit“, die den Römern „aus der Vergangenheit als Vorbild und Verpflichtung“ entgegengetreten sei und auch für die „gegenwärtigen und zukünftigen Handlungsentscheidungen Fortführung“ beansprucht habe (Haltenhoff 2001, 213f.).</w:t>
      </w:r>
    </w:p>
  </w:footnote>
  <w:footnote w:id="9">
    <w:p w:rsidR="001C6554" w:rsidRDefault="001C6554" w:rsidP="006A105C">
      <w:pPr>
        <w:pStyle w:val="Funotentext"/>
        <w:tabs>
          <w:tab w:val="left" w:pos="567"/>
        </w:tabs>
        <w:ind w:left="567" w:hanging="567"/>
        <w:jc w:val="both"/>
      </w:pPr>
      <w:r>
        <w:rPr>
          <w:rStyle w:val="Funotenzeichen"/>
        </w:rPr>
        <w:footnoteRef/>
      </w:r>
      <w:r>
        <w:tab/>
        <w:t>S. dazu Hölkeskamp 1996, 305–312; 318f. S. ferner Hölkeskamp 2004b; T. Hölscher 2001; Stemmler 2001 u. 2000; Walter 2004, passim.</w:t>
      </w:r>
    </w:p>
  </w:footnote>
  <w:footnote w:id="10">
    <w:p w:rsidR="001C6554" w:rsidRDefault="001C6554" w:rsidP="006A105C">
      <w:pPr>
        <w:pStyle w:val="Funotentext"/>
        <w:tabs>
          <w:tab w:val="left" w:pos="567"/>
        </w:tabs>
        <w:ind w:left="567" w:hanging="567"/>
        <w:jc w:val="both"/>
      </w:pPr>
      <w:r>
        <w:rPr>
          <w:rStyle w:val="Funotenzeichen"/>
        </w:rPr>
        <w:footnoteRef/>
      </w:r>
      <w:r>
        <w:tab/>
        <w:t xml:space="preserve">U. Walter hat in seiner Untersuchung zur Geschichtskultur im republikanischen Rom den Begriff </w:t>
      </w:r>
      <w:r w:rsidRPr="00D27015">
        <w:rPr>
          <w:i/>
          <w:lang w:val="la-Latn"/>
        </w:rPr>
        <w:t>exemplum</w:t>
      </w:r>
      <w:r>
        <w:t xml:space="preserve"> daher folgendermaßen definiert: „Phänomenologisch gesprochen sind historische </w:t>
      </w:r>
      <w:r w:rsidRPr="00D27015">
        <w:rPr>
          <w:i/>
          <w:lang w:val="la-Latn"/>
        </w:rPr>
        <w:t>exempla</w:t>
      </w:r>
      <w:r>
        <w:t xml:space="preserve"> [...] wirklichkeitsgesättigte narrative Explikationen gesamtgesellschaftlich verbindlicher moralischer Normen und Wertvorstellungen, oder einfacher gesagt: in der Zeit ver</w:t>
      </w:r>
      <w:r w:rsidRPr="00BB0BBD">
        <w:t xml:space="preserve">wirklichte und in einer bestimmten Form tradierte Modelle idealen Verhaltens.“ </w:t>
      </w:r>
      <w:r>
        <w:t xml:space="preserve">(Walter 2004, 51–60, hier 51; </w:t>
      </w:r>
      <w:bookmarkStart w:id="0" w:name="_GoBack"/>
      <w:r>
        <w:t>s. a.</w:t>
      </w:r>
      <w:bookmarkEnd w:id="0"/>
      <w:r>
        <w:t xml:space="preserve"> Hölkeskamp 1996, 312f.) </w:t>
      </w:r>
      <w:r w:rsidRPr="00BB0BBD">
        <w:rPr>
          <w:rFonts w:eastAsia="Calibri"/>
        </w:rPr>
        <w:t xml:space="preserve">Dabei wurde mit der Verwendung eines </w:t>
      </w:r>
      <w:r w:rsidRPr="00BB0BBD">
        <w:rPr>
          <w:rFonts w:eastAsia="Calibri"/>
          <w:i/>
          <w:lang w:val="la-Latn"/>
        </w:rPr>
        <w:t>exemplum</w:t>
      </w:r>
      <w:r w:rsidRPr="00BB0BBD">
        <w:rPr>
          <w:rFonts w:eastAsia="Calibri"/>
        </w:rPr>
        <w:t xml:space="preserve"> nicht nur auf die jeweiligen speziellen Tugenden, die der Akteur jener Geschichte repräsentierte, sondern auch auf den römischen Tugendkanon und den </w:t>
      </w:r>
      <w:r w:rsidRPr="00BB0BBD">
        <w:rPr>
          <w:rFonts w:eastAsia="Calibri"/>
          <w:i/>
          <w:lang w:val="la-Latn"/>
        </w:rPr>
        <w:t>mos maiorum</w:t>
      </w:r>
      <w:r w:rsidRPr="00BB0BBD">
        <w:rPr>
          <w:rFonts w:eastAsia="Calibri"/>
        </w:rPr>
        <w:t xml:space="preserve"> als die Ge</w:t>
      </w:r>
      <w:r w:rsidRPr="00BB0BBD">
        <w:t>samtheit aller ‚</w:t>
      </w:r>
      <w:r w:rsidRPr="00BB0BBD">
        <w:rPr>
          <w:rFonts w:eastAsia="Calibri"/>
        </w:rPr>
        <w:t>richtigen</w:t>
      </w:r>
      <w:r w:rsidRPr="00BB0BBD">
        <w:t>‘</w:t>
      </w:r>
      <w:r w:rsidRPr="00BB0BBD">
        <w:rPr>
          <w:rFonts w:eastAsia="Calibri"/>
        </w:rPr>
        <w:t xml:space="preserve"> Verhaltensweisen verwiesen (</w:t>
      </w:r>
      <w:r w:rsidRPr="00BB0BBD">
        <w:t>s. Haltenhoff 2001, 2</w:t>
      </w:r>
      <w:r>
        <w:t>15f., der den Zeichencharakter</w:t>
      </w:r>
      <w:r w:rsidRPr="00BB0BBD">
        <w:t xml:space="preserve"> der </w:t>
      </w:r>
      <w:r w:rsidRPr="00BB0BBD">
        <w:rPr>
          <w:i/>
          <w:lang w:val="la-Latn"/>
        </w:rPr>
        <w:t>exempla</w:t>
      </w:r>
      <w:r w:rsidRPr="00BB0BBD">
        <w:t xml:space="preserve"> </w:t>
      </w:r>
      <w:r>
        <w:t>hervorhebt</w:t>
      </w:r>
      <w:r w:rsidRPr="00BB0BBD">
        <w:t>)</w:t>
      </w:r>
      <w:r w:rsidRPr="00BB0BBD">
        <w:rPr>
          <w:rFonts w:eastAsia="Calibri"/>
        </w:rPr>
        <w:t xml:space="preserve">. </w:t>
      </w:r>
      <w:r>
        <w:rPr>
          <w:rFonts w:eastAsia="Calibri"/>
        </w:rPr>
        <w:t xml:space="preserve">U. Walter </w:t>
      </w:r>
      <w:r w:rsidRPr="00BB0BBD">
        <w:t>hat allerdings</w:t>
      </w:r>
      <w:r>
        <w:t xml:space="preserve"> auch darauf hingewiesen, dass die normierende Kraft des </w:t>
      </w:r>
      <w:r w:rsidRPr="00D27015">
        <w:rPr>
          <w:i/>
          <w:lang w:val="la-Latn"/>
        </w:rPr>
        <w:t>exemplum</w:t>
      </w:r>
      <w:r>
        <w:t xml:space="preserve">, die die </w:t>
      </w:r>
      <w:r w:rsidRPr="00D27015">
        <w:rPr>
          <w:i/>
          <w:lang w:val="la-Latn"/>
        </w:rPr>
        <w:t>auctoritas</w:t>
      </w:r>
      <w:r>
        <w:t xml:space="preserve"> einzelner historischer Persönlichkeiten oder der </w:t>
      </w:r>
      <w:r w:rsidRPr="00C45345">
        <w:rPr>
          <w:i/>
          <w:lang w:val="la-Latn"/>
        </w:rPr>
        <w:t>maiores</w:t>
      </w:r>
      <w:r>
        <w:t xml:space="preserve"> insgesamt symbolisch evoziere, nicht überschätzt werden sollte: „Denn strenggenommen hätte dann jedes </w:t>
      </w:r>
      <w:r w:rsidRPr="00C45345">
        <w:rPr>
          <w:i/>
          <w:lang w:val="la-Latn"/>
        </w:rPr>
        <w:t>exemplum</w:t>
      </w:r>
      <w:r>
        <w:t xml:space="preserve"> mit unstrittiger </w:t>
      </w:r>
      <w:r w:rsidRPr="00D27015">
        <w:rPr>
          <w:i/>
          <w:lang w:val="la-Latn"/>
        </w:rPr>
        <w:t>auctoritas</w:t>
      </w:r>
      <w:r>
        <w:t xml:space="preserve"> auch funktionieren müssen, was offensichtlich nicht der Fall war“ (Walter 2004, 59f.).</w:t>
      </w:r>
    </w:p>
  </w:footnote>
  <w:footnote w:id="11">
    <w:p w:rsidR="001C6554" w:rsidRPr="00155448" w:rsidRDefault="001C6554" w:rsidP="00C06E5A">
      <w:pPr>
        <w:pStyle w:val="Funotentext"/>
        <w:tabs>
          <w:tab w:val="left" w:pos="567"/>
        </w:tabs>
        <w:ind w:left="567" w:hanging="567"/>
        <w:jc w:val="both"/>
      </w:pPr>
      <w:r>
        <w:rPr>
          <w:rStyle w:val="Funotenzeichen"/>
        </w:rPr>
        <w:footnoteRef/>
      </w:r>
      <w:r>
        <w:tab/>
      </w:r>
      <w:r w:rsidRPr="004A7C2A">
        <w:t>S. FFH 1,1</w:t>
      </w:r>
      <w:r>
        <w:t>7, mit dem Kommentar 105–107 (= F 14 Peter; F </w:t>
      </w:r>
      <w:r w:rsidRPr="004A7C2A">
        <w:t xml:space="preserve">12 Jacoby); </w:t>
      </w:r>
      <w:r>
        <w:t xml:space="preserve">zur Lucretia-Geschichte und den Ereignissen, die in der antiken Überlieferung zur Begründung der römischen Republik geführt haben sollen, </w:t>
      </w:r>
      <w:r w:rsidRPr="004272C6">
        <w:t xml:space="preserve">s. ferner </w:t>
      </w:r>
      <w:r>
        <w:t xml:space="preserve">bes. </w:t>
      </w:r>
      <w:r>
        <w:rPr>
          <w:lang w:val="de-CH"/>
        </w:rPr>
        <w:t>Liv. </w:t>
      </w:r>
      <w:r w:rsidRPr="00BA1DC7">
        <w:rPr>
          <w:lang w:val="de-CH"/>
        </w:rPr>
        <w:t>1,57</w:t>
      </w:r>
      <w:r>
        <w:rPr>
          <w:lang w:val="de-CH"/>
        </w:rPr>
        <w:t>–60; Dion. </w:t>
      </w:r>
      <w:r w:rsidRPr="00BA1DC7">
        <w:rPr>
          <w:lang w:val="de-CH"/>
        </w:rPr>
        <w:t>Hal. ant.</w:t>
      </w:r>
      <w:r>
        <w:rPr>
          <w:lang w:val="de-CH"/>
        </w:rPr>
        <w:t> </w:t>
      </w:r>
      <w:r w:rsidRPr="00BA1DC7">
        <w:rPr>
          <w:lang w:val="de-CH"/>
        </w:rPr>
        <w:t>4,64</w:t>
      </w:r>
      <w:r>
        <w:rPr>
          <w:lang w:val="de-CH"/>
        </w:rPr>
        <w:t>–</w:t>
      </w:r>
      <w:r w:rsidRPr="00BA1DC7">
        <w:rPr>
          <w:lang w:val="de-CH"/>
        </w:rPr>
        <w:t xml:space="preserve">84; 5,1; Cass. Dio 2,11,13 (= Zon.7,11f.); Vir. ill. 9. </w:t>
      </w:r>
      <w:r>
        <w:t xml:space="preserve">Als Teilnehmer an der Verschwörung gegen Superbus und anschließender Konsul erscheint Collatinus ferner bei Plut. Poplicola 1,5; 3–7; </w:t>
      </w:r>
      <w:r w:rsidRPr="00C23F71">
        <w:t>Vir. ill. 10,4.</w:t>
      </w:r>
      <w:r>
        <w:t xml:space="preserve"> – Zu Tarquinius Collatinus’ Exil bzw. Rückzug s. Schwegler, B. 2.1, 1856,42–45 mit einer Zusammenstellung der Quellen. S. im Folgenden ferner Dubourdieu 1984; Lefèvre 1983; Bauman 1966.</w:t>
      </w:r>
    </w:p>
  </w:footnote>
  <w:footnote w:id="12">
    <w:p w:rsidR="001C6554" w:rsidRPr="00B77CC8" w:rsidRDefault="001C6554" w:rsidP="00C06E5A">
      <w:pPr>
        <w:pStyle w:val="Funotentext"/>
        <w:tabs>
          <w:tab w:val="left" w:pos="567"/>
        </w:tabs>
        <w:ind w:left="567" w:hanging="567"/>
        <w:jc w:val="both"/>
        <w:rPr>
          <w:lang w:val="en-US"/>
        </w:rPr>
      </w:pPr>
      <w:r>
        <w:rPr>
          <w:rStyle w:val="Funotenzeichen"/>
        </w:rPr>
        <w:footnoteRef/>
      </w:r>
      <w:r>
        <w:tab/>
        <w:t xml:space="preserve">S. FFH 7,21 (= F 19 Peter), wobei die von Gellius überlieferte Formulierung des Calpurnius Piso Frugi jedoch nahelegt, dass Iunius Brutus den Collatinus aufgrund seines Namens gefürchtet habe: </w:t>
      </w:r>
      <w:r w:rsidRPr="00900202">
        <w:rPr>
          <w:i/>
          <w:lang w:val="la-Latn"/>
        </w:rPr>
        <w:t>verba Pisonem haec sunt: ‚L. Tarquinium, collegam suum, quia Tarquinio nomine esset, metuere; eumque orat, uti sua voluntate Roma concedat.‘</w:t>
      </w:r>
      <w:r>
        <w:t xml:space="preserve"> (Pisos Worte lauten: ‚Den Lucius Tarquinius, seinen Kollegen, weil er des Namens Tarquinius sei, fürchtete er und bat ihn, dass er freiwillig Rom verlasse</w:t>
      </w:r>
      <w:proofErr w:type="gramStart"/>
      <w:r>
        <w:t>.‘</w:t>
      </w:r>
      <w:proofErr w:type="gramEnd"/>
      <w:r>
        <w:t xml:space="preserve"> [Vgl. Gell. 15,29.]) Von weiteren Gegnern oder dem Volk, das Collatinus’ Rücktritt gefordert habe, ist hier zunächst noch keine Rede – diese Elemente erschließen sich erst aus Livius und Dionysios (Liv. 2</w:t>
      </w:r>
      <w:proofErr w:type="gramStart"/>
      <w:r>
        <w:t>,2,3</w:t>
      </w:r>
      <w:proofErr w:type="gramEnd"/>
      <w:r>
        <w:t xml:space="preserve">–10; Dion. Hal. ant. 5,5–12). Allerdings stellt Dionysios die Geschichte etwas anders dar als Livius: Im Anschluss an eine Verschwörung (bei Livius hatte Collatinus die Stadt zu diesem Zeitpunkt bereits verlassen), die zum Ziel gehabt hatte, die Tarquinier zurückzurufen und in die auch Brutus’ Söhne verwickelt gewesen waren, die jener daraufhin hatte hinrichten lassen, habe Collatinus versucht, seine ebenfalls involvierten Neffen zu retten; daraufhin habe ihn sein Kollege heftig in der Volksversammlung angeklagt, und schließlich habe sich Collatinus von seinem Schwiegervater überzeugen lassen fortzugehen. (Ähnlich: Plut. Poplicola 3–7; Cass. 2,11,13 [= Zon. 7,11f.]). Auch Dionysios hält Collatinus, den er vergleichsweise negativ zeichnet, hierbei etwas zugute, nämlich dass der Tarquinier die Notwendigkeit, Rom zum Besten aller zu verlassen, akzeptierte. Diesen Aspekt betont auch Cicero, der die Verbannung des Collatinus in </w:t>
      </w:r>
      <w:r w:rsidRPr="001C2FDC">
        <w:rPr>
          <w:i/>
          <w:lang w:val="la-Latn"/>
        </w:rPr>
        <w:t>de officiis</w:t>
      </w:r>
      <w:r>
        <w:t xml:space="preserve"> (und angedeutet ähnlich auch in </w:t>
      </w:r>
      <w:r w:rsidRPr="001C2FDC">
        <w:rPr>
          <w:i/>
          <w:lang w:val="la-Latn"/>
        </w:rPr>
        <w:t>de re publica</w:t>
      </w:r>
      <w:r>
        <w:t>) unter dem Gesichtspunkt des Zwiespalts diskutiert, wenn das moralisch Richtige und das für das Gemeinwesen Nützliche sich zu widersprechen scheinen</w:t>
      </w:r>
      <w:r w:rsidRPr="002E7FFB">
        <w:t xml:space="preserve"> </w:t>
      </w:r>
      <w:r>
        <w:t>(</w:t>
      </w:r>
      <w:r w:rsidR="00515147">
        <w:t>Cic. </w:t>
      </w:r>
      <w:r w:rsidRPr="002E7FFB">
        <w:t>off. 3</w:t>
      </w:r>
      <w:proofErr w:type="gramStart"/>
      <w:r w:rsidRPr="002E7FFB">
        <w:t>,10</w:t>
      </w:r>
      <w:r>
        <w:t>,40</w:t>
      </w:r>
      <w:proofErr w:type="gramEnd"/>
      <w:r>
        <w:t>; rep. 1,40; 2,25). In</w:t>
      </w:r>
      <w:r>
        <w:rPr>
          <w:color w:val="000000"/>
        </w:rPr>
        <w:t xml:space="preserve"> einer anderen Tradition, die wohl spätere Verhältnisse auf die Frühzeit der Republik überträgt, erfolgt der Rücktritt vom Konsulat durch eine von Brutus initiierte </w:t>
      </w:r>
      <w:r w:rsidRPr="00DC27B5">
        <w:rPr>
          <w:i/>
          <w:color w:val="000000"/>
          <w:lang w:val="la-Latn"/>
        </w:rPr>
        <w:t>abrogatio</w:t>
      </w:r>
      <w:r>
        <w:rPr>
          <w:color w:val="000000"/>
        </w:rPr>
        <w:t xml:space="preserve"> (s. etwa </w:t>
      </w:r>
      <w:r w:rsidR="00515147">
        <w:rPr>
          <w:color w:val="000000"/>
        </w:rPr>
        <w:t>Cic. </w:t>
      </w:r>
      <w:r w:rsidRPr="00B77CC8">
        <w:rPr>
          <w:color w:val="000000"/>
          <w:lang w:val="en-US"/>
        </w:rPr>
        <w:t>Brut. 14,53; off. 3</w:t>
      </w:r>
      <w:proofErr w:type="gramStart"/>
      <w:r w:rsidRPr="00B77CC8">
        <w:rPr>
          <w:color w:val="000000"/>
          <w:lang w:val="en-US"/>
        </w:rPr>
        <w:t>,10,40</w:t>
      </w:r>
      <w:proofErr w:type="gramEnd"/>
      <w:r w:rsidRPr="00B77CC8">
        <w:rPr>
          <w:color w:val="000000"/>
          <w:lang w:val="en-US"/>
        </w:rPr>
        <w:t>; rep. 2,31,53; Flor. 1,9,3; Aug. civ. 2,17; 3,16; vgl. zum Thema Bauman 1966).</w:t>
      </w:r>
    </w:p>
  </w:footnote>
  <w:footnote w:id="13">
    <w:p w:rsidR="001C6554" w:rsidRPr="00AC3025" w:rsidRDefault="001C6554" w:rsidP="00C06E5A">
      <w:pPr>
        <w:pStyle w:val="Funotentext"/>
        <w:tabs>
          <w:tab w:val="left" w:pos="567"/>
        </w:tabs>
        <w:ind w:left="567" w:hanging="567"/>
        <w:jc w:val="both"/>
      </w:pPr>
      <w:r w:rsidRPr="00AC3025">
        <w:rPr>
          <w:rStyle w:val="Funotenzeichen"/>
        </w:rPr>
        <w:footnoteRef/>
      </w:r>
      <w:r w:rsidRPr="00AC3025">
        <w:tab/>
      </w:r>
      <w:r>
        <w:t xml:space="preserve">S. z. B. </w:t>
      </w:r>
      <w:r w:rsidRPr="00AC3025">
        <w:t xml:space="preserve">Liv. 2,2; </w:t>
      </w:r>
      <w:r w:rsidRPr="002E7FFB">
        <w:t>Dion. Hal. ant. 4,64</w:t>
      </w:r>
      <w:r>
        <w:t xml:space="preserve">; 8,49,4–6. Siehe auch </w:t>
      </w:r>
      <w:r w:rsidR="00515147">
        <w:t>Cic. </w:t>
      </w:r>
      <w:r>
        <w:t>off. 3,10,40; rep. 1,40; 2,25, der voraussetzt, dass Collatinus selbst von der Notwendigkeit seines Opfers überzeugt gewesen sei.</w:t>
      </w:r>
    </w:p>
  </w:footnote>
  <w:footnote w:id="14">
    <w:p w:rsidR="001C6554" w:rsidRPr="004F50DF" w:rsidRDefault="001C6554" w:rsidP="004F50DF">
      <w:pPr>
        <w:pStyle w:val="Funotentext"/>
        <w:tabs>
          <w:tab w:val="left" w:pos="567"/>
        </w:tabs>
        <w:ind w:left="567" w:hanging="567"/>
        <w:jc w:val="both"/>
        <w:rPr>
          <w:lang w:val="de-CH"/>
        </w:rPr>
      </w:pPr>
      <w:r w:rsidRPr="004F50DF">
        <w:rPr>
          <w:rStyle w:val="Funotenzeichen"/>
        </w:rPr>
        <w:footnoteRef/>
      </w:r>
      <w:r w:rsidRPr="004F50DF">
        <w:tab/>
      </w:r>
      <w:r>
        <w:t>Hinsichtlich der Anfänge der römischen Geschichtsschreibung und des Einflusses griechischer Vorbilder und Vorlagen s</w:t>
      </w:r>
      <w:r w:rsidRPr="004F50DF">
        <w:t>. grundlegend Timpe 1988; 1979; 1972</w:t>
      </w:r>
      <w:r>
        <w:t xml:space="preserve">. Gegen D. Timpe hat (ebenfalls grundlegend) J. v. </w:t>
      </w:r>
      <w:r w:rsidRPr="004F50DF">
        <w:t xml:space="preserve">Ungern-Sternberg </w:t>
      </w:r>
      <w:r>
        <w:t xml:space="preserve">auf die Möglichkeiten der mündlichen Überlieferung als Quelle der frühesten römischen Historiker hingewiesen, jedoch nicht grundsätzlich bestritten, dass der griechischen Historiographie bei der Entwicklung der römischen große Bedeutung zukam (Ungern-Sternberg </w:t>
      </w:r>
      <w:r w:rsidRPr="004F50DF">
        <w:t>1988</w:t>
      </w:r>
      <w:r>
        <w:t>). Zur Diskussion s. a. die Einleitung in FFH, Bd. 1, 17–53</w:t>
      </w:r>
      <w:r w:rsidRPr="005B03C7">
        <w:t>; Bd. 2, 17</w:t>
      </w:r>
      <w:r>
        <w:t>–</w:t>
      </w:r>
      <w:r w:rsidRPr="005B03C7">
        <w:t>32.</w:t>
      </w:r>
      <w:r>
        <w:t xml:space="preserve"> Von der mittlerweile nahezu unüberschaubaren Forschungsliteratur zur römischen Historiographie seien an dieser Stelle nur die jüngst erschienenen Sammelwerke von A. Feldherr und J. Marincola (Feldherr [Hg.] 2009; Marincola [Hg.] 2007) sowie die Monographie von B. Näf (Näf 2010) genannt; dort weiterführende Hinweise.</w:t>
      </w:r>
    </w:p>
  </w:footnote>
  <w:footnote w:id="15">
    <w:p w:rsidR="001C6554" w:rsidRPr="002C5B4C" w:rsidRDefault="001C6554" w:rsidP="001C0ADB">
      <w:pPr>
        <w:pStyle w:val="Funotentext"/>
        <w:tabs>
          <w:tab w:val="left" w:pos="567"/>
          <w:tab w:val="left" w:pos="2463"/>
        </w:tabs>
        <w:ind w:left="567" w:hanging="567"/>
        <w:jc w:val="both"/>
        <w:rPr>
          <w:lang w:val="de-CH"/>
        </w:rPr>
      </w:pPr>
      <w:r>
        <w:rPr>
          <w:rStyle w:val="Funotenzeichen"/>
        </w:rPr>
        <w:footnoteRef/>
      </w:r>
      <w:r>
        <w:tab/>
        <w:t>S. FFH, Bd. 1, 23; 106f., mit Literatur; Bd. 2, 302.</w:t>
      </w:r>
    </w:p>
  </w:footnote>
  <w:footnote w:id="16">
    <w:p w:rsidR="001C6554" w:rsidRPr="00A15D4A" w:rsidRDefault="001C6554" w:rsidP="00A15D4A">
      <w:pPr>
        <w:pStyle w:val="Funotentext"/>
        <w:tabs>
          <w:tab w:val="left" w:pos="567"/>
        </w:tabs>
        <w:ind w:left="567" w:hanging="567"/>
      </w:pPr>
      <w:r>
        <w:rPr>
          <w:rStyle w:val="Funotenzeichen"/>
        </w:rPr>
        <w:footnoteRef/>
      </w:r>
      <w:r>
        <w:tab/>
        <w:t xml:space="preserve">S. </w:t>
      </w:r>
      <w:r w:rsidRPr="00490E80">
        <w:t>Schubert 1991</w:t>
      </w:r>
      <w:r>
        <w:t>; vgl. FFH, Bd. 1, 23 mit Anm. 10.</w:t>
      </w:r>
    </w:p>
  </w:footnote>
  <w:footnote w:id="17">
    <w:p w:rsidR="001C6554" w:rsidRPr="000F0985" w:rsidRDefault="001C6554" w:rsidP="000F0985">
      <w:pPr>
        <w:pStyle w:val="Funotentext"/>
        <w:tabs>
          <w:tab w:val="left" w:pos="567"/>
        </w:tabs>
        <w:ind w:left="567" w:hanging="567"/>
        <w:jc w:val="both"/>
        <w:rPr>
          <w:lang w:val="de-CH"/>
        </w:rPr>
      </w:pPr>
      <w:r>
        <w:rPr>
          <w:rStyle w:val="Funotenzeichen"/>
        </w:rPr>
        <w:footnoteRef/>
      </w:r>
      <w:r>
        <w:tab/>
        <w:t xml:space="preserve">Zum Thema </w:t>
      </w:r>
      <w:r w:rsidRPr="00847BFF">
        <w:t xml:space="preserve">Ostrakismos s. Forsdyke 2005, welche die Ausbildung dieses Phänomens im Zusammenspiel mit der Entwicklung des Exils und der Demokratie </w:t>
      </w:r>
      <w:r>
        <w:t>v. a.</w:t>
      </w:r>
      <w:r w:rsidRPr="00847BFF">
        <w:t xml:space="preserve"> im archaischen und klassischen Athen nachzeichnet.</w:t>
      </w:r>
      <w:r>
        <w:t xml:space="preserve"> Siehe auch Siewert (Hg.) 2002, mit einer Einleitung zur Forschungsgeschichte sowie mit einer Zusammenstellung und Auswertung der Zeugnisse zum athenischen Ostrakismos in vorhellenistischer Zeit.</w:t>
      </w:r>
    </w:p>
  </w:footnote>
  <w:footnote w:id="18">
    <w:p w:rsidR="001C6554" w:rsidRPr="000F0985" w:rsidRDefault="001C6554" w:rsidP="000F0985">
      <w:pPr>
        <w:pStyle w:val="Funotentext"/>
        <w:tabs>
          <w:tab w:val="left" w:pos="567"/>
        </w:tabs>
        <w:ind w:left="567" w:hanging="567"/>
        <w:jc w:val="both"/>
        <w:rPr>
          <w:lang w:val="de-CH"/>
        </w:rPr>
      </w:pPr>
      <w:r w:rsidRPr="00C64F43">
        <w:rPr>
          <w:rStyle w:val="Funotenzeichen"/>
        </w:rPr>
        <w:footnoteRef/>
      </w:r>
      <w:r w:rsidRPr="00C64F43">
        <w:tab/>
        <w:t xml:space="preserve">Die Unterschiede zum Ostrakismos sind sicherlich auch darauf zurückzuführen, dass sich die römische Praxis von Exil und Verbannung in der Zeit, in der die Collatinus-Geschichte niedergeschrieben </w:t>
      </w:r>
      <w:r>
        <w:t xml:space="preserve">wurde </w:t>
      </w:r>
      <w:r w:rsidRPr="00C64F43">
        <w:t>und zum Teil möglicherweise auch erst entstand, ganz anders entwickelt hatte (s.</w:t>
      </w:r>
      <w:r>
        <w:t> </w:t>
      </w:r>
      <w:r w:rsidRPr="00C64F43">
        <w:t>o.).</w:t>
      </w:r>
    </w:p>
  </w:footnote>
  <w:footnote w:id="19">
    <w:p w:rsidR="001C6554" w:rsidRPr="00AC3025" w:rsidRDefault="001C6554" w:rsidP="00C06E5A">
      <w:pPr>
        <w:pStyle w:val="Funotentext"/>
        <w:tabs>
          <w:tab w:val="left" w:pos="567"/>
        </w:tabs>
        <w:ind w:left="567" w:hanging="567"/>
        <w:jc w:val="both"/>
      </w:pPr>
      <w:r w:rsidRPr="00AC3025">
        <w:rPr>
          <w:rStyle w:val="Funotenzeichen"/>
        </w:rPr>
        <w:footnoteRef/>
      </w:r>
      <w:r w:rsidRPr="00AC3025">
        <w:tab/>
        <w:t>Die wohl gänzlich erfundene Geschichte ist in zahlreichen Varianten überliefert</w:t>
      </w:r>
      <w:r>
        <w:t>. Am a</w:t>
      </w:r>
      <w:r w:rsidRPr="00AC3025">
        <w:t xml:space="preserve">usführlichsten </w:t>
      </w:r>
      <w:r>
        <w:t xml:space="preserve">berichtet einerseits </w:t>
      </w:r>
      <w:r w:rsidRPr="00AC3025">
        <w:t>Livius</w:t>
      </w:r>
      <w:r>
        <w:t>, der wahrscheinlich auch auf ältere Quellen zurückgreifen konnte</w:t>
      </w:r>
      <w:r w:rsidRPr="00AC3025">
        <w:t xml:space="preserve"> (Liv. 2,33</w:t>
      </w:r>
      <w:r>
        <w:t>–</w:t>
      </w:r>
      <w:r w:rsidRPr="00AC3025">
        <w:t>35; 37</w:t>
      </w:r>
      <w:r>
        <w:t>–</w:t>
      </w:r>
      <w:r w:rsidRPr="00AC3025">
        <w:t>40; vgl. 7</w:t>
      </w:r>
      <w:proofErr w:type="gramStart"/>
      <w:r w:rsidRPr="00AC3025">
        <w:t>,40,12</w:t>
      </w:r>
      <w:proofErr w:type="gramEnd"/>
      <w:r w:rsidRPr="00AC3025">
        <w:t>; 28,29,1; 34,5,9</w:t>
      </w:r>
      <w:r>
        <w:t xml:space="preserve">), andererseits </w:t>
      </w:r>
      <w:r w:rsidRPr="00AC3025">
        <w:t>Dionys</w:t>
      </w:r>
      <w:r>
        <w:t>ios von Ha</w:t>
      </w:r>
      <w:r w:rsidRPr="00AC3025">
        <w:t>likarnassos (Dion. Hal. ant. 6,92</w:t>
      </w:r>
      <w:r>
        <w:t>–</w:t>
      </w:r>
      <w:r w:rsidRPr="00AC3025">
        <w:t>94; 7,21</w:t>
      </w:r>
      <w:r>
        <w:t>–</w:t>
      </w:r>
      <w:r w:rsidRPr="00AC3025">
        <w:t>8,</w:t>
      </w:r>
      <w:r>
        <w:t>60</w:t>
      </w:r>
      <w:r w:rsidRPr="00AC3025">
        <w:t>)</w:t>
      </w:r>
      <w:r>
        <w:t>,</w:t>
      </w:r>
      <w:r w:rsidRPr="00AC3025">
        <w:t xml:space="preserve"> </w:t>
      </w:r>
      <w:r>
        <w:t>auf dem wah</w:t>
      </w:r>
      <w:r w:rsidRPr="00AC3025">
        <w:t xml:space="preserve">rscheinlich Plutarchs Coriolanus-Vita </w:t>
      </w:r>
      <w:r>
        <w:t xml:space="preserve">beruht und der wohl auch die Darstellungen </w:t>
      </w:r>
      <w:r w:rsidRPr="00AC3025">
        <w:t>Appian</w:t>
      </w:r>
      <w:r>
        <w:t>s</w:t>
      </w:r>
      <w:r w:rsidRPr="00AC3025">
        <w:t xml:space="preserve"> (</w:t>
      </w:r>
      <w:r>
        <w:t xml:space="preserve">App. </w:t>
      </w:r>
      <w:r w:rsidRPr="00AC3025">
        <w:t>Ital. 2</w:t>
      </w:r>
      <w:r>
        <w:t>–</w:t>
      </w:r>
      <w:r w:rsidRPr="00AC3025">
        <w:t>5; civ. 1</w:t>
      </w:r>
      <w:proofErr w:type="gramStart"/>
      <w:r w:rsidRPr="00AC3025">
        <w:t>,1,3f</w:t>
      </w:r>
      <w:proofErr w:type="gramEnd"/>
      <w:r w:rsidRPr="00AC3025">
        <w:t xml:space="preserve">.; 3,246) und </w:t>
      </w:r>
      <w:r>
        <w:t xml:space="preserve">des </w:t>
      </w:r>
      <w:r w:rsidRPr="00AC3025">
        <w:t xml:space="preserve">Valerius Maximus </w:t>
      </w:r>
      <w:r>
        <w:t xml:space="preserve">beeinflusst hat </w:t>
      </w:r>
      <w:r w:rsidRPr="00AC3025">
        <w:t>(</w:t>
      </w:r>
      <w:r>
        <w:t xml:space="preserve">Val. Max. </w:t>
      </w:r>
      <w:r w:rsidRPr="00AC3025">
        <w:t xml:space="preserve">1,8,4; 4,3,4; 5,2,1). </w:t>
      </w:r>
      <w:r>
        <w:t>Unklar ist, in welchem Abhängigkeitsverhältnis diese Berichte zu den knappen Nachrichten einiger anderer antiker Autoren stehen (etwa Cass. Dio 5,18 [= Zon. 7,16]; F</w:t>
      </w:r>
      <w:r w:rsidRPr="00AC3025">
        <w:t xml:space="preserve">rontin. </w:t>
      </w:r>
      <w:r>
        <w:t>s</w:t>
      </w:r>
      <w:r w:rsidRPr="00AC3025">
        <w:t>trat. 1</w:t>
      </w:r>
      <w:proofErr w:type="gramStart"/>
      <w:r w:rsidRPr="00AC3025">
        <w:t>,8,1</w:t>
      </w:r>
      <w:proofErr w:type="gramEnd"/>
      <w:r w:rsidRPr="00AC3025">
        <w:t>; Gell. 17,21,11</w:t>
      </w:r>
      <w:r>
        <w:t xml:space="preserve">; </w:t>
      </w:r>
      <w:r w:rsidRPr="00C23F71">
        <w:t>Vir. ill. 19</w:t>
      </w:r>
      <w:r>
        <w:t>)</w:t>
      </w:r>
      <w:r w:rsidRPr="00AC3025">
        <w:t>.</w:t>
      </w:r>
      <w:r>
        <w:t xml:space="preserve"> S. </w:t>
      </w:r>
      <w:r w:rsidRPr="00A24814">
        <w:t>Schwegler 1856,</w:t>
      </w:r>
      <w:r>
        <w:t xml:space="preserve"> Bd.2.2,</w:t>
      </w:r>
      <w:r w:rsidRPr="00A24814">
        <w:t xml:space="preserve"> 349</w:t>
      </w:r>
      <w:r>
        <w:t>–</w:t>
      </w:r>
      <w:r w:rsidRPr="00A24814">
        <w:t>400, mit einer Zusammenstellung der Quellen</w:t>
      </w:r>
      <w:r>
        <w:t xml:space="preserve">; zum Exil Coriolans </w:t>
      </w:r>
      <w:r w:rsidRPr="00A24814">
        <w:t>hier bes. 361f.</w:t>
      </w:r>
      <w:r>
        <w:t xml:space="preserve"> Zur Entstehung und Entwicklung der Coriolanus-Figur s. David 2001 sowie die übrigen einschlägigen Beiträge in Coudry u. Späth (Hgg.) 2001. Zu den verschiedenen </w:t>
      </w:r>
      <w:r w:rsidRPr="00F27FB7">
        <w:t xml:space="preserve">Traditionen und Quellen, die in </w:t>
      </w:r>
      <w:r>
        <w:t xml:space="preserve">die </w:t>
      </w:r>
      <w:r w:rsidRPr="00F27FB7">
        <w:t xml:space="preserve">Konstruktion der Coriolanus-Figur wahrscheinlich einflossen, </w:t>
      </w:r>
      <w:r>
        <w:t xml:space="preserve">s. a. Hull 2003, die </w:t>
      </w:r>
      <w:r w:rsidRPr="00F27FB7">
        <w:t xml:space="preserve">insbesondere </w:t>
      </w:r>
      <w:r>
        <w:t xml:space="preserve">die Bedeutung der </w:t>
      </w:r>
      <w:r w:rsidRPr="00F27FB7">
        <w:t>mündliche</w:t>
      </w:r>
      <w:r>
        <w:t>n</w:t>
      </w:r>
      <w:r w:rsidRPr="00F27FB7">
        <w:t xml:space="preserve"> Überlieferung</w:t>
      </w:r>
      <w:r>
        <w:t xml:space="preserve"> sowie den </w:t>
      </w:r>
      <w:r w:rsidRPr="00F27FB7">
        <w:t>Einfl</w:t>
      </w:r>
      <w:r>
        <w:t xml:space="preserve">uss </w:t>
      </w:r>
      <w:r w:rsidRPr="00F27FB7">
        <w:t>de</w:t>
      </w:r>
      <w:r>
        <w:t>r</w:t>
      </w:r>
      <w:r w:rsidRPr="00F27FB7">
        <w:t xml:space="preserve"> </w:t>
      </w:r>
      <w:r>
        <w:t xml:space="preserve">Homerischen </w:t>
      </w:r>
      <w:r w:rsidRPr="00F27FB7">
        <w:t>Ep</w:t>
      </w:r>
      <w:r>
        <w:t xml:space="preserve">en </w:t>
      </w:r>
      <w:r w:rsidRPr="00F27FB7">
        <w:t>und der Tragödie</w:t>
      </w:r>
      <w:r>
        <w:t xml:space="preserve"> hervorhebt, aber grundsätzlich von der Fiktionalität der Geschehnisse ausgeht; Cornell 2003, der die Figur in der Tradition der römischen </w:t>
      </w:r>
      <w:r w:rsidRPr="008F78DB">
        <w:rPr>
          <w:i/>
          <w:lang w:val="la-Latn"/>
        </w:rPr>
        <w:t>exempla</w:t>
      </w:r>
      <w:r>
        <w:t xml:space="preserve"> verortet und der ‚dramaturgischen‘ Ausgestaltung der Geschichte bei Dionysios und Livius nachgeht, sowie </w:t>
      </w:r>
      <w:r w:rsidRPr="00F27FB7">
        <w:t xml:space="preserve">Lehman 1952, </w:t>
      </w:r>
      <w:r>
        <w:t xml:space="preserve">der </w:t>
      </w:r>
      <w:r w:rsidRPr="00F27FB7">
        <w:t>den moralisch-didaktischen Zugang der antiken Historiographen heraus</w:t>
      </w:r>
      <w:r>
        <w:t>stellt</w:t>
      </w:r>
      <w:r w:rsidRPr="00F27FB7">
        <w:t>.</w:t>
      </w:r>
    </w:p>
  </w:footnote>
  <w:footnote w:id="20">
    <w:p w:rsidR="001C6554" w:rsidRPr="00A15D4A" w:rsidRDefault="001C6554" w:rsidP="0065550D">
      <w:pPr>
        <w:pStyle w:val="Funotentext"/>
        <w:tabs>
          <w:tab w:val="left" w:pos="567"/>
        </w:tabs>
        <w:ind w:left="567" w:hanging="567"/>
        <w:jc w:val="both"/>
        <w:rPr>
          <w:lang w:val="de-CH"/>
        </w:rPr>
      </w:pPr>
      <w:r>
        <w:rPr>
          <w:rStyle w:val="Funotenzeichen"/>
        </w:rPr>
        <w:footnoteRef/>
      </w:r>
      <w:r w:rsidRPr="00B77CC8">
        <w:rPr>
          <w:lang w:val="en-US"/>
        </w:rPr>
        <w:tab/>
        <w:t>S. FFH 1</w:t>
      </w:r>
      <w:proofErr w:type="gramStart"/>
      <w:r w:rsidRPr="00B77CC8">
        <w:rPr>
          <w:lang w:val="en-US"/>
        </w:rPr>
        <w:t>,21</w:t>
      </w:r>
      <w:proofErr w:type="gramEnd"/>
      <w:r w:rsidRPr="00B77CC8">
        <w:rPr>
          <w:lang w:val="en-US"/>
        </w:rPr>
        <w:t xml:space="preserve"> (= F 17 Peter; F 14 Jacoby); Liv. 2</w:t>
      </w:r>
      <w:proofErr w:type="gramStart"/>
      <w:r w:rsidRPr="00B77CC8">
        <w:rPr>
          <w:lang w:val="en-US"/>
        </w:rPr>
        <w:t>,40,10f</w:t>
      </w:r>
      <w:proofErr w:type="gramEnd"/>
      <w:r w:rsidRPr="00B77CC8">
        <w:rPr>
          <w:lang w:val="en-US"/>
        </w:rPr>
        <w:t xml:space="preserve">.; Cass. </w:t>
      </w:r>
      <w:r>
        <w:t>Dio 5,18 (= Zon. 7,16). – Bei Dionysios, Plutarch und Appian wird Coriolanus von den zornigen Volskern getötet (</w:t>
      </w:r>
      <w:r w:rsidRPr="006B4366">
        <w:t>Dion. Hal. ant. 8,57</w:t>
      </w:r>
      <w:r>
        <w:t>–</w:t>
      </w:r>
      <w:r w:rsidRPr="006B4366">
        <w:t xml:space="preserve">59; </w:t>
      </w:r>
      <w:r w:rsidRPr="000D5571">
        <w:t>Plut. Coriolanus 39</w:t>
      </w:r>
      <w:r w:rsidRPr="006B4366">
        <w:t>; App. Ital. 5,13</w:t>
      </w:r>
      <w:r>
        <w:t>); bei Cicero begeht Coriolan Selbstmord (</w:t>
      </w:r>
      <w:r w:rsidR="00515147">
        <w:t>Cic. </w:t>
      </w:r>
      <w:r>
        <w:t>Brut. 42, in Auseinandersetzung mit dem Geschichtswerk des Pomponius Atticus; Lael. 42; vgl. auch FFH 19,4, mit dem Kommentar).</w:t>
      </w:r>
    </w:p>
  </w:footnote>
  <w:footnote w:id="21">
    <w:p w:rsidR="001C6554" w:rsidRPr="001C6554" w:rsidRDefault="001C6554" w:rsidP="00F53A3F">
      <w:pPr>
        <w:tabs>
          <w:tab w:val="left" w:pos="567"/>
        </w:tabs>
        <w:spacing w:after="0" w:line="240" w:lineRule="auto"/>
        <w:ind w:left="567" w:hanging="567"/>
        <w:jc w:val="both"/>
        <w:rPr>
          <w:rFonts w:ascii="Times New Roman" w:hAnsi="Times New Roman" w:cs="Times New Roman"/>
          <w:sz w:val="20"/>
          <w:szCs w:val="20"/>
        </w:rPr>
      </w:pPr>
      <w:r w:rsidRPr="00F53A3F">
        <w:rPr>
          <w:rStyle w:val="Funotenzeichen"/>
          <w:rFonts w:ascii="Times New Roman" w:hAnsi="Times New Roman" w:cs="Times New Roman"/>
          <w:sz w:val="20"/>
          <w:szCs w:val="20"/>
        </w:rPr>
        <w:footnoteRef/>
      </w:r>
      <w:r w:rsidRPr="00F53A3F">
        <w:rPr>
          <w:rFonts w:ascii="Times New Roman" w:hAnsi="Times New Roman" w:cs="Times New Roman"/>
          <w:sz w:val="20"/>
          <w:szCs w:val="20"/>
        </w:rPr>
        <w:tab/>
        <w:t>So erscheint Collatinus zwar vereinzelt als Beispiel für einen verdienten Anführer seines Volkes, dessen undankbare Mitbürger ihn</w:t>
      </w:r>
      <w:r>
        <w:rPr>
          <w:rFonts w:ascii="Times New Roman" w:hAnsi="Times New Roman" w:cs="Times New Roman"/>
          <w:sz w:val="20"/>
          <w:szCs w:val="20"/>
        </w:rPr>
        <w:t xml:space="preserve"> zu Unrecht </w:t>
      </w:r>
      <w:r w:rsidRPr="00F53A3F">
        <w:rPr>
          <w:rFonts w:ascii="Times New Roman" w:hAnsi="Times New Roman" w:cs="Times New Roman"/>
          <w:sz w:val="20"/>
          <w:szCs w:val="20"/>
        </w:rPr>
        <w:t xml:space="preserve">vertrieben (so noch Aug. civ. 2,17; </w:t>
      </w:r>
      <w:proofErr w:type="gramStart"/>
      <w:r w:rsidRPr="00F53A3F">
        <w:rPr>
          <w:rFonts w:ascii="Times New Roman" w:hAnsi="Times New Roman" w:cs="Times New Roman"/>
          <w:sz w:val="20"/>
          <w:szCs w:val="20"/>
        </w:rPr>
        <w:t>3,16f.,</w:t>
      </w:r>
      <w:proofErr w:type="gramEnd"/>
      <w:r w:rsidRPr="00F53A3F">
        <w:rPr>
          <w:rFonts w:ascii="Times New Roman" w:hAnsi="Times New Roman" w:cs="Times New Roman"/>
          <w:sz w:val="20"/>
          <w:szCs w:val="20"/>
        </w:rPr>
        <w:t xml:space="preserve"> der Collatinus in eine Reihe mit </w:t>
      </w:r>
      <w:r>
        <w:rPr>
          <w:rFonts w:ascii="Times New Roman" w:hAnsi="Times New Roman" w:cs="Times New Roman"/>
          <w:sz w:val="20"/>
          <w:szCs w:val="20"/>
        </w:rPr>
        <w:t>M. </w:t>
      </w:r>
      <w:r w:rsidRPr="00F53A3F">
        <w:rPr>
          <w:rFonts w:ascii="Times New Roman" w:hAnsi="Times New Roman" w:cs="Times New Roman"/>
          <w:sz w:val="20"/>
          <w:szCs w:val="20"/>
        </w:rPr>
        <w:t>Furius Camillus [s.</w:t>
      </w:r>
      <w:r>
        <w:rPr>
          <w:rFonts w:ascii="Times New Roman" w:hAnsi="Times New Roman" w:cs="Times New Roman"/>
          <w:sz w:val="20"/>
          <w:szCs w:val="20"/>
        </w:rPr>
        <w:t> </w:t>
      </w:r>
      <w:r w:rsidRPr="00F53A3F">
        <w:rPr>
          <w:rFonts w:ascii="Times New Roman" w:hAnsi="Times New Roman" w:cs="Times New Roman"/>
          <w:sz w:val="20"/>
          <w:szCs w:val="20"/>
        </w:rPr>
        <w:t>u.] stellt)</w:t>
      </w:r>
      <w:r>
        <w:rPr>
          <w:rFonts w:ascii="Times New Roman" w:hAnsi="Times New Roman" w:cs="Times New Roman"/>
          <w:sz w:val="20"/>
          <w:szCs w:val="20"/>
        </w:rPr>
        <w:t xml:space="preserve"> und </w:t>
      </w:r>
      <w:r w:rsidRPr="00F53A3F">
        <w:rPr>
          <w:rFonts w:ascii="Times New Roman" w:hAnsi="Times New Roman" w:cs="Times New Roman"/>
          <w:sz w:val="20"/>
          <w:szCs w:val="20"/>
        </w:rPr>
        <w:t>der dieses Schicksal mit Fassung trägt (so etwa Dion. Hal. ant. 4,64; 8,49,4</w:t>
      </w:r>
      <w:r>
        <w:rPr>
          <w:rFonts w:ascii="Times New Roman" w:hAnsi="Times New Roman" w:cs="Times New Roman"/>
          <w:sz w:val="20"/>
          <w:szCs w:val="20"/>
        </w:rPr>
        <w:t>–</w:t>
      </w:r>
      <w:r w:rsidRPr="00F53A3F">
        <w:rPr>
          <w:rFonts w:ascii="Times New Roman" w:hAnsi="Times New Roman" w:cs="Times New Roman"/>
          <w:sz w:val="20"/>
          <w:szCs w:val="20"/>
        </w:rPr>
        <w:t xml:space="preserve">6; </w:t>
      </w:r>
      <w:r w:rsidR="00515147">
        <w:rPr>
          <w:rFonts w:ascii="Times New Roman" w:hAnsi="Times New Roman" w:cs="Times New Roman"/>
          <w:sz w:val="20"/>
          <w:szCs w:val="20"/>
        </w:rPr>
        <w:t>Cic. </w:t>
      </w:r>
      <w:r w:rsidRPr="00F53A3F">
        <w:rPr>
          <w:rFonts w:ascii="Times New Roman" w:hAnsi="Times New Roman" w:cs="Times New Roman"/>
          <w:sz w:val="20"/>
          <w:szCs w:val="20"/>
        </w:rPr>
        <w:t xml:space="preserve">off. 3,10,40; rep. 1,40; 2,25). Dass die </w:t>
      </w:r>
      <w:r w:rsidRPr="00F53A3F">
        <w:rPr>
          <w:rFonts w:ascii="Times New Roman" w:hAnsi="Times New Roman" w:cs="Times New Roman"/>
          <w:i/>
          <w:sz w:val="20"/>
          <w:szCs w:val="20"/>
          <w:lang w:val="la-Latn"/>
        </w:rPr>
        <w:t>exempla</w:t>
      </w:r>
      <w:r w:rsidRPr="00F53A3F">
        <w:rPr>
          <w:rFonts w:ascii="Times New Roman" w:hAnsi="Times New Roman" w:cs="Times New Roman"/>
          <w:sz w:val="20"/>
          <w:szCs w:val="20"/>
        </w:rPr>
        <w:t xml:space="preserve">-Sammlung des Valerius Maximus in der Aufzählung der ungerecht vom Vaterland Verfolgten den Collatinus übergeht (Val. Max. 5,3: </w:t>
      </w:r>
      <w:r w:rsidRPr="00F53A3F">
        <w:rPr>
          <w:rFonts w:ascii="Times New Roman" w:hAnsi="Times New Roman" w:cs="Times New Roman"/>
          <w:i/>
          <w:sz w:val="20"/>
          <w:szCs w:val="20"/>
          <w:lang w:val="la-Latn"/>
        </w:rPr>
        <w:t>de ingratis</w:t>
      </w:r>
      <w:r w:rsidRPr="00F53A3F">
        <w:rPr>
          <w:rFonts w:ascii="Times New Roman" w:hAnsi="Times New Roman" w:cs="Times New Roman"/>
          <w:sz w:val="20"/>
          <w:szCs w:val="20"/>
        </w:rPr>
        <w:t xml:space="preserve">), kann jedoch als Hinweis darauf gedeutet werden, dass er im Kanon der </w:t>
      </w:r>
      <w:r w:rsidRPr="00F53A3F">
        <w:rPr>
          <w:rFonts w:ascii="Times New Roman" w:hAnsi="Times New Roman" w:cs="Times New Roman"/>
          <w:i/>
          <w:sz w:val="20"/>
          <w:szCs w:val="20"/>
          <w:lang w:val="la-Latn"/>
        </w:rPr>
        <w:t>exempla</w:t>
      </w:r>
      <w:r w:rsidRPr="00F53A3F">
        <w:rPr>
          <w:rFonts w:ascii="Times New Roman" w:hAnsi="Times New Roman" w:cs="Times New Roman"/>
          <w:sz w:val="20"/>
          <w:szCs w:val="20"/>
        </w:rPr>
        <w:t xml:space="preserve"> lediglich eine Randfigur blieb, die nur selten einmal außerhalb ihres ursprünglichen Kontextes bemüht wurde. Coriolanus hingegen stellt ein vielzitiertes, </w:t>
      </w:r>
      <w:r>
        <w:rPr>
          <w:rFonts w:ascii="Times New Roman" w:hAnsi="Times New Roman" w:cs="Times New Roman"/>
          <w:sz w:val="20"/>
          <w:szCs w:val="20"/>
        </w:rPr>
        <w:t xml:space="preserve">aber </w:t>
      </w:r>
      <w:r w:rsidRPr="00F53A3F">
        <w:rPr>
          <w:rFonts w:ascii="Times New Roman" w:hAnsi="Times New Roman" w:cs="Times New Roman"/>
          <w:sz w:val="20"/>
          <w:szCs w:val="20"/>
        </w:rPr>
        <w:t xml:space="preserve">sehr </w:t>
      </w:r>
      <w:r>
        <w:rPr>
          <w:rFonts w:ascii="Times New Roman" w:hAnsi="Times New Roman" w:cs="Times New Roman"/>
          <w:sz w:val="20"/>
          <w:szCs w:val="20"/>
        </w:rPr>
        <w:t xml:space="preserve">zwiespältiges </w:t>
      </w:r>
      <w:r w:rsidRPr="00F53A3F">
        <w:rPr>
          <w:rFonts w:ascii="Times New Roman" w:hAnsi="Times New Roman" w:cs="Times New Roman"/>
          <w:i/>
          <w:sz w:val="20"/>
          <w:szCs w:val="20"/>
          <w:lang w:val="la-Latn"/>
        </w:rPr>
        <w:t>exemplum</w:t>
      </w:r>
      <w:r w:rsidRPr="00F53A3F">
        <w:rPr>
          <w:rFonts w:ascii="Times New Roman" w:hAnsi="Times New Roman" w:cs="Times New Roman"/>
          <w:sz w:val="20"/>
          <w:szCs w:val="20"/>
        </w:rPr>
        <w:t xml:space="preserve"> dar: Einer</w:t>
      </w:r>
      <w:r>
        <w:rPr>
          <w:rFonts w:ascii="Times New Roman" w:hAnsi="Times New Roman" w:cs="Times New Roman"/>
          <w:sz w:val="20"/>
          <w:szCs w:val="20"/>
        </w:rPr>
        <w:t xml:space="preserve">seits ist </w:t>
      </w:r>
      <w:r w:rsidRPr="00F53A3F">
        <w:rPr>
          <w:rFonts w:ascii="Times New Roman" w:hAnsi="Times New Roman" w:cs="Times New Roman"/>
          <w:sz w:val="20"/>
          <w:szCs w:val="20"/>
        </w:rPr>
        <w:t>klar, dass Coriolans Schritt, sich mit den Fein</w:t>
      </w:r>
      <w:r>
        <w:rPr>
          <w:rFonts w:ascii="Times New Roman" w:hAnsi="Times New Roman" w:cs="Times New Roman"/>
          <w:sz w:val="20"/>
          <w:szCs w:val="20"/>
        </w:rPr>
        <w:t xml:space="preserve">den gegen </w:t>
      </w:r>
      <w:r w:rsidRPr="00F53A3F">
        <w:rPr>
          <w:rFonts w:ascii="Times New Roman" w:hAnsi="Times New Roman" w:cs="Times New Roman"/>
          <w:sz w:val="20"/>
          <w:szCs w:val="20"/>
        </w:rPr>
        <w:t xml:space="preserve">die Vaterstadt zu </w:t>
      </w:r>
      <w:r>
        <w:rPr>
          <w:rFonts w:ascii="Times New Roman" w:hAnsi="Times New Roman" w:cs="Times New Roman"/>
          <w:sz w:val="20"/>
          <w:szCs w:val="20"/>
        </w:rPr>
        <w:t>verbünden</w:t>
      </w:r>
      <w:r w:rsidRPr="00F53A3F">
        <w:rPr>
          <w:rFonts w:ascii="Times New Roman" w:hAnsi="Times New Roman" w:cs="Times New Roman"/>
          <w:sz w:val="20"/>
          <w:szCs w:val="20"/>
        </w:rPr>
        <w:t xml:space="preserve">, als verwerflich betrachtet wird; viele Autoren weisen jedoch darauf hin, dass er sich </w:t>
      </w:r>
      <w:r>
        <w:rPr>
          <w:rFonts w:ascii="Times New Roman" w:hAnsi="Times New Roman" w:cs="Times New Roman"/>
          <w:sz w:val="20"/>
          <w:szCs w:val="20"/>
        </w:rPr>
        <w:t xml:space="preserve">aus </w:t>
      </w:r>
      <w:r w:rsidRPr="00F53A3F">
        <w:rPr>
          <w:rFonts w:ascii="Times New Roman" w:hAnsi="Times New Roman" w:cs="Times New Roman"/>
          <w:sz w:val="20"/>
          <w:szCs w:val="20"/>
        </w:rPr>
        <w:t xml:space="preserve">berechtigtem Zorn über die Undankbarkeit der Mitbürger zu dieser – dann allerdings fraglos unangemessenen – Reaktion veranlasst </w:t>
      </w:r>
      <w:r>
        <w:rPr>
          <w:rFonts w:ascii="Times New Roman" w:hAnsi="Times New Roman" w:cs="Times New Roman"/>
          <w:sz w:val="20"/>
          <w:szCs w:val="20"/>
        </w:rPr>
        <w:t>gesehen habe</w:t>
      </w:r>
      <w:r w:rsidRPr="00F53A3F">
        <w:rPr>
          <w:rFonts w:ascii="Times New Roman" w:hAnsi="Times New Roman" w:cs="Times New Roman"/>
          <w:sz w:val="20"/>
          <w:szCs w:val="20"/>
        </w:rPr>
        <w:t xml:space="preserve"> (s. </w:t>
      </w:r>
      <w:r>
        <w:rPr>
          <w:rFonts w:ascii="Times New Roman" w:hAnsi="Times New Roman" w:cs="Times New Roman"/>
          <w:sz w:val="20"/>
          <w:szCs w:val="20"/>
        </w:rPr>
        <w:t>z. B.</w:t>
      </w:r>
      <w:r w:rsidRPr="00F53A3F">
        <w:rPr>
          <w:rFonts w:ascii="Times New Roman" w:hAnsi="Times New Roman" w:cs="Times New Roman"/>
          <w:sz w:val="20"/>
          <w:szCs w:val="20"/>
        </w:rPr>
        <w:t xml:space="preserve"> Liv. 28,29,1; App. Ital. 1</w:t>
      </w:r>
      <w:r>
        <w:rPr>
          <w:rFonts w:ascii="Times New Roman" w:hAnsi="Times New Roman" w:cs="Times New Roman"/>
          <w:sz w:val="20"/>
          <w:szCs w:val="20"/>
        </w:rPr>
        <w:t>–</w:t>
      </w:r>
      <w:r w:rsidRPr="00F53A3F">
        <w:rPr>
          <w:rFonts w:ascii="Times New Roman" w:hAnsi="Times New Roman" w:cs="Times New Roman"/>
          <w:sz w:val="20"/>
          <w:szCs w:val="20"/>
        </w:rPr>
        <w:t xml:space="preserve">5; </w:t>
      </w:r>
      <w:r w:rsidR="00515147">
        <w:rPr>
          <w:rFonts w:ascii="Times New Roman" w:hAnsi="Times New Roman" w:cs="Times New Roman"/>
          <w:sz w:val="20"/>
          <w:szCs w:val="20"/>
        </w:rPr>
        <w:t>Cic. </w:t>
      </w:r>
      <w:r w:rsidRPr="00F53A3F">
        <w:rPr>
          <w:rFonts w:ascii="Times New Roman" w:hAnsi="Times New Roman" w:cs="Times New Roman"/>
          <w:sz w:val="20"/>
          <w:szCs w:val="20"/>
        </w:rPr>
        <w:t>Brut. 41</w:t>
      </w:r>
      <w:r>
        <w:rPr>
          <w:rFonts w:ascii="Times New Roman" w:hAnsi="Times New Roman" w:cs="Times New Roman"/>
          <w:sz w:val="20"/>
          <w:szCs w:val="20"/>
        </w:rPr>
        <w:t>–44; Lael 4.</w:t>
      </w:r>
      <w:r w:rsidRPr="00F53A3F">
        <w:rPr>
          <w:rFonts w:ascii="Times New Roman" w:hAnsi="Times New Roman" w:cs="Times New Roman"/>
          <w:sz w:val="20"/>
          <w:szCs w:val="20"/>
        </w:rPr>
        <w:t xml:space="preserve"> Plut. Coriolanus 35). Die Bewertung von Coriolans Ende (sei es das freiwillige Exil, die Ermordung durch die Volsker oder der Selbstmord) scheint bei der Rezeption keine wichtige Rolle gespielt zu haben. – Eine interessante</w:t>
      </w:r>
      <w:r>
        <w:rPr>
          <w:rFonts w:ascii="Times New Roman" w:hAnsi="Times New Roman" w:cs="Times New Roman"/>
          <w:sz w:val="20"/>
          <w:szCs w:val="20"/>
        </w:rPr>
        <w:t xml:space="preserve"> Verknüpfung von Motiven</w:t>
      </w:r>
      <w:r w:rsidRPr="00F53A3F">
        <w:rPr>
          <w:rFonts w:ascii="Times New Roman" w:hAnsi="Times New Roman" w:cs="Times New Roman"/>
          <w:sz w:val="20"/>
          <w:szCs w:val="20"/>
        </w:rPr>
        <w:t xml:space="preserve">, die jedoch anscheinend singulär geblieben ist, bietet Dionysios von Halikarnassos. Er lässt Coriolans Mutter auf das Beispiel des Collatinus verweisen, um dem Sohn zu verdeutlichen, wie er sich </w:t>
      </w:r>
      <w:r>
        <w:rPr>
          <w:rFonts w:ascii="Times New Roman" w:hAnsi="Times New Roman" w:cs="Times New Roman"/>
          <w:sz w:val="20"/>
          <w:szCs w:val="20"/>
        </w:rPr>
        <w:t xml:space="preserve">angesichts der ihm zugefügten Kränkung </w:t>
      </w:r>
      <w:r w:rsidRPr="00F53A3F">
        <w:rPr>
          <w:rFonts w:ascii="Times New Roman" w:hAnsi="Times New Roman" w:cs="Times New Roman"/>
          <w:sz w:val="20"/>
          <w:szCs w:val="20"/>
        </w:rPr>
        <w:t xml:space="preserve">hätte verhalten sollen: </w:t>
      </w:r>
      <w:r>
        <w:rPr>
          <w:rFonts w:ascii="Times New Roman" w:hAnsi="Times New Roman" w:cs="Times New Roman"/>
          <w:sz w:val="20"/>
          <w:szCs w:val="20"/>
        </w:rPr>
        <w:t xml:space="preserve">Collatinus, so die Mutter, der </w:t>
      </w:r>
      <w:r w:rsidRPr="00F53A3F">
        <w:rPr>
          <w:rFonts w:ascii="Times New Roman" w:hAnsi="Times New Roman" w:cs="Times New Roman"/>
          <w:sz w:val="20"/>
          <w:szCs w:val="20"/>
        </w:rPr>
        <w:t xml:space="preserve">geholfen hatte, seine Mitbürger von den Königen zu befreien, </w:t>
      </w:r>
      <w:r>
        <w:rPr>
          <w:rFonts w:ascii="Times New Roman" w:hAnsi="Times New Roman" w:cs="Times New Roman"/>
          <w:sz w:val="20"/>
          <w:szCs w:val="20"/>
        </w:rPr>
        <w:t xml:space="preserve">und doch </w:t>
      </w:r>
      <w:r w:rsidRPr="00F53A3F">
        <w:rPr>
          <w:rFonts w:ascii="Times New Roman" w:hAnsi="Times New Roman" w:cs="Times New Roman"/>
          <w:sz w:val="20"/>
          <w:szCs w:val="20"/>
        </w:rPr>
        <w:t>wenig später aufgrund des un</w:t>
      </w:r>
      <w:r>
        <w:rPr>
          <w:rFonts w:ascii="Times New Roman" w:hAnsi="Times New Roman" w:cs="Times New Roman"/>
          <w:sz w:val="20"/>
          <w:szCs w:val="20"/>
        </w:rPr>
        <w:t xml:space="preserve">berechtigten </w:t>
      </w:r>
      <w:r w:rsidRPr="00F53A3F">
        <w:rPr>
          <w:rFonts w:ascii="Times New Roman" w:hAnsi="Times New Roman" w:cs="Times New Roman"/>
          <w:sz w:val="20"/>
          <w:szCs w:val="20"/>
        </w:rPr>
        <w:t>Vorwurfs, er habe versucht, die Tyrannen zurückzuholen, ins Exil gehen m</w:t>
      </w:r>
      <w:r>
        <w:rPr>
          <w:rFonts w:ascii="Times New Roman" w:hAnsi="Times New Roman" w:cs="Times New Roman"/>
          <w:sz w:val="20"/>
          <w:szCs w:val="20"/>
        </w:rPr>
        <w:t>usste, s</w:t>
      </w:r>
      <w:r w:rsidRPr="00F53A3F">
        <w:rPr>
          <w:rFonts w:ascii="Times New Roman" w:hAnsi="Times New Roman" w:cs="Times New Roman"/>
          <w:sz w:val="20"/>
          <w:szCs w:val="20"/>
        </w:rPr>
        <w:t xml:space="preserve">ei nicht gegen </w:t>
      </w:r>
      <w:r>
        <w:rPr>
          <w:rFonts w:ascii="Times New Roman" w:hAnsi="Times New Roman" w:cs="Times New Roman"/>
          <w:sz w:val="20"/>
          <w:szCs w:val="20"/>
        </w:rPr>
        <w:t xml:space="preserve">die </w:t>
      </w:r>
      <w:r w:rsidRPr="00F53A3F">
        <w:rPr>
          <w:rFonts w:ascii="Times New Roman" w:hAnsi="Times New Roman" w:cs="Times New Roman"/>
          <w:sz w:val="20"/>
          <w:szCs w:val="20"/>
        </w:rPr>
        <w:t xml:space="preserve">Vaterstadt </w:t>
      </w:r>
      <w:r>
        <w:rPr>
          <w:rFonts w:ascii="Times New Roman" w:hAnsi="Times New Roman" w:cs="Times New Roman"/>
          <w:sz w:val="20"/>
          <w:szCs w:val="20"/>
        </w:rPr>
        <w:t>gezogen</w:t>
      </w:r>
      <w:r w:rsidRPr="00F53A3F">
        <w:rPr>
          <w:rFonts w:ascii="Times New Roman" w:hAnsi="Times New Roman" w:cs="Times New Roman"/>
          <w:sz w:val="20"/>
          <w:szCs w:val="20"/>
        </w:rPr>
        <w:t xml:space="preserve"> und habe sich auch nicht auf die Seite der vertriebenen Tarquinier gestellt</w:t>
      </w:r>
      <w:r>
        <w:rPr>
          <w:rFonts w:ascii="Times New Roman" w:hAnsi="Times New Roman" w:cs="Times New Roman"/>
          <w:sz w:val="20"/>
          <w:szCs w:val="20"/>
        </w:rPr>
        <w:t xml:space="preserve">; vielmehr </w:t>
      </w:r>
      <w:r w:rsidRPr="00F53A3F">
        <w:rPr>
          <w:rFonts w:ascii="Times New Roman" w:hAnsi="Times New Roman" w:cs="Times New Roman"/>
          <w:sz w:val="20"/>
          <w:szCs w:val="20"/>
        </w:rPr>
        <w:t xml:space="preserve">habe </w:t>
      </w:r>
      <w:r>
        <w:rPr>
          <w:rFonts w:ascii="Times New Roman" w:hAnsi="Times New Roman" w:cs="Times New Roman"/>
          <w:sz w:val="20"/>
          <w:szCs w:val="20"/>
        </w:rPr>
        <w:t xml:space="preserve">er </w:t>
      </w:r>
      <w:r w:rsidRPr="00F53A3F">
        <w:rPr>
          <w:rFonts w:ascii="Times New Roman" w:hAnsi="Times New Roman" w:cs="Times New Roman"/>
          <w:sz w:val="20"/>
          <w:szCs w:val="20"/>
        </w:rPr>
        <w:t xml:space="preserve">sich nach Lavinium </w:t>
      </w:r>
      <w:r>
        <w:rPr>
          <w:rFonts w:ascii="Times New Roman" w:hAnsi="Times New Roman" w:cs="Times New Roman"/>
          <w:sz w:val="20"/>
          <w:szCs w:val="20"/>
        </w:rPr>
        <w:t xml:space="preserve">begeben </w:t>
      </w:r>
      <w:r w:rsidRPr="00F53A3F">
        <w:rPr>
          <w:rFonts w:ascii="Times New Roman" w:hAnsi="Times New Roman" w:cs="Times New Roman"/>
          <w:sz w:val="20"/>
          <w:szCs w:val="20"/>
        </w:rPr>
        <w:t xml:space="preserve">und </w:t>
      </w:r>
      <w:r>
        <w:rPr>
          <w:rFonts w:ascii="Times New Roman" w:hAnsi="Times New Roman" w:cs="Times New Roman"/>
          <w:sz w:val="20"/>
          <w:szCs w:val="20"/>
        </w:rPr>
        <w:t>auch dort dem Vaterland die Treue gehalten</w:t>
      </w:r>
      <w:r w:rsidRPr="00F53A3F">
        <w:rPr>
          <w:rFonts w:ascii="Times New Roman" w:hAnsi="Times New Roman" w:cs="Times New Roman"/>
          <w:sz w:val="20"/>
          <w:szCs w:val="20"/>
        </w:rPr>
        <w:t xml:space="preserve"> (Dion. Hal. ant. 8,49,6): </w:t>
      </w:r>
      <w:r w:rsidRPr="001C6554">
        <w:rPr>
          <w:rFonts w:ascii="Times" w:hAnsi="Times" w:cs="Segoe UI"/>
          <w:sz w:val="18"/>
          <w:szCs w:val="18"/>
        </w:rPr>
        <w:t>[...]</w:t>
      </w:r>
      <w:r w:rsidRPr="001C6554">
        <w:rPr>
          <w:rFonts w:ascii="Times" w:hAnsi="Times" w:cs="Times New Roman"/>
          <w:sz w:val="20"/>
          <w:szCs w:val="20"/>
        </w:rPr>
        <w:t xml:space="preserve"> </w:t>
      </w:r>
      <w:r w:rsidRPr="001C6554">
        <w:rPr>
          <w:rStyle w:val="txt"/>
          <w:rFonts w:ascii="Times" w:hAnsi="Times" w:cs="Segoe UI"/>
          <w:sz w:val="18"/>
          <w:szCs w:val="18"/>
          <w:lang w:val="el-GR"/>
        </w:rPr>
        <w:t>Ταρκύνιος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ὁ</w:t>
      </w:r>
      <w:r w:rsidRPr="001C6554">
        <w:rPr>
          <w:rStyle w:val="txt"/>
          <w:rFonts w:ascii="Times" w:hAnsi="Times" w:cs="Segoe UI"/>
          <w:sz w:val="18"/>
          <w:szCs w:val="18"/>
        </w:rPr>
        <w:t xml:space="preserve"> </w:t>
      </w:r>
      <w:r w:rsidRPr="001C6554">
        <w:rPr>
          <w:rStyle w:val="txt"/>
          <w:rFonts w:ascii="Times" w:hAnsi="Times" w:cs="Segoe UI"/>
          <w:sz w:val="18"/>
          <w:szCs w:val="18"/>
          <w:lang w:val="el-GR"/>
        </w:rPr>
        <w:t>Κολλατῖνος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ἐπικαλούμενος</w:t>
      </w:r>
      <w:r w:rsidRPr="001C6554">
        <w:rPr>
          <w:rStyle w:val="txt"/>
          <w:rFonts w:ascii="Times" w:hAnsi="Times" w:cs="Times"/>
          <w:sz w:val="18"/>
          <w:szCs w:val="18"/>
          <w:lang w:val="el-GR"/>
        </w:rPr>
        <w:t>·</w:t>
      </w:r>
      <w:r w:rsidRPr="001C6554">
        <w:rPr>
          <w:rStyle w:val="txt"/>
          <w:rFonts w:ascii="Times" w:hAnsi="Times" w:cs="Segoe UI"/>
          <w:sz w:val="18"/>
          <w:szCs w:val="18"/>
        </w:rPr>
        <w:t xml:space="preserve"> [...] </w:t>
      </w:r>
      <w:r w:rsidRPr="001C6554">
        <w:rPr>
          <w:rStyle w:val="txt"/>
          <w:rFonts w:ascii="Times" w:hAnsi="Times" w:cs="Segoe UI"/>
          <w:sz w:val="18"/>
          <w:szCs w:val="18"/>
          <w:lang w:val="el-GR"/>
        </w:rPr>
        <w:t>ὃς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συνελευθερώσας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ἀπὸ</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τῶν</w:t>
      </w:r>
      <w:r w:rsidRPr="001C6554">
        <w:rPr>
          <w:rStyle w:val="txt"/>
          <w:rFonts w:ascii="Times" w:hAnsi="Times" w:cs="Segoe UI"/>
          <w:sz w:val="18"/>
          <w:szCs w:val="18"/>
        </w:rPr>
        <w:t xml:space="preserve"> </w:t>
      </w:r>
      <w:r w:rsidRPr="001C6554">
        <w:rPr>
          <w:rStyle w:val="txt"/>
          <w:rFonts w:ascii="Times" w:hAnsi="Times" w:cs="Segoe UI"/>
          <w:sz w:val="18"/>
          <w:szCs w:val="18"/>
          <w:lang w:val="el-GR"/>
        </w:rPr>
        <w:t>τυράννων</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τοὺς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πολίτας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ἔπειτα</w:t>
      </w:r>
      <w:r w:rsidRPr="001C6554">
        <w:rPr>
          <w:rStyle w:val="txt"/>
          <w:rFonts w:ascii="Times" w:hAnsi="Times" w:cs="Segoe UI"/>
          <w:sz w:val="18"/>
          <w:szCs w:val="18"/>
        </w:rPr>
        <w:t xml:space="preserve"> </w:t>
      </w:r>
      <w:r w:rsidRPr="001C6554">
        <w:rPr>
          <w:rStyle w:val="txt"/>
          <w:rFonts w:ascii="Times" w:hAnsi="Times" w:cs="Segoe UI"/>
          <w:sz w:val="18"/>
          <w:szCs w:val="18"/>
          <w:lang w:val="el-GR"/>
        </w:rPr>
        <w:t>διαβληθεὶς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πρὸς</w:t>
      </w:r>
      <w:r w:rsidRPr="001C6554">
        <w:rPr>
          <w:rStyle w:val="txt"/>
          <w:rFonts w:ascii="Times" w:hAnsi="Times" w:cs="Segoe UI"/>
          <w:sz w:val="18"/>
          <w:szCs w:val="18"/>
        </w:rPr>
        <w:t xml:space="preserve"> </w:t>
      </w:r>
      <w:r w:rsidRPr="001C6554">
        <w:rPr>
          <w:rStyle w:val="txt"/>
          <w:rFonts w:ascii="Times" w:hAnsi="Times" w:cs="Segoe UI"/>
          <w:sz w:val="18"/>
          <w:szCs w:val="18"/>
          <w:lang w:val="el-GR"/>
        </w:rPr>
        <w:t>αὐτοὺς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ὡς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συμπράττων</w:t>
      </w:r>
      <w:r w:rsidRPr="001C6554">
        <w:rPr>
          <w:rStyle w:val="txt"/>
          <w:rFonts w:ascii="Times" w:hAnsi="Times" w:cs="Segoe UI"/>
          <w:sz w:val="18"/>
          <w:szCs w:val="18"/>
        </w:rPr>
        <w:t xml:space="preserve"> </w:t>
      </w:r>
      <w:r w:rsidRPr="001C6554">
        <w:rPr>
          <w:rStyle w:val="txt"/>
          <w:rFonts w:ascii="Times" w:hAnsi="Times" w:cs="Segoe UI"/>
          <w:sz w:val="18"/>
          <w:szCs w:val="18"/>
          <w:lang w:val="el-GR"/>
        </w:rPr>
        <w:t>πάλιν</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τοῖς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τυράννοις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τὴν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κάθοδον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καὶ</w:t>
      </w:r>
      <w:r w:rsidRPr="001C6554">
        <w:rPr>
          <w:rStyle w:val="txt"/>
          <w:rFonts w:ascii="Times" w:hAnsi="Times" w:cs="Segoe UI"/>
          <w:sz w:val="18"/>
          <w:szCs w:val="18"/>
        </w:rPr>
        <w:t xml:space="preserve"> </w:t>
      </w:r>
      <w:r w:rsidRPr="001C6554">
        <w:rPr>
          <w:rStyle w:val="txt"/>
          <w:rFonts w:ascii="Times" w:hAnsi="Times" w:cs="Segoe UI"/>
          <w:sz w:val="18"/>
          <w:szCs w:val="18"/>
          <w:lang w:val="el-GR"/>
        </w:rPr>
        <w:t>διὰ</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τοῦτο</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ἐξελασθεὶς</w:t>
      </w:r>
      <w:r w:rsidRPr="001C6554">
        <w:rPr>
          <w:rStyle w:val="txt"/>
          <w:rFonts w:ascii="Times" w:hAnsi="Times" w:cs="Segoe UI"/>
          <w:sz w:val="18"/>
          <w:szCs w:val="18"/>
        </w:rPr>
        <w:t xml:space="preserve"> </w:t>
      </w:r>
      <w:r w:rsidRPr="001C6554">
        <w:rPr>
          <w:rStyle w:val="txt"/>
          <w:rFonts w:ascii="Times" w:hAnsi="Times" w:cs="Segoe UI"/>
          <w:sz w:val="18"/>
          <w:szCs w:val="18"/>
          <w:lang w:val="el-GR"/>
        </w:rPr>
        <w:t>αὐτὸς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ἐκ</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τῆς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πατρίδος</w:t>
      </w:r>
      <w:r w:rsidRPr="001C6554">
        <w:rPr>
          <w:rStyle w:val="txt"/>
          <w:rFonts w:ascii="Times" w:hAnsi="Times" w:cs="Segoe UI"/>
          <w:sz w:val="18"/>
          <w:szCs w:val="18"/>
        </w:rPr>
        <w:t xml:space="preserve">, </w:t>
      </w:r>
      <w:r w:rsidRPr="001C6554">
        <w:rPr>
          <w:rStyle w:val="txt"/>
          <w:rFonts w:ascii="Times" w:hAnsi="Times" w:cs="Segoe UI"/>
          <w:sz w:val="18"/>
          <w:szCs w:val="18"/>
          <w:lang w:val="el-GR"/>
        </w:rPr>
        <w:t>οὐκ</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ἐμνησικάκει</w:t>
      </w:r>
      <w:r w:rsidRPr="001C6554">
        <w:rPr>
          <w:rStyle w:val="txt"/>
          <w:rFonts w:ascii="Times" w:hAnsi="Times" w:cs="Segoe UI"/>
          <w:sz w:val="18"/>
          <w:szCs w:val="18"/>
        </w:rPr>
        <w:t xml:space="preserve"> </w:t>
      </w:r>
      <w:r w:rsidRPr="001C6554">
        <w:rPr>
          <w:rStyle w:val="txt"/>
          <w:rFonts w:ascii="Times" w:hAnsi="Times" w:cs="Segoe UI"/>
          <w:sz w:val="18"/>
          <w:szCs w:val="18"/>
          <w:lang w:val="el-GR"/>
        </w:rPr>
        <w:t>πρὸς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τοὺς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ἐκβαλόντας</w:t>
      </w:r>
      <w:r w:rsidRPr="001C6554">
        <w:rPr>
          <w:rStyle w:val="txt"/>
          <w:rFonts w:ascii="Times" w:hAnsi="Times" w:cs="Segoe UI"/>
          <w:sz w:val="18"/>
          <w:szCs w:val="18"/>
        </w:rPr>
        <w:t xml:space="preserve"> </w:t>
      </w:r>
      <w:r w:rsidRPr="001C6554">
        <w:rPr>
          <w:rStyle w:val="txt"/>
          <w:rFonts w:ascii="Times" w:hAnsi="Times" w:cs="Segoe UI"/>
          <w:sz w:val="18"/>
          <w:szCs w:val="18"/>
          <w:lang w:val="el-GR"/>
        </w:rPr>
        <w:t>αὐτόν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οὐδ</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ἐπεστράτευε</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τῇ</w:t>
      </w:r>
      <w:r w:rsidRPr="001C6554">
        <w:rPr>
          <w:rStyle w:val="txt"/>
          <w:rFonts w:ascii="Times" w:hAnsi="Times" w:cs="Segoe UI"/>
          <w:sz w:val="18"/>
          <w:szCs w:val="18"/>
        </w:rPr>
        <w:t xml:space="preserve"> </w:t>
      </w:r>
      <w:r w:rsidRPr="001C6554">
        <w:rPr>
          <w:rStyle w:val="txt"/>
          <w:rFonts w:ascii="Times" w:hAnsi="Times" w:cs="Segoe UI"/>
          <w:sz w:val="18"/>
          <w:szCs w:val="18"/>
          <w:lang w:val="el-GR"/>
        </w:rPr>
        <w:t>πόλει</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τοὺς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τυράννους</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ἐπαγόμενος</w:t>
      </w:r>
      <w:r w:rsidRPr="001C6554">
        <w:rPr>
          <w:rStyle w:val="txt"/>
          <w:rFonts w:ascii="Times" w:hAnsi="Times" w:cs="Segoe UI"/>
          <w:sz w:val="18"/>
          <w:szCs w:val="18"/>
        </w:rPr>
        <w:t xml:space="preserve">, </w:t>
      </w:r>
      <w:r w:rsidRPr="001C6554">
        <w:rPr>
          <w:rStyle w:val="txt"/>
          <w:rFonts w:ascii="Times" w:hAnsi="Times" w:cs="Segoe UI"/>
          <w:sz w:val="18"/>
          <w:szCs w:val="18"/>
          <w:lang w:val="el-GR"/>
        </w:rPr>
        <w:t>οὐδ</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ἐποίει</w:t>
      </w:r>
      <w:r w:rsidRPr="001C6554">
        <w:rPr>
          <w:rStyle w:val="txt"/>
          <w:rFonts w:ascii="Times" w:hAnsi="Times" w:cs="Segoe UI"/>
          <w:sz w:val="18"/>
          <w:szCs w:val="18"/>
        </w:rPr>
        <w:t xml:space="preserve"> </w:t>
      </w:r>
      <w:r w:rsidRPr="001C6554">
        <w:rPr>
          <w:rStyle w:val="txt"/>
          <w:rFonts w:ascii="Times" w:hAnsi="Times" w:cs="Segoe UI"/>
          <w:sz w:val="18"/>
          <w:szCs w:val="18"/>
          <w:lang w:val="el-GR"/>
        </w:rPr>
        <w:t>τεκμήρια</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τῶν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διαβολῶν</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τὰ</w:t>
      </w:r>
      <w:r w:rsidRPr="001C6554">
        <w:rPr>
          <w:rStyle w:val="txt"/>
          <w:rFonts w:ascii="Times" w:hAnsi="Times" w:cs="Segoe UI"/>
          <w:sz w:val="18"/>
          <w:szCs w:val="18"/>
        </w:rPr>
        <w:t xml:space="preserve"> </w:t>
      </w:r>
      <w:r w:rsidRPr="001C6554">
        <w:rPr>
          <w:rStyle w:val="txt"/>
          <w:rFonts w:ascii="Times" w:hAnsi="Times" w:cs="Segoe UI"/>
          <w:sz w:val="18"/>
          <w:szCs w:val="18"/>
          <w:lang w:val="el-GR"/>
        </w:rPr>
        <w:t>ἔργα</w:t>
      </w:r>
      <w:r w:rsidRPr="001C6554">
        <w:rPr>
          <w:rStyle w:val="txt"/>
          <w:rFonts w:ascii="Times" w:hAnsi="Times" w:cs="Segoe UI"/>
          <w:sz w:val="18"/>
          <w:szCs w:val="18"/>
        </w:rPr>
        <w:t xml:space="preserve">, </w:t>
      </w:r>
      <w:r w:rsidRPr="001C6554">
        <w:rPr>
          <w:rStyle w:val="txt"/>
          <w:rFonts w:ascii="Times" w:hAnsi="Times" w:cs="Segoe UI"/>
          <w:sz w:val="18"/>
          <w:szCs w:val="18"/>
          <w:lang w:val="el-GR"/>
        </w:rPr>
        <w:t>ἀλλ</w:t>
      </w:r>
      <w:r w:rsidRPr="001C6554">
        <w:rPr>
          <w:rStyle w:val="txt"/>
          <w:rFonts w:ascii="Times" w:hAnsi="Times" w:cs="Segoe UI"/>
          <w:sz w:val="18"/>
          <w:szCs w:val="18"/>
        </w:rPr>
        <w:t xml:space="preserve">’ </w:t>
      </w:r>
      <w:r w:rsidRPr="001C6554">
        <w:rPr>
          <w:rStyle w:val="txt"/>
          <w:rFonts w:ascii="Times" w:hAnsi="Times" w:cs="Segoe UI"/>
          <w:sz w:val="18"/>
          <w:szCs w:val="18"/>
          <w:lang w:val="el-GR"/>
        </w:rPr>
        <w:t>εἰς</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τὴν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μητρόπολιν</w:t>
      </w:r>
      <w:r w:rsidRPr="001C6554">
        <w:rPr>
          <w:rStyle w:val="txt"/>
          <w:rFonts w:ascii="Times" w:hAnsi="Times" w:cs="Segoe UI"/>
          <w:sz w:val="18"/>
          <w:szCs w:val="18"/>
        </w:rPr>
        <w:t xml:space="preserve"> </w:t>
      </w:r>
      <w:r w:rsidRPr="001C6554">
        <w:rPr>
          <w:rStyle w:val="txt"/>
          <w:rFonts w:ascii="Times" w:hAnsi="Times" w:cs="Segoe UI"/>
          <w:sz w:val="18"/>
          <w:szCs w:val="18"/>
          <w:lang w:val="el-GR"/>
        </w:rPr>
        <w:t>ἡμῶν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Λαουΐνιον</w:t>
      </w:r>
      <w:r w:rsidRPr="001C6554">
        <w:rPr>
          <w:rStyle w:val="txt"/>
          <w:rFonts w:ascii="Times" w:hAnsi="Times" w:cs="Segoe UI"/>
          <w:sz w:val="18"/>
          <w:szCs w:val="18"/>
        </w:rPr>
        <w:t xml:space="preserve"> </w:t>
      </w:r>
      <w:r w:rsidRPr="001C6554">
        <w:rPr>
          <w:rStyle w:val="txt"/>
          <w:rFonts w:ascii="Times" w:hAnsi="Times" w:cs="Segoe UI"/>
          <w:sz w:val="18"/>
          <w:szCs w:val="18"/>
          <w:lang w:val="el-GR"/>
        </w:rPr>
        <w:t>ἀπελθὼν</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ἐκεῖ</w:t>
      </w:r>
      <w:r w:rsidRPr="001C6554">
        <w:rPr>
          <w:rStyle w:val="txt"/>
          <w:rFonts w:ascii="Times" w:hAnsi="Times" w:cs="Segoe UI"/>
          <w:sz w:val="18"/>
          <w:szCs w:val="18"/>
        </w:rPr>
        <w:t xml:space="preserve"> </w:t>
      </w:r>
      <w:r w:rsidRPr="001C6554">
        <w:rPr>
          <w:rStyle w:val="txt"/>
          <w:rFonts w:ascii="Times" w:hAnsi="Times" w:cs="Segoe UI"/>
          <w:sz w:val="18"/>
          <w:szCs w:val="18"/>
          <w:lang w:val="el-GR"/>
        </w:rPr>
        <w:t>πάντα</w:t>
      </w:r>
      <w:r w:rsidRPr="001C6554">
        <w:rPr>
          <w:rStyle w:val="txt"/>
          <w:rFonts w:ascii="Times" w:hAnsi="Times" w:cs="Segoe UI"/>
          <w:sz w:val="18"/>
          <w:szCs w:val="18"/>
        </w:rPr>
        <w:t xml:space="preserve"> </w:t>
      </w:r>
      <w:r w:rsidRPr="001C6554">
        <w:rPr>
          <w:rStyle w:val="txt"/>
          <w:rFonts w:ascii="Times" w:hAnsi="Times" w:cs="Segoe UI"/>
          <w:sz w:val="18"/>
          <w:szCs w:val="18"/>
          <w:lang w:val="el-GR"/>
        </w:rPr>
        <w:t>τὸν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λοιπὸν</w:t>
      </w:r>
      <w:r w:rsidRPr="001C6554">
        <w:rPr>
          <w:rStyle w:val="txt"/>
          <w:rFonts w:ascii="Times" w:hAnsi="Times" w:cs="Segoe UI"/>
          <w:sz w:val="18"/>
          <w:szCs w:val="18"/>
        </w:rPr>
        <w:t xml:space="preserve"> </w:t>
      </w:r>
      <w:r w:rsidRPr="001C6554">
        <w:rPr>
          <w:rStyle w:val="txt"/>
          <w:rFonts w:ascii="Times" w:hAnsi="Times" w:cs="Segoe UI"/>
          <w:sz w:val="18"/>
          <w:szCs w:val="18"/>
          <w:lang w:val="el-GR"/>
        </w:rPr>
        <w:t>ἐβίω</w:t>
      </w:r>
      <w:r w:rsidRPr="001C6554">
        <w:rPr>
          <w:rStyle w:val="txt"/>
          <w:rFonts w:ascii="Times" w:hAnsi="Times" w:cs="Segoe UI"/>
          <w:sz w:val="18"/>
          <w:szCs w:val="18"/>
        </w:rPr>
        <w:t xml:space="preserve"> </w:t>
      </w:r>
      <w:r w:rsidRPr="001C6554">
        <w:rPr>
          <w:rStyle w:val="txt"/>
          <w:rFonts w:ascii="Times" w:hAnsi="Times" w:cs="Segoe UI"/>
          <w:sz w:val="18"/>
          <w:szCs w:val="18"/>
          <w:lang w:val="el-GR"/>
        </w:rPr>
        <w:t>χρόνον</w:t>
      </w:r>
      <w:r w:rsidRPr="001C6554">
        <w:rPr>
          <w:rStyle w:val="txt"/>
          <w:rFonts w:ascii="Times" w:hAnsi="Times" w:cs="Segoe UI"/>
          <w:sz w:val="18"/>
          <w:szCs w:val="18"/>
        </w:rPr>
        <w:t xml:space="preserve"> </w:t>
      </w:r>
      <w:r w:rsidRPr="001C6554">
        <w:rPr>
          <w:rStyle w:val="txt"/>
          <w:rFonts w:ascii="Times" w:hAnsi="Times" w:cs="Segoe UI"/>
          <w:sz w:val="18"/>
          <w:szCs w:val="18"/>
          <w:lang w:val="el-GR"/>
        </w:rPr>
        <w:t>εὔνους</w:t>
      </w:r>
      <w:r w:rsidRPr="001C6554">
        <w:rPr>
          <w:rStyle w:val="txt"/>
          <w:rFonts w:ascii="Times" w:hAnsi="Times" w:cs="Segoe UI"/>
          <w:sz w:val="18"/>
          <w:szCs w:val="18"/>
        </w:rPr>
        <w:t xml:space="preserve"> </w:t>
      </w:r>
      <w:r w:rsidRPr="001C6554">
        <w:rPr>
          <w:rStyle w:val="txt"/>
          <w:rFonts w:ascii="Times" w:hAnsi="Times" w:cs="Segoe UI"/>
          <w:sz w:val="18"/>
          <w:szCs w:val="18"/>
          <w:shd w:val="clear" w:color="auto" w:fill="FFFFFF" w:themeFill="background1"/>
          <w:lang w:val="el-GR"/>
        </w:rPr>
        <w:t>ὢν</w:t>
      </w:r>
      <w:r w:rsidRPr="001C6554">
        <w:rPr>
          <w:rStyle w:val="txt"/>
          <w:rFonts w:ascii="Times" w:hAnsi="Times" w:cs="Segoe UI"/>
          <w:sz w:val="18"/>
          <w:szCs w:val="18"/>
          <w:shd w:val="clear" w:color="auto" w:fill="FFFFFF" w:themeFill="background1"/>
        </w:rPr>
        <w:t xml:space="preserve"> </w:t>
      </w:r>
      <w:r w:rsidRPr="001C6554">
        <w:rPr>
          <w:rStyle w:val="txt"/>
          <w:rFonts w:ascii="Times" w:hAnsi="Times" w:cs="Segoe UI"/>
          <w:sz w:val="18"/>
          <w:szCs w:val="18"/>
          <w:shd w:val="clear" w:color="auto" w:fill="FFFFFF" w:themeFill="background1"/>
          <w:lang w:val="el-GR"/>
        </w:rPr>
        <w:t>τῇ</w:t>
      </w:r>
      <w:r w:rsidRPr="001C6554">
        <w:rPr>
          <w:rStyle w:val="txt"/>
          <w:rFonts w:ascii="Times" w:hAnsi="Times" w:cs="Segoe UI"/>
          <w:sz w:val="18"/>
          <w:szCs w:val="18"/>
          <w:shd w:val="clear" w:color="auto" w:fill="FFFFFF" w:themeFill="background1"/>
        </w:rPr>
        <w:t xml:space="preserve"> </w:t>
      </w:r>
      <w:r w:rsidRPr="001C6554">
        <w:rPr>
          <w:rStyle w:val="txt"/>
          <w:rFonts w:ascii="Times" w:hAnsi="Times" w:cs="Segoe UI"/>
          <w:sz w:val="18"/>
          <w:szCs w:val="18"/>
          <w:shd w:val="clear" w:color="auto" w:fill="FFFFFF" w:themeFill="background1"/>
          <w:lang w:val="el-GR"/>
        </w:rPr>
        <w:t>πατρίδι</w:t>
      </w:r>
      <w:r w:rsidRPr="001C6554">
        <w:rPr>
          <w:rStyle w:val="txt"/>
          <w:rFonts w:ascii="Times" w:hAnsi="Times" w:cs="Segoe UI"/>
          <w:sz w:val="18"/>
          <w:szCs w:val="18"/>
          <w:shd w:val="clear" w:color="auto" w:fill="FFFFFF" w:themeFill="background1"/>
        </w:rPr>
        <w:t xml:space="preserve"> </w:t>
      </w:r>
      <w:r w:rsidRPr="001C6554">
        <w:rPr>
          <w:rStyle w:val="txt"/>
          <w:rFonts w:ascii="Times" w:hAnsi="Times" w:cs="Segoe UI"/>
          <w:sz w:val="18"/>
          <w:szCs w:val="18"/>
          <w:shd w:val="clear" w:color="auto" w:fill="FFFFFF" w:themeFill="background1"/>
          <w:lang w:val="el-GR"/>
        </w:rPr>
        <w:t>καὶ</w:t>
      </w:r>
      <w:r w:rsidRPr="001C6554">
        <w:rPr>
          <w:rStyle w:val="txt"/>
          <w:rFonts w:ascii="Times" w:hAnsi="Times" w:cs="Segoe UI"/>
          <w:sz w:val="18"/>
          <w:szCs w:val="18"/>
          <w:shd w:val="clear" w:color="auto" w:fill="FFFFFF" w:themeFill="background1"/>
        </w:rPr>
        <w:t xml:space="preserve"> </w:t>
      </w:r>
      <w:r w:rsidRPr="001C6554">
        <w:rPr>
          <w:rStyle w:val="txt"/>
          <w:rFonts w:ascii="Times" w:hAnsi="Times" w:cs="Segoe UI"/>
          <w:sz w:val="18"/>
          <w:szCs w:val="18"/>
          <w:shd w:val="clear" w:color="auto" w:fill="FFFFFF" w:themeFill="background1"/>
          <w:lang w:val="el-GR"/>
        </w:rPr>
        <w:t>φίλος</w:t>
      </w:r>
      <w:r w:rsidRPr="001C6554">
        <w:rPr>
          <w:rStyle w:val="txt"/>
          <w:rFonts w:ascii="Times" w:hAnsi="Times" w:cs="Segoe UI"/>
          <w:sz w:val="18"/>
          <w:szCs w:val="18"/>
          <w:shd w:val="clear" w:color="auto" w:fill="FFFFFF" w:themeFill="background1"/>
        </w:rPr>
        <w:t>.</w:t>
      </w:r>
    </w:p>
  </w:footnote>
  <w:footnote w:id="22">
    <w:p w:rsidR="001C6554" w:rsidRPr="00C03689" w:rsidRDefault="001C6554" w:rsidP="00C03689">
      <w:pPr>
        <w:pStyle w:val="Funotentext"/>
        <w:tabs>
          <w:tab w:val="left" w:pos="567"/>
        </w:tabs>
        <w:ind w:left="567" w:hanging="567"/>
        <w:jc w:val="both"/>
        <w:rPr>
          <w:lang w:val="de-CH"/>
        </w:rPr>
      </w:pPr>
      <w:r>
        <w:rPr>
          <w:rStyle w:val="Funotenzeichen"/>
        </w:rPr>
        <w:footnoteRef/>
      </w:r>
      <w:r>
        <w:tab/>
        <w:t>Dazu und zum Folgenden s. mit</w:t>
      </w:r>
      <w:r w:rsidRPr="00747348">
        <w:t xml:space="preserve"> </w:t>
      </w:r>
      <w:r>
        <w:t xml:space="preserve">einer umfassenden Zusammenstellung der Quellen Späth 2001 (der im Übrigen davon ausgeht, dass auch die Figur des M. Furius Camillus ‚erfunden‘ ist), aber auch Münzer 1910 u. Schwegler 1872, Bd. 2.2, 170–172; 225–227; 262–269. Aus der umfangreichen Camillus-Literatur s. </w:t>
      </w:r>
      <w:r w:rsidRPr="003E4EDB">
        <w:t>ferner Walter 2004, 382</w:t>
      </w:r>
      <w:r>
        <w:t>–</w:t>
      </w:r>
      <w:r w:rsidRPr="003E4EDB">
        <w:t>406</w:t>
      </w:r>
      <w:r>
        <w:t xml:space="preserve"> u. passim; Coudry 2001; Ungern-Sternberg 2001.</w:t>
      </w:r>
    </w:p>
  </w:footnote>
  <w:footnote w:id="23">
    <w:p w:rsidR="001C6554" w:rsidRPr="00BC5FBF" w:rsidRDefault="001C6554" w:rsidP="00BC5FBF">
      <w:pPr>
        <w:pStyle w:val="Funotentext"/>
        <w:tabs>
          <w:tab w:val="left" w:pos="567"/>
        </w:tabs>
        <w:ind w:left="567" w:hanging="567"/>
        <w:jc w:val="both"/>
        <w:rPr>
          <w:lang w:val="de-CH"/>
        </w:rPr>
      </w:pPr>
      <w:r>
        <w:rPr>
          <w:rStyle w:val="Funotenzeichen"/>
        </w:rPr>
        <w:footnoteRef/>
      </w:r>
      <w:r>
        <w:tab/>
        <w:t xml:space="preserve">S. FFH Bd. 2, 116, mit den Nachweisen zur Diskussion. Zum Thema s. ferner </w:t>
      </w:r>
      <w:r w:rsidRPr="003E4EDB">
        <w:t>Späth 2001; Walter 2004.</w:t>
      </w:r>
    </w:p>
  </w:footnote>
  <w:footnote w:id="24">
    <w:p w:rsidR="001C6554" w:rsidRPr="00655A97" w:rsidRDefault="001C6554" w:rsidP="00655A97">
      <w:pPr>
        <w:pStyle w:val="Funotentext"/>
        <w:tabs>
          <w:tab w:val="left" w:pos="567"/>
        </w:tabs>
        <w:ind w:left="567" w:hanging="567"/>
        <w:jc w:val="both"/>
        <w:rPr>
          <w:lang w:val="de-CH"/>
        </w:rPr>
      </w:pPr>
      <w:r>
        <w:rPr>
          <w:rStyle w:val="Funotenzeichen"/>
        </w:rPr>
        <w:footnoteRef/>
      </w:r>
      <w:r>
        <w:tab/>
      </w:r>
      <w:r w:rsidRPr="0097514F">
        <w:t>Östenberg 2009, 208; Beard 2007, 234f.;</w:t>
      </w:r>
      <w:r>
        <w:t xml:space="preserve"> Itgenshorst 2005, 19–21 (den idealtypischen Charakter der Beschreibung durch Cassius Dio betonend).</w:t>
      </w:r>
    </w:p>
  </w:footnote>
  <w:footnote w:id="25">
    <w:p w:rsidR="001C6554" w:rsidRPr="008961C6" w:rsidRDefault="001C6554" w:rsidP="00A12F84">
      <w:pPr>
        <w:pStyle w:val="Funotentext"/>
        <w:tabs>
          <w:tab w:val="left" w:pos="567"/>
        </w:tabs>
        <w:ind w:left="567" w:hanging="567"/>
        <w:jc w:val="both"/>
      </w:pPr>
      <w:r w:rsidRPr="00AC3025">
        <w:rPr>
          <w:rStyle w:val="Funotenzeichen"/>
        </w:rPr>
        <w:footnoteRef/>
      </w:r>
      <w:r w:rsidRPr="00AC3025">
        <w:tab/>
      </w:r>
      <w:r>
        <w:t>Dazu und zum Folgenden s. Liv. 5,20–26; 32,7–9; 43,6f.; 46,4–11; Dion. Hal. ant. 13,5f.; Plut. Camillus 7–12; 18; 23ff.; App. It. 8; Kelt. 1–5. Bei Cass. Dio 6</w:t>
      </w:r>
      <w:proofErr w:type="gramStart"/>
      <w:r>
        <w:t>,24,6</w:t>
      </w:r>
      <w:proofErr w:type="gramEnd"/>
      <w:r>
        <w:t xml:space="preserve">; 7,25,7 (= Zon. 7,21f.) geht Camillus zu den Rutulern über; s. a. 52,13,3. </w:t>
      </w:r>
      <w:proofErr w:type="gramStart"/>
      <w:r w:rsidRPr="00BA787B">
        <w:rPr>
          <w:lang w:val="en-US"/>
        </w:rPr>
        <w:t>S. ferner Diod.</w:t>
      </w:r>
      <w:proofErr w:type="gramEnd"/>
      <w:r w:rsidRPr="00BA787B">
        <w:rPr>
          <w:lang w:val="en-US"/>
        </w:rPr>
        <w:t xml:space="preserve"> </w:t>
      </w:r>
      <w:proofErr w:type="gramStart"/>
      <w:r w:rsidRPr="00BA787B">
        <w:rPr>
          <w:lang w:val="en-US"/>
        </w:rPr>
        <w:t>14,117; Val. Max.</w:t>
      </w:r>
      <w:proofErr w:type="gramEnd"/>
      <w:r w:rsidRPr="00BA787B">
        <w:rPr>
          <w:lang w:val="en-US"/>
        </w:rPr>
        <w:t xml:space="preserve"> 4</w:t>
      </w:r>
      <w:proofErr w:type="gramStart"/>
      <w:r w:rsidRPr="00BA787B">
        <w:rPr>
          <w:lang w:val="en-US"/>
        </w:rPr>
        <w:t>,1,2</w:t>
      </w:r>
      <w:proofErr w:type="gramEnd"/>
      <w:r w:rsidRPr="00BA787B">
        <w:rPr>
          <w:lang w:val="en-US"/>
        </w:rPr>
        <w:t>; 5,3,2a; Flor. 1</w:t>
      </w:r>
      <w:proofErr w:type="gramStart"/>
      <w:r w:rsidRPr="00BA787B">
        <w:rPr>
          <w:lang w:val="en-US"/>
        </w:rPr>
        <w:t>,17,4</w:t>
      </w:r>
      <w:proofErr w:type="gramEnd"/>
      <w:r w:rsidRPr="00BA787B">
        <w:rPr>
          <w:lang w:val="en-US"/>
        </w:rPr>
        <w:t>;</w:t>
      </w:r>
      <w:r>
        <w:rPr>
          <w:lang w:val="en-US"/>
        </w:rPr>
        <w:t xml:space="preserve"> </w:t>
      </w:r>
      <w:r w:rsidRPr="00BA787B">
        <w:rPr>
          <w:lang w:val="en-US"/>
        </w:rPr>
        <w:t xml:space="preserve">Vir. </w:t>
      </w:r>
      <w:proofErr w:type="gramStart"/>
      <w:r w:rsidRPr="00BA787B">
        <w:rPr>
          <w:lang w:val="en-US"/>
        </w:rPr>
        <w:t>ill</w:t>
      </w:r>
      <w:proofErr w:type="gramEnd"/>
      <w:r w:rsidRPr="00BA787B">
        <w:rPr>
          <w:lang w:val="en-US"/>
        </w:rPr>
        <w:t xml:space="preserve"> 23; Eutrop. </w:t>
      </w:r>
      <w:r w:rsidRPr="008961C6">
        <w:t>1,20,1.</w:t>
      </w:r>
    </w:p>
  </w:footnote>
  <w:footnote w:id="26">
    <w:p w:rsidR="001C6554" w:rsidRPr="002041B3" w:rsidRDefault="001C6554" w:rsidP="00304069">
      <w:pPr>
        <w:pStyle w:val="Funotentext"/>
        <w:tabs>
          <w:tab w:val="left" w:pos="567"/>
        </w:tabs>
        <w:ind w:left="567" w:hanging="567"/>
        <w:jc w:val="both"/>
      </w:pPr>
      <w:r>
        <w:rPr>
          <w:rStyle w:val="Funotenzeichen"/>
        </w:rPr>
        <w:footnoteRef/>
      </w:r>
      <w:r>
        <w:tab/>
        <w:t xml:space="preserve">So etwa bei </w:t>
      </w:r>
      <w:r w:rsidR="00515147">
        <w:t>Cic. </w:t>
      </w:r>
      <w:r>
        <w:t xml:space="preserve">rep. 1,3–6 (hier: Beispiele für verdiente Männer, die der Undank der Vaterstadt ins Exil getrieben habe, darunter Camillus, in einer Reihe mit Miltiades, Themistokles, S. Ahala, Scipio Nasica, Laenas, Opimius, Caecilius Metellus, Marius – und schließlich Cicero selbst); Val. Max. 5,3 (im Abschnitt </w:t>
      </w:r>
      <w:r w:rsidRPr="008E1905">
        <w:rPr>
          <w:i/>
          <w:lang w:val="la-Latn"/>
        </w:rPr>
        <w:t>de ingratis</w:t>
      </w:r>
      <w:r>
        <w:t xml:space="preserve"> führt Camillus die Reihe jener an, die trotz ihrer großen Verdienste um die </w:t>
      </w:r>
      <w:r w:rsidRPr="008E1905">
        <w:rPr>
          <w:i/>
          <w:lang w:val="la-Latn"/>
        </w:rPr>
        <w:t>patria</w:t>
      </w:r>
      <w:r>
        <w:t xml:space="preserve"> unter der Undankbarkeit ihrer Mitbürger zu leiden hatten, gefolgt von den Scipionen, P. Cornelius Lentulus, Coriolanus und Pompeius sowie Hannibal, Lykurg, Theseus, Solon, Themistokles, Phokion, Miltiades und Aristides). </w:t>
      </w:r>
      <w:r w:rsidRPr="002041B3">
        <w:t xml:space="preserve">Siehe auch Aug. civ. 2,17; </w:t>
      </w:r>
      <w:proofErr w:type="gramStart"/>
      <w:r w:rsidRPr="002041B3">
        <w:t>3,16f.;</w:t>
      </w:r>
      <w:proofErr w:type="gramEnd"/>
      <w:r w:rsidRPr="002041B3">
        <w:t xml:space="preserve"> Ammian. 21,16,13.</w:t>
      </w:r>
    </w:p>
  </w:footnote>
  <w:footnote w:id="27">
    <w:p w:rsidR="001C6554" w:rsidRPr="00255906" w:rsidRDefault="001C6554" w:rsidP="00686FF1">
      <w:pPr>
        <w:pStyle w:val="Funotentext"/>
        <w:tabs>
          <w:tab w:val="left" w:pos="567"/>
        </w:tabs>
        <w:ind w:left="567" w:hanging="567"/>
        <w:jc w:val="both"/>
        <w:rPr>
          <w:lang w:val="de-CH"/>
        </w:rPr>
      </w:pPr>
      <w:r w:rsidRPr="00255906">
        <w:rPr>
          <w:rStyle w:val="Funotenzeichen"/>
        </w:rPr>
        <w:footnoteRef/>
      </w:r>
      <w:r w:rsidRPr="002041B3">
        <w:tab/>
        <w:t>S. Val. Max. 4,1,2; Plut. Camillus 24,2</w:t>
      </w:r>
      <w:r>
        <w:t>–</w:t>
      </w:r>
      <w:r w:rsidRPr="002041B3">
        <w:t xml:space="preserve">25,4; App. </w:t>
      </w:r>
      <w:r w:rsidRPr="00BA1DC7">
        <w:rPr>
          <w:lang w:val="de-CH"/>
        </w:rPr>
        <w:t xml:space="preserve">Kelt. 5; Cass. Dio 7,25,7. </w:t>
      </w:r>
      <w:r>
        <w:t xml:space="preserve">Begründet wird Camillus’ Weigerung mit dessen Wunsch, der Nachwelt kein schlechtes Beispiel geben zu wollen, indem er ohne ausdrücklichen rechtmäßigen Auftrag den Oberbefehl übernähme; für Valerius Maximus ist diese Teil der Geschichte der Grund, die </w:t>
      </w:r>
      <w:r w:rsidRPr="00A12F84">
        <w:rPr>
          <w:i/>
          <w:lang w:val="la-Latn"/>
        </w:rPr>
        <w:t>moderatio</w:t>
      </w:r>
      <w:r>
        <w:t xml:space="preserve"> zu Camillus’ Tugenden zu zählen. </w:t>
      </w:r>
      <w:r w:rsidRPr="00255906">
        <w:t>Cassius Dio erwähnt außerdem</w:t>
      </w:r>
      <w:r>
        <w:t>,</w:t>
      </w:r>
      <w:r w:rsidRPr="00255906">
        <w:rPr>
          <w:color w:val="000000"/>
        </w:rPr>
        <w:t xml:space="preserve"> dass </w:t>
      </w:r>
      <w:r>
        <w:rPr>
          <w:color w:val="000000"/>
        </w:rPr>
        <w:t xml:space="preserve">Camillus erklärt habe, </w:t>
      </w:r>
      <w:r w:rsidRPr="00255906">
        <w:rPr>
          <w:color w:val="000000"/>
        </w:rPr>
        <w:t xml:space="preserve">es </w:t>
      </w:r>
      <w:r>
        <w:rPr>
          <w:color w:val="000000"/>
        </w:rPr>
        <w:t xml:space="preserve">gezieme </w:t>
      </w:r>
      <w:r w:rsidRPr="00255906">
        <w:rPr>
          <w:color w:val="000000"/>
        </w:rPr>
        <w:t>sich für einen exilierten Bürger nicht, eine derartige Funktion zu übernehmen</w:t>
      </w:r>
      <w:r>
        <w:rPr>
          <w:color w:val="000000"/>
        </w:rPr>
        <w:t>; dies klingt auch bei Plutarch an, wird jedoch nicht explizit formuliert</w:t>
      </w:r>
      <w:r>
        <w:t>.</w:t>
      </w:r>
    </w:p>
  </w:footnote>
  <w:footnote w:id="28">
    <w:p w:rsidR="001C6554" w:rsidRPr="00AC3025" w:rsidRDefault="001C6554" w:rsidP="00C06E5A">
      <w:pPr>
        <w:pStyle w:val="Funotentext"/>
        <w:tabs>
          <w:tab w:val="left" w:pos="567"/>
        </w:tabs>
        <w:ind w:left="567" w:hanging="567"/>
        <w:jc w:val="both"/>
      </w:pPr>
      <w:r w:rsidRPr="00AC3025">
        <w:rPr>
          <w:rStyle w:val="Funotenzeichen"/>
        </w:rPr>
        <w:footnoteRef/>
      </w:r>
      <w:r w:rsidRPr="008961C6">
        <w:rPr>
          <w:lang w:val="fr-FR"/>
        </w:rPr>
        <w:tab/>
        <w:t>S. etwa Liv. 5</w:t>
      </w:r>
      <w:proofErr w:type="gramStart"/>
      <w:r w:rsidRPr="008961C6">
        <w:rPr>
          <w:lang w:val="fr-FR"/>
        </w:rPr>
        <w:t>,49,7</w:t>
      </w:r>
      <w:proofErr w:type="gramEnd"/>
      <w:r w:rsidRPr="008961C6">
        <w:rPr>
          <w:lang w:val="fr-FR"/>
        </w:rPr>
        <w:t xml:space="preserve">; Liv. 7,1,10; Plut. </w:t>
      </w:r>
      <w:r w:rsidRPr="00430660">
        <w:rPr>
          <w:lang w:val="fr-CH"/>
        </w:rPr>
        <w:t xml:space="preserve">Camillus 1,1; Eutrop. </w:t>
      </w:r>
      <w:r w:rsidRPr="008961C6">
        <w:t xml:space="preserve">2,4; Iulian. Caes. 323A. </w:t>
      </w:r>
      <w:r>
        <w:t>Zum Thema s. a. Ungern-Sternberg 2001.</w:t>
      </w:r>
    </w:p>
  </w:footnote>
  <w:footnote w:id="29">
    <w:p w:rsidR="001C6554" w:rsidRPr="00AC3025" w:rsidRDefault="001C6554" w:rsidP="00C06E5A">
      <w:pPr>
        <w:pStyle w:val="Funotentext"/>
        <w:tabs>
          <w:tab w:val="left" w:pos="567"/>
        </w:tabs>
        <w:ind w:left="567" w:hanging="567"/>
        <w:jc w:val="both"/>
      </w:pPr>
      <w:r w:rsidRPr="00AC3025">
        <w:rPr>
          <w:rStyle w:val="Funotenzeichen"/>
        </w:rPr>
        <w:footnoteRef/>
      </w:r>
      <w:r w:rsidRPr="00AC3025">
        <w:tab/>
      </w:r>
      <w:r>
        <w:t xml:space="preserve">Dazu und zum Folgenden s. v. a. </w:t>
      </w:r>
      <w:r>
        <w:rPr>
          <w:color w:val="000000"/>
        </w:rPr>
        <w:t xml:space="preserve">Liv. </w:t>
      </w:r>
      <w:r w:rsidRPr="00AC3025">
        <w:rPr>
          <w:color w:val="000000"/>
        </w:rPr>
        <w:t>27,34</w:t>
      </w:r>
      <w:r>
        <w:rPr>
          <w:color w:val="000000"/>
        </w:rPr>
        <w:t>;</w:t>
      </w:r>
      <w:r w:rsidRPr="00AC3025">
        <w:rPr>
          <w:color w:val="000000"/>
        </w:rPr>
        <w:t xml:space="preserve"> </w:t>
      </w:r>
      <w:r>
        <w:rPr>
          <w:color w:val="000000"/>
        </w:rPr>
        <w:t xml:space="preserve">29,37; 35,5–10. </w:t>
      </w:r>
      <w:r w:rsidRPr="00933766">
        <w:rPr>
          <w:color w:val="000000"/>
        </w:rPr>
        <w:t>Siehe auch 27,36</w:t>
      </w:r>
      <w:r>
        <w:rPr>
          <w:color w:val="000000"/>
        </w:rPr>
        <w:t>–</w:t>
      </w:r>
      <w:r w:rsidRPr="00933766">
        <w:rPr>
          <w:color w:val="000000"/>
        </w:rPr>
        <w:t>51; 28,9. S.</w:t>
      </w:r>
      <w:r w:rsidRPr="00905594">
        <w:rPr>
          <w:color w:val="000000"/>
        </w:rPr>
        <w:t xml:space="preserve"> ferner </w:t>
      </w:r>
      <w:r w:rsidRPr="00905594">
        <w:t xml:space="preserve">Cass. </w:t>
      </w:r>
      <w:r w:rsidRPr="00C94915">
        <w:rPr>
          <w:lang w:val="fr-FR"/>
        </w:rPr>
        <w:t xml:space="preserve">Dio 12,53 [= Zon. 8,20]; 16,57 [= Zon. 9,9]; 17,70; </w:t>
      </w:r>
      <w:r w:rsidRPr="00C94915">
        <w:rPr>
          <w:color w:val="000000"/>
          <w:lang w:val="fr-FR"/>
        </w:rPr>
        <w:t xml:space="preserve">Vir. </w:t>
      </w:r>
      <w:proofErr w:type="gramStart"/>
      <w:r w:rsidRPr="00C94915">
        <w:rPr>
          <w:color w:val="000000"/>
          <w:lang w:val="fr-FR"/>
        </w:rPr>
        <w:t>ill</w:t>
      </w:r>
      <w:proofErr w:type="gramEnd"/>
      <w:r w:rsidRPr="00C94915">
        <w:rPr>
          <w:color w:val="000000"/>
          <w:lang w:val="fr-FR"/>
        </w:rPr>
        <w:t xml:space="preserve">. 50; Frontin. </w:t>
      </w:r>
      <w:proofErr w:type="gramStart"/>
      <w:r w:rsidRPr="00C94915">
        <w:rPr>
          <w:color w:val="000000"/>
          <w:lang w:val="fr-FR"/>
        </w:rPr>
        <w:t>strat</w:t>
      </w:r>
      <w:proofErr w:type="gramEnd"/>
      <w:r w:rsidRPr="00C94915">
        <w:rPr>
          <w:color w:val="000000"/>
          <w:lang w:val="fr-FR"/>
        </w:rPr>
        <w:t>. 4</w:t>
      </w:r>
      <w:proofErr w:type="gramStart"/>
      <w:r w:rsidRPr="00C94915">
        <w:rPr>
          <w:color w:val="000000"/>
          <w:lang w:val="fr-FR"/>
        </w:rPr>
        <w:t>,1,45</w:t>
      </w:r>
      <w:proofErr w:type="gramEnd"/>
      <w:r w:rsidRPr="00C94915">
        <w:rPr>
          <w:color w:val="000000"/>
          <w:lang w:val="fr-FR"/>
        </w:rPr>
        <w:t>; Val. Max. 2</w:t>
      </w:r>
      <w:proofErr w:type="gramStart"/>
      <w:r w:rsidRPr="00C94915">
        <w:rPr>
          <w:color w:val="000000"/>
          <w:lang w:val="fr-FR"/>
        </w:rPr>
        <w:t>,9,6</w:t>
      </w:r>
      <w:proofErr w:type="gramEnd"/>
      <w:r w:rsidRPr="00C94915">
        <w:rPr>
          <w:color w:val="000000"/>
          <w:lang w:val="fr-FR"/>
        </w:rPr>
        <w:t xml:space="preserve">; 4,2,2; Sil. </w:t>
      </w:r>
      <w:r w:rsidRPr="00BA787B">
        <w:rPr>
          <w:color w:val="000000"/>
          <w:lang w:val="fr-FR"/>
        </w:rPr>
        <w:t xml:space="preserve">Ital. 15,580–600; 645–651; Suet. Tib. 3. </w:t>
      </w:r>
      <w:r>
        <w:t xml:space="preserve">S. Münzer 1926, mit den Quellennachweisen. Siehe auch Eckstein 1987, 45–50; Lippold 1963, passim. S. ferner </w:t>
      </w:r>
      <w:r w:rsidRPr="001D5719">
        <w:t>Münzer 1920, 225</w:t>
      </w:r>
      <w:r>
        <w:t>–</w:t>
      </w:r>
      <w:r w:rsidRPr="001D5719">
        <w:t xml:space="preserve">237 u. passim, </w:t>
      </w:r>
      <w:r>
        <w:t>v. a.</w:t>
      </w:r>
      <w:r w:rsidRPr="001D5719">
        <w:t xml:space="preserve"> unter dem Gesichtspunkt, wie die Familie der </w:t>
      </w:r>
      <w:r w:rsidRPr="0089143C">
        <w:rPr>
          <w:lang w:val="la-Latn"/>
        </w:rPr>
        <w:t>Livii</w:t>
      </w:r>
      <w:r w:rsidRPr="001D5719">
        <w:t xml:space="preserve"> sich in jener Zeit mit anderen Familien der Senatsaristokratie, insbes. mit der </w:t>
      </w:r>
      <w:r w:rsidRPr="00DF4EE2">
        <w:rPr>
          <w:i/>
          <w:lang w:val="la-Latn"/>
        </w:rPr>
        <w:t>gens Aemilia</w:t>
      </w:r>
      <w:r w:rsidRPr="001D5719">
        <w:t>, verband</w:t>
      </w:r>
      <w:r>
        <w:t xml:space="preserve">; in diese Richtung geht auch Scullard 1973, </w:t>
      </w:r>
      <w:proofErr w:type="gramStart"/>
      <w:r>
        <w:t>67f</w:t>
      </w:r>
      <w:r w:rsidRPr="001D5719">
        <w:t>.</w:t>
      </w:r>
      <w:r>
        <w:t>;</w:t>
      </w:r>
      <w:proofErr w:type="gramEnd"/>
      <w:r>
        <w:t xml:space="preserve"> 71f.; 73; 77f., der Salinator als Figur der „Aemilian-Scipionic group“ betrachtet, die mit dem ‚Block ‘ der </w:t>
      </w:r>
      <w:r w:rsidRPr="0089143C">
        <w:t>Fabii, Fulvii und Claudii</w:t>
      </w:r>
      <w:r>
        <w:t xml:space="preserve"> konkurriert habe.</w:t>
      </w:r>
    </w:p>
  </w:footnote>
  <w:footnote w:id="30">
    <w:p w:rsidR="001C6554" w:rsidRPr="008961C6" w:rsidRDefault="001C6554" w:rsidP="006A2E0C">
      <w:pPr>
        <w:pStyle w:val="Funotentext"/>
        <w:tabs>
          <w:tab w:val="left" w:pos="567"/>
        </w:tabs>
        <w:ind w:left="567" w:hanging="567"/>
        <w:jc w:val="both"/>
        <w:rPr>
          <w:lang w:val="fr-FR"/>
        </w:rPr>
      </w:pPr>
      <w:r>
        <w:rPr>
          <w:rStyle w:val="Funotenzeichen"/>
        </w:rPr>
        <w:footnoteRef/>
      </w:r>
      <w:r w:rsidRPr="008961C6">
        <w:rPr>
          <w:lang w:val="fr-FR"/>
        </w:rPr>
        <w:tab/>
        <w:t>Liv. 22</w:t>
      </w:r>
      <w:proofErr w:type="gramStart"/>
      <w:r w:rsidRPr="008961C6">
        <w:rPr>
          <w:lang w:val="fr-FR"/>
        </w:rPr>
        <w:t>,35,3</w:t>
      </w:r>
      <w:proofErr w:type="gramEnd"/>
      <w:r w:rsidRPr="008961C6">
        <w:rPr>
          <w:lang w:val="fr-FR"/>
        </w:rPr>
        <w:t>; Cass. Dio 15</w:t>
      </w:r>
      <w:proofErr w:type="gramStart"/>
      <w:r w:rsidRPr="008961C6">
        <w:rPr>
          <w:lang w:val="fr-FR"/>
        </w:rPr>
        <w:t>,57,23</w:t>
      </w:r>
      <w:proofErr w:type="gramEnd"/>
      <w:r w:rsidRPr="008961C6">
        <w:rPr>
          <w:lang w:val="fr-FR"/>
        </w:rPr>
        <w:t>.</w:t>
      </w:r>
    </w:p>
  </w:footnote>
  <w:footnote w:id="31">
    <w:p w:rsidR="001C6554" w:rsidRPr="001B61D2" w:rsidRDefault="001C6554" w:rsidP="0096720D">
      <w:pPr>
        <w:pStyle w:val="Funotentext"/>
        <w:tabs>
          <w:tab w:val="left" w:pos="567"/>
        </w:tabs>
        <w:ind w:left="567" w:hanging="567"/>
        <w:jc w:val="both"/>
        <w:rPr>
          <w:lang w:val="de-CH"/>
        </w:rPr>
      </w:pPr>
      <w:r>
        <w:rPr>
          <w:rStyle w:val="Funotenzeichen"/>
        </w:rPr>
        <w:footnoteRef/>
      </w:r>
      <w:r w:rsidRPr="008961C6">
        <w:rPr>
          <w:lang w:val="fr-FR"/>
        </w:rPr>
        <w:tab/>
        <w:t xml:space="preserve">Liv. 27,34; hier </w:t>
      </w:r>
      <w:proofErr w:type="gramStart"/>
      <w:r w:rsidRPr="008961C6">
        <w:rPr>
          <w:lang w:val="fr-FR"/>
        </w:rPr>
        <w:t>3f.:</w:t>
      </w:r>
      <w:proofErr w:type="gramEnd"/>
      <w:r w:rsidRPr="008961C6">
        <w:rPr>
          <w:lang w:val="fr-FR"/>
        </w:rPr>
        <w:t xml:space="preserve"> </w:t>
      </w:r>
      <w:r>
        <w:rPr>
          <w:i/>
          <w:lang w:val="fr-FR"/>
        </w:rPr>
        <w:t>M. </w:t>
      </w:r>
      <w:r>
        <w:rPr>
          <w:i/>
          <w:lang w:val="la-Latn"/>
        </w:rPr>
        <w:t>Liv</w:t>
      </w:r>
      <w:r w:rsidRPr="00103E40">
        <w:rPr>
          <w:i/>
          <w:lang w:val="la-Latn"/>
        </w:rPr>
        <w:t>ius erat, multis ante annis ex consulatu populi iudicio damnatus,</w:t>
      </w:r>
      <w:r w:rsidRPr="008961C6">
        <w:rPr>
          <w:i/>
          <w:lang w:val="fr-FR"/>
        </w:rPr>
        <w:t xml:space="preserve"> </w:t>
      </w:r>
      <w:r w:rsidRPr="00103E40">
        <w:rPr>
          <w:i/>
          <w:lang w:val="la-Latn"/>
        </w:rPr>
        <w:t>quam ignominiam adeo aegre tulerat</w:t>
      </w:r>
      <w:r>
        <w:rPr>
          <w:i/>
          <w:lang w:val="la-Latn"/>
        </w:rPr>
        <w:t>,</w:t>
      </w:r>
      <w:r w:rsidRPr="00103E40">
        <w:rPr>
          <w:i/>
          <w:lang w:val="la-Latn"/>
        </w:rPr>
        <w:t xml:space="preserve"> ut rus migrarit et per multos annos et urbe et omni coetu careret hominum.</w:t>
      </w:r>
      <w:r w:rsidRPr="008961C6">
        <w:rPr>
          <w:lang w:val="fr-FR"/>
        </w:rPr>
        <w:t xml:space="preserve"> Siehe auch Sil. Ital. 15,594–597: </w:t>
      </w:r>
      <w:r>
        <w:rPr>
          <w:rStyle w:val="n0x87d3550x0x87c4c28"/>
          <w:i/>
          <w:lang w:val="la-Latn"/>
        </w:rPr>
        <w:t>belliger is quondam scitus</w:t>
      </w:r>
      <w:r w:rsidRPr="001F03BF">
        <w:rPr>
          <w:rStyle w:val="n0x87d3550x0x87c4c28"/>
          <w:i/>
          <w:lang w:val="la-Latn"/>
        </w:rPr>
        <w:t>que accendere Martem / floruerat primo clarus pugnator in aevo.</w:t>
      </w:r>
      <w:r>
        <w:rPr>
          <w:rStyle w:val="n0x87d3550x0x87c4c28"/>
          <w:i/>
          <w:lang w:val="la-Latn"/>
        </w:rPr>
        <w:t xml:space="preserve"> /</w:t>
      </w:r>
      <w:r w:rsidRPr="001F03BF">
        <w:rPr>
          <w:rStyle w:val="n0x87d3550x0x87c4c28"/>
          <w:i/>
          <w:lang w:val="la-Latn"/>
        </w:rPr>
        <w:t xml:space="preserve"> mox falso laesus non aequi crimine vulgi / secretis ruris tristes absconderat annos</w:t>
      </w:r>
      <w:r w:rsidRPr="008961C6">
        <w:rPr>
          <w:rStyle w:val="n0x87d3550x0x87c4c28"/>
          <w:lang w:val="fr-FR"/>
        </w:rPr>
        <w:t xml:space="preserve">. </w:t>
      </w:r>
      <w:r w:rsidRPr="0066523A">
        <w:t>S. ferner Liv. 22,35,3; 29,37,1</w:t>
      </w:r>
      <w:r>
        <w:t>0; Sil. Ital. 15,645–651; Vir. i</w:t>
      </w:r>
      <w:r w:rsidRPr="0066523A">
        <w:t>ll. 50,1 (ohne den Rückzug aufs Land). – Die politischen Konflikt</w:t>
      </w:r>
      <w:r>
        <w:t>e</w:t>
      </w:r>
      <w:r w:rsidRPr="0066523A">
        <w:t>,</w:t>
      </w:r>
      <w:r>
        <w:t xml:space="preserve"> die </w:t>
      </w:r>
      <w:r w:rsidRPr="0066523A">
        <w:t xml:space="preserve">zu </w:t>
      </w:r>
      <w:r>
        <w:t>M. </w:t>
      </w:r>
      <w:r w:rsidRPr="0066523A">
        <w:t>Livius</w:t>
      </w:r>
      <w:r>
        <w:t>’</w:t>
      </w:r>
      <w:r w:rsidRPr="0066523A">
        <w:t xml:space="preserve"> Verurteilung und Rückzug geführt ha</w:t>
      </w:r>
      <w:r>
        <w:t>ben</w:t>
      </w:r>
      <w:r w:rsidRPr="0066523A">
        <w:t xml:space="preserve">, sind nur schwer </w:t>
      </w:r>
      <w:r>
        <w:t xml:space="preserve">zu </w:t>
      </w:r>
      <w:r w:rsidRPr="0066523A">
        <w:t>rekonstruier</w:t>
      </w:r>
      <w:r>
        <w:t>en</w:t>
      </w:r>
      <w:r w:rsidRPr="0066523A">
        <w:t xml:space="preserve">, da </w:t>
      </w:r>
      <w:r>
        <w:t>T. </w:t>
      </w:r>
      <w:r w:rsidRPr="0066523A">
        <w:t xml:space="preserve">Livius’ Bücher für diese Ereignisse fehlen. Entsprechend verhalten äußert sich die Forschung. </w:t>
      </w:r>
      <w:r w:rsidRPr="00420A2D">
        <w:t xml:space="preserve">Denkbar </w:t>
      </w:r>
      <w:r>
        <w:t xml:space="preserve">ist jedoch, dass Livius ein </w:t>
      </w:r>
      <w:r w:rsidRPr="00420A2D">
        <w:t>Opfer des Konfliktes zwischen den Fabiern und den Scipionen bzw. Aemilii wurde (wobei das ‚familiäre‘ Element</w:t>
      </w:r>
      <w:r>
        <w:t xml:space="preserve"> bei der Konstituierung dieser Gruppen</w:t>
      </w:r>
      <w:r w:rsidRPr="00420A2D">
        <w:t xml:space="preserve"> an dieser Stelle keineswegs überstrapaziert werden soll), der zu diesem Zeitpunkt die</w:t>
      </w:r>
      <w:r>
        <w:t xml:space="preserve"> Auseinandersetzungen in</w:t>
      </w:r>
      <w:r w:rsidRPr="00420A2D">
        <w:t xml:space="preserve"> der Sen</w:t>
      </w:r>
      <w:r>
        <w:t>a</w:t>
      </w:r>
      <w:r w:rsidRPr="00420A2D">
        <w:t xml:space="preserve">tsaristokratie </w:t>
      </w:r>
      <w:r>
        <w:t>bestimmte</w:t>
      </w:r>
      <w:r w:rsidRPr="00420A2D">
        <w:t>. Dazu würde passen, dass Livius 219/218</w:t>
      </w:r>
      <w:r>
        <w:t> </w:t>
      </w:r>
      <w:r w:rsidRPr="00420A2D">
        <w:t>v.</w:t>
      </w:r>
      <w:r>
        <w:t> </w:t>
      </w:r>
      <w:r w:rsidRPr="00420A2D">
        <w:t xml:space="preserve">Chr. gemeinsam mit seinem Amtskollegen Aemilius Paullus </w:t>
      </w:r>
      <w:r>
        <w:t>in die Kritik</w:t>
      </w:r>
      <w:r w:rsidRPr="00420A2D">
        <w:t xml:space="preserve"> geriet und Salinator zu Beginn seines zweiten Konsulates heftig mit Fabi</w:t>
      </w:r>
      <w:r>
        <w:t xml:space="preserve">us </w:t>
      </w:r>
      <w:r w:rsidRPr="00420A2D">
        <w:t xml:space="preserve">Cunctator </w:t>
      </w:r>
      <w:r>
        <w:t>zusammen</w:t>
      </w:r>
      <w:r w:rsidRPr="00420A2D">
        <w:t>stie</w:t>
      </w:r>
      <w:r>
        <w:t>ß</w:t>
      </w:r>
      <w:r w:rsidRPr="00420A2D">
        <w:t xml:space="preserve"> (Liv. 27</w:t>
      </w:r>
      <w:proofErr w:type="gramStart"/>
      <w:r w:rsidRPr="00420A2D">
        <w:t>,35,6</w:t>
      </w:r>
      <w:proofErr w:type="gramEnd"/>
      <w:r>
        <w:t>–</w:t>
      </w:r>
      <w:r w:rsidRPr="00420A2D">
        <w:t xml:space="preserve">8; 40,8f.; </w:t>
      </w:r>
      <w:r>
        <w:t>s. a.</w:t>
      </w:r>
      <w:r w:rsidRPr="00420A2D">
        <w:t xml:space="preserve"> Val. Max. 9,3,1).</w:t>
      </w:r>
      <w:r>
        <w:t xml:space="preserve"> Ansonsten hat F. </w:t>
      </w:r>
      <w:r w:rsidRPr="0066523A">
        <w:t>Münzer darauf hingewiesen, dass Livius</w:t>
      </w:r>
      <w:r>
        <w:t>’</w:t>
      </w:r>
      <w:r w:rsidRPr="0066523A">
        <w:t xml:space="preserve"> poli</w:t>
      </w:r>
      <w:r>
        <w:t xml:space="preserve">tische Stellung evtl. </w:t>
      </w:r>
      <w:r w:rsidRPr="0066523A">
        <w:t>aufgrund des Abfalls von Capua 216</w:t>
      </w:r>
      <w:r>
        <w:t> </w:t>
      </w:r>
      <w:r w:rsidRPr="0066523A">
        <w:t>v.</w:t>
      </w:r>
      <w:r>
        <w:t> </w:t>
      </w:r>
      <w:r w:rsidRPr="0066523A">
        <w:t xml:space="preserve">Chr., den Salinators Schwiegervater Pacuvius Calvus initiiert haben soll, geschwächt gewesen sei und sich erst mit der Rückgewinnung </w:t>
      </w:r>
      <w:r>
        <w:t>der Stadt 211 </w:t>
      </w:r>
      <w:r w:rsidRPr="0066523A">
        <w:t>v.</w:t>
      </w:r>
      <w:r>
        <w:t> </w:t>
      </w:r>
      <w:r w:rsidRPr="0066523A">
        <w:t xml:space="preserve">Chr., also im Jahr vor Livius’ Rückkehr nach Rom, wieder entspannt habe (Münzer 1923; 1920; ebenso Scullard 1973, 67f.). Auch Lippold 1963, 102f. weist auf diesen Umstand hin, doch scheint er Salinators langes </w:t>
      </w:r>
      <w:r>
        <w:t>Exil eher auf den Unwillen der alten,</w:t>
      </w:r>
      <w:r w:rsidRPr="0066523A">
        <w:t xml:space="preserve"> patrizischen </w:t>
      </w:r>
      <w:r w:rsidRPr="0066523A">
        <w:rPr>
          <w:i/>
          <w:lang w:val="la-Latn"/>
        </w:rPr>
        <w:t>gentes</w:t>
      </w:r>
      <w:r>
        <w:t xml:space="preserve"> zurückzuführen, </w:t>
      </w:r>
      <w:r w:rsidRPr="0066523A">
        <w:t>neue Familien zu integrieren.</w:t>
      </w:r>
      <w:r>
        <w:rPr>
          <w:lang w:val="de-CH"/>
        </w:rPr>
        <w:t xml:space="preserve"> </w:t>
      </w:r>
    </w:p>
  </w:footnote>
  <w:footnote w:id="32">
    <w:p w:rsidR="001C6554" w:rsidRPr="00B77CC8" w:rsidRDefault="001C6554" w:rsidP="00F21240">
      <w:pPr>
        <w:pStyle w:val="Funotentext"/>
        <w:tabs>
          <w:tab w:val="left" w:pos="567"/>
        </w:tabs>
        <w:ind w:left="567" w:hanging="567"/>
        <w:jc w:val="both"/>
        <w:rPr>
          <w:lang w:val="la-Latn"/>
        </w:rPr>
      </w:pPr>
      <w:r>
        <w:rPr>
          <w:rStyle w:val="Funotenzeichen"/>
        </w:rPr>
        <w:footnoteRef/>
      </w:r>
      <w:r w:rsidRPr="00430660">
        <w:rPr>
          <w:lang w:val="de-CH"/>
        </w:rPr>
        <w:tab/>
        <w:t xml:space="preserve">Liv. 27,24,5f.: </w:t>
      </w:r>
      <w:r>
        <w:rPr>
          <w:i/>
          <w:lang w:val="la-Latn"/>
        </w:rPr>
        <w:t>octav</w:t>
      </w:r>
      <w:r w:rsidRPr="00103E40">
        <w:rPr>
          <w:i/>
          <w:lang w:val="la-Latn"/>
        </w:rPr>
        <w:t>o ferme post damnationem an</w:t>
      </w:r>
      <w:r>
        <w:rPr>
          <w:i/>
          <w:lang w:val="la-Latn"/>
        </w:rPr>
        <w:t>no M. Claudius Marcellus et M. Valerius Laev</w:t>
      </w:r>
      <w:r w:rsidRPr="00103E40">
        <w:rPr>
          <w:i/>
          <w:lang w:val="la-Latn"/>
        </w:rPr>
        <w:t>inus consules reduxerant eum</w:t>
      </w:r>
      <w:r>
        <w:rPr>
          <w:i/>
          <w:lang w:val="la-Latn"/>
        </w:rPr>
        <w:t xml:space="preserve"> in urbem; sed erat v</w:t>
      </w:r>
      <w:r w:rsidRPr="00103E40">
        <w:rPr>
          <w:i/>
          <w:lang w:val="la-Latn"/>
        </w:rPr>
        <w:t>este obsoleta capilloque et bar</w:t>
      </w:r>
      <w:r>
        <w:rPr>
          <w:i/>
          <w:lang w:val="la-Latn"/>
        </w:rPr>
        <w:t>ba promissa, prae se ferens in v</w:t>
      </w:r>
      <w:r w:rsidRPr="00103E40">
        <w:rPr>
          <w:i/>
          <w:lang w:val="la-Latn"/>
        </w:rPr>
        <w:t>oltu habituque insignem me</w:t>
      </w:r>
      <w:r>
        <w:rPr>
          <w:i/>
          <w:lang w:val="la-Latn"/>
        </w:rPr>
        <w:t>moriam ignominiae acceptae. L. V</w:t>
      </w:r>
      <w:r w:rsidRPr="00103E40">
        <w:rPr>
          <w:i/>
          <w:lang w:val="la-Latn"/>
        </w:rPr>
        <w:t xml:space="preserve">eturius et P. Licinius censores eum tonderi et squalorem deponere et in senatum </w:t>
      </w:r>
      <w:r>
        <w:rPr>
          <w:i/>
          <w:lang w:val="la-Latn"/>
        </w:rPr>
        <w:t>v</w:t>
      </w:r>
      <w:r w:rsidRPr="00BC376C">
        <w:rPr>
          <w:i/>
          <w:lang w:val="la-Latn"/>
        </w:rPr>
        <w:t>enire fungique aliis publicis muneribus coegerunt</w:t>
      </w:r>
      <w:r w:rsidRPr="00B77CC8">
        <w:rPr>
          <w:i/>
          <w:lang w:val="la-Latn"/>
        </w:rPr>
        <w:t>.</w:t>
      </w:r>
    </w:p>
  </w:footnote>
  <w:footnote w:id="33">
    <w:p w:rsidR="001C6554" w:rsidRPr="00430660" w:rsidRDefault="001C6554" w:rsidP="0072026D">
      <w:pPr>
        <w:pStyle w:val="Funotentext"/>
        <w:tabs>
          <w:tab w:val="left" w:pos="567"/>
          <w:tab w:val="left" w:pos="4773"/>
        </w:tabs>
        <w:ind w:left="567" w:hanging="567"/>
        <w:jc w:val="both"/>
        <w:rPr>
          <w:lang w:val="la-Latn"/>
        </w:rPr>
      </w:pPr>
      <w:r>
        <w:rPr>
          <w:rStyle w:val="Funotenzeichen"/>
        </w:rPr>
        <w:footnoteRef/>
      </w:r>
      <w:r w:rsidRPr="00430660">
        <w:rPr>
          <w:lang w:val="la-Latn"/>
        </w:rPr>
        <w:tab/>
        <w:t>Liv. 27,34,7</w:t>
      </w:r>
      <w:r>
        <w:rPr>
          <w:lang w:val="la-Latn"/>
        </w:rPr>
        <w:t>–</w:t>
      </w:r>
      <w:r w:rsidRPr="00430660">
        <w:rPr>
          <w:lang w:val="la-Latn"/>
        </w:rPr>
        <w:t xml:space="preserve">8: </w:t>
      </w:r>
      <w:r>
        <w:rPr>
          <w:rStyle w:val="n0x87d3550x0x87c4c28"/>
          <w:i/>
          <w:lang w:val="la-Latn"/>
        </w:rPr>
        <w:t>sed tum quoque aut v</w:t>
      </w:r>
      <w:r w:rsidRPr="00BC376C">
        <w:rPr>
          <w:rStyle w:val="n0x87d3550x0x87c4c28"/>
          <w:i/>
          <w:lang w:val="la-Latn"/>
        </w:rPr>
        <w:t xml:space="preserve">erbo adsentiebatur aut pedibus in sententiam ibat donec cognati hominis eum causa </w:t>
      </w:r>
      <w:r>
        <w:rPr>
          <w:rStyle w:val="n0x87d3550x0x87c4c28"/>
          <w:i/>
          <w:lang w:val="la-Latn"/>
        </w:rPr>
        <w:t>M. </w:t>
      </w:r>
      <w:r w:rsidRPr="00BC376C">
        <w:rPr>
          <w:rStyle w:val="n0x87d3550x0x87c4c28"/>
          <w:i/>
          <w:lang w:val="la-Latn"/>
        </w:rPr>
        <w:t>Liui Macati, cum fama eius ageretur, stantem coegit in senatu sententiam dicere.</w:t>
      </w:r>
      <w:r w:rsidRPr="0072026D">
        <w:rPr>
          <w:rStyle w:val="Endnotenzeichen"/>
          <w:i/>
          <w:lang w:val="la-Latn"/>
        </w:rPr>
        <w:t xml:space="preserve"> </w:t>
      </w:r>
      <w:r w:rsidRPr="00BC376C">
        <w:rPr>
          <w:rStyle w:val="n0x87d3550x0x87c4c28"/>
          <w:i/>
          <w:lang w:val="la-Latn"/>
        </w:rPr>
        <w:t>tunc ex tanto inter</w:t>
      </w:r>
      <w:r>
        <w:rPr>
          <w:rStyle w:val="n0x87d3550x0x87c4c28"/>
          <w:i/>
          <w:lang w:val="la-Latn"/>
        </w:rPr>
        <w:t>v</w:t>
      </w:r>
      <w:r w:rsidRPr="00BC376C">
        <w:rPr>
          <w:rStyle w:val="n0x87d3550x0x87c4c28"/>
          <w:i/>
          <w:lang w:val="la-Latn"/>
        </w:rPr>
        <w:t>allo auditus con</w:t>
      </w:r>
      <w:r>
        <w:rPr>
          <w:rStyle w:val="n0x87d3550x0x87c4c28"/>
          <w:i/>
          <w:lang w:val="la-Latn"/>
        </w:rPr>
        <w:t>vertit ora hominum in se, causam</w:t>
      </w:r>
      <w:r w:rsidRPr="00BC376C">
        <w:rPr>
          <w:rStyle w:val="n0x87d3550x0x87c4c28"/>
          <w:i/>
          <w:lang w:val="la-Latn"/>
        </w:rPr>
        <w:t>que sermonibus praebuit: indigno iniuriam a p</w:t>
      </w:r>
      <w:r>
        <w:rPr>
          <w:rStyle w:val="n0x87d3550x0x87c4c28"/>
          <w:i/>
          <w:lang w:val="la-Latn"/>
        </w:rPr>
        <w:t>opulo factam, magno</w:t>
      </w:r>
      <w:r w:rsidRPr="00BC376C">
        <w:rPr>
          <w:rStyle w:val="n0x87d3550x0x87c4c28"/>
          <w:i/>
          <w:lang w:val="la-Latn"/>
        </w:rPr>
        <w:t>que id damno fuisse quod tam gra</w:t>
      </w:r>
      <w:r>
        <w:rPr>
          <w:rStyle w:val="n0x87d3550x0x87c4c28"/>
          <w:i/>
          <w:lang w:val="la-Latn"/>
        </w:rPr>
        <w:t>v</w:t>
      </w:r>
      <w:r w:rsidRPr="00BC376C">
        <w:rPr>
          <w:rStyle w:val="n0x87d3550x0x87c4c28"/>
          <w:i/>
          <w:lang w:val="la-Latn"/>
        </w:rPr>
        <w:t xml:space="preserve">i bello nec opera nec consilio talis </w:t>
      </w:r>
      <w:r>
        <w:rPr>
          <w:rStyle w:val="n0x87d3550x0x87c4c28"/>
          <w:i/>
          <w:lang w:val="la-Latn"/>
        </w:rPr>
        <w:t>v</w:t>
      </w:r>
      <w:r w:rsidRPr="00BC376C">
        <w:rPr>
          <w:rStyle w:val="n0x87d3550x0x87c4c28"/>
          <w:i/>
          <w:lang w:val="la-Latn"/>
        </w:rPr>
        <w:t>iri usa res publica esset.</w:t>
      </w:r>
    </w:p>
  </w:footnote>
  <w:footnote w:id="34">
    <w:p w:rsidR="001C6554" w:rsidRPr="00AC3025" w:rsidRDefault="001C6554" w:rsidP="00271347">
      <w:pPr>
        <w:pStyle w:val="Funotentext"/>
        <w:tabs>
          <w:tab w:val="left" w:pos="567"/>
        </w:tabs>
        <w:ind w:left="567" w:hanging="567"/>
        <w:jc w:val="both"/>
      </w:pPr>
      <w:r w:rsidRPr="00AC3025">
        <w:rPr>
          <w:rStyle w:val="Funotenzeichen"/>
        </w:rPr>
        <w:footnoteRef/>
      </w:r>
      <w:r>
        <w:tab/>
      </w:r>
      <w:r w:rsidRPr="00AC3025">
        <w:t xml:space="preserve">Liv. 27,34,12f.: </w:t>
      </w:r>
      <w:r w:rsidRPr="00AC3025">
        <w:rPr>
          <w:color w:val="000000"/>
        </w:rPr>
        <w:t>„</w:t>
      </w:r>
      <w:r w:rsidRPr="00AC3025">
        <w:t>Als einziger in der Bürgerschaft lehnte diese Sache der ab, dem die Ehre angetragen wurde, wobei er sich über den Wankelmut der Bürgerschaft beklagte: Sie, die mit dem Angeklagten in Trauerkleidung kein Mitleid gehabt hätten, böten ihm gegen seinen Willen die strahlendweiße Toga an; auf ein und denselben häuften sie Ehren und Strafen.“</w:t>
      </w:r>
      <w:r w:rsidRPr="00AC3025">
        <w:rPr>
          <w:color w:val="000000"/>
        </w:rPr>
        <w:t xml:space="preserve"> </w:t>
      </w:r>
    </w:p>
  </w:footnote>
  <w:footnote w:id="35">
    <w:p w:rsidR="001C6554" w:rsidRPr="00430660" w:rsidRDefault="001C6554" w:rsidP="00DA4C6A">
      <w:pPr>
        <w:pStyle w:val="Funotentext"/>
        <w:tabs>
          <w:tab w:val="left" w:pos="567"/>
        </w:tabs>
        <w:ind w:left="567" w:hanging="567"/>
        <w:jc w:val="both"/>
      </w:pPr>
      <w:r>
        <w:rPr>
          <w:rStyle w:val="Funotenzeichen"/>
        </w:rPr>
        <w:footnoteRef/>
      </w:r>
      <w:r w:rsidRPr="00430660">
        <w:tab/>
        <w:t xml:space="preserve">Liv. 27,34,14f.: </w:t>
      </w:r>
      <w:r w:rsidRPr="00103E40">
        <w:rPr>
          <w:i/>
          <w:lang w:val="la-Latn"/>
        </w:rPr>
        <w:t xml:space="preserve">haec taliaque arguentem et querentem castigabant patres, et </w:t>
      </w:r>
      <w:r>
        <w:rPr>
          <w:i/>
          <w:lang w:val="la-Latn"/>
        </w:rPr>
        <w:t>M. </w:t>
      </w:r>
      <w:r w:rsidRPr="00103E40">
        <w:rPr>
          <w:i/>
          <w:lang w:val="la-Latn"/>
        </w:rPr>
        <w:t>Furium memorantes re</w:t>
      </w:r>
      <w:r>
        <w:rPr>
          <w:i/>
          <w:lang w:val="la-Latn"/>
        </w:rPr>
        <w:t>v</w:t>
      </w:r>
      <w:r w:rsidRPr="00103E40">
        <w:rPr>
          <w:i/>
          <w:lang w:val="la-Latn"/>
        </w:rPr>
        <w:t>ocatum de exsilio patriam pulsam sede sua restituisse</w:t>
      </w:r>
      <w:r w:rsidRPr="00430660">
        <w:rPr>
          <w:i/>
        </w:rPr>
        <w:t xml:space="preserve"> – </w:t>
      </w:r>
      <w:r w:rsidRPr="00103E40">
        <w:rPr>
          <w:i/>
          <w:lang w:val="la-Latn"/>
        </w:rPr>
        <w:t>ut parentium sae</w:t>
      </w:r>
      <w:r>
        <w:rPr>
          <w:i/>
          <w:lang w:val="la-Latn"/>
        </w:rPr>
        <w:t>v</w:t>
      </w:r>
      <w:r w:rsidRPr="00103E40">
        <w:rPr>
          <w:i/>
          <w:lang w:val="la-Latn"/>
        </w:rPr>
        <w:t>itiam, sic patriae patiendo ac ferendo leniendam esse</w:t>
      </w:r>
      <w:r w:rsidRPr="00430660">
        <w:rPr>
          <w:i/>
        </w:rPr>
        <w:t xml:space="preserve"> – </w:t>
      </w:r>
      <w:proofErr w:type="spellStart"/>
      <w:r w:rsidRPr="00430660">
        <w:rPr>
          <w:i/>
        </w:rPr>
        <w:t>adnisi</w:t>
      </w:r>
      <w:proofErr w:type="spellEnd"/>
      <w:r w:rsidRPr="00430660">
        <w:rPr>
          <w:i/>
        </w:rPr>
        <w:t xml:space="preserve"> </w:t>
      </w:r>
      <w:r w:rsidRPr="00D64915">
        <w:rPr>
          <w:i/>
          <w:lang w:val="la-Latn"/>
        </w:rPr>
        <w:t xml:space="preserve">omnes cum Claudio </w:t>
      </w:r>
      <w:r>
        <w:rPr>
          <w:i/>
          <w:lang w:val="la-Latn"/>
        </w:rPr>
        <w:t>M. </w:t>
      </w:r>
      <w:r w:rsidRPr="00D64915">
        <w:rPr>
          <w:i/>
          <w:lang w:val="la-Latn"/>
        </w:rPr>
        <w:t>Livium consulem fecerunt.</w:t>
      </w:r>
    </w:p>
  </w:footnote>
  <w:footnote w:id="36">
    <w:p w:rsidR="001C6554" w:rsidRPr="00F01A8C" w:rsidRDefault="001C6554" w:rsidP="00F01A8C">
      <w:pPr>
        <w:pStyle w:val="Funotentext"/>
        <w:tabs>
          <w:tab w:val="left" w:pos="567"/>
        </w:tabs>
        <w:ind w:left="567" w:hanging="567"/>
        <w:jc w:val="both"/>
        <w:rPr>
          <w:lang w:val="de-CH"/>
        </w:rPr>
      </w:pPr>
      <w:r>
        <w:rPr>
          <w:rStyle w:val="Funotenzeichen"/>
        </w:rPr>
        <w:footnoteRef/>
      </w:r>
      <w:r>
        <w:tab/>
        <w:t xml:space="preserve">Livius’ Erfolge brachten ihm jedoch offenbar Konflikte mit anderen Gruppierungen im Senat, angeblich auch mit dem Volk und insbesondere mit seinem Kollegen Gaius Claudius Nero ein: So kam es bereits im Vorfeld ihres gemeinsamen Konsulates zu </w:t>
      </w:r>
      <w:r w:rsidRPr="009475F9">
        <w:t xml:space="preserve">Spannungen, war Nero im Prozess gegen Salinator zehn Jahre zuvor doch einer der Belastungszeugen gewesen (Liv. 29,37,10; Val. Max. 4,2,2). Livius hebt hervor, dass die beiden sich schließlich jedoch der Autorität des Senates gefügt und im Interesse der </w:t>
      </w:r>
      <w:r w:rsidRPr="00536700">
        <w:rPr>
          <w:i/>
          <w:lang w:val="la-Latn"/>
        </w:rPr>
        <w:t>res</w:t>
      </w:r>
      <w:r w:rsidRPr="00536700">
        <w:rPr>
          <w:lang w:val="la-Latn"/>
        </w:rPr>
        <w:t xml:space="preserve"> </w:t>
      </w:r>
      <w:r w:rsidRPr="00536700">
        <w:rPr>
          <w:i/>
          <w:lang w:val="la-Latn"/>
        </w:rPr>
        <w:t>publica</w:t>
      </w:r>
      <w:r w:rsidRPr="009475F9">
        <w:t xml:space="preserve"> miteinander versöhnt hätten (</w:t>
      </w:r>
      <w:r>
        <w:t xml:space="preserve">27,35; s. a. Val. Max. 4,2,2; 7,2,6; Sil. Ital. 15,600; Vir. ill. 50,2). Den Feldzug gegen Hasdrubal hatte Claudius an sich gezogen, obschon jener zunächst in Livius‘ Zuständigkeitsbereich gefallen war; die Früchte seines Erfolges erntete jedoch nicht Claudius, denn obwohl ihm das Hauptverdienst an dem Sieg über Hasdrubal zugeschrieben wurde, erhielt er nur eine </w:t>
      </w:r>
      <w:r w:rsidRPr="00060423">
        <w:rPr>
          <w:i/>
          <w:lang w:val="la-Latn"/>
        </w:rPr>
        <w:t>ovatio</w:t>
      </w:r>
      <w:r>
        <w:t xml:space="preserve">; den eigentlichen Triumph reklamierte Livius hingegen für sich und konnte diesen Anspruch, angeblich gegen den Widerstand der Nobilität, auch durchsetzen (Liv. 28,9; Val. Max. 4,1,9; 7,4,4; Vir. ill. 48,5; 50,2; Suet. Tib. 3,1; Cass. Dio 16,57 [= Zon. 9,9]; s. dazu auch Itgenshorst 2005, 162 u. Kat.-Nr. 161; 162; Östenberg 2009, 64f.). Im Jahre 204 v. Chr. waren Livius und Claudius erneut Kollegen, diesmal als Zensoren, was ebenfalls mit bösen Szenen einhergegangen sein soll: Bei der Musterung der Ritter habe zuerst Nero dem Livius das Pferd entziehen lassen, dann Livius dem Nero (Liv. 29,37,1–17, hier bes. 8–10; s. a. Val. Max. 2,9,6). Ferner soll Nero Livius unter die Aerarier versetzt haben, der daraufhin das gesamte römische Volk, abgesehen von der </w:t>
      </w:r>
      <w:r w:rsidRPr="00AE793C">
        <w:rPr>
          <w:i/>
          <w:lang w:val="la-Latn"/>
        </w:rPr>
        <w:t>tribus</w:t>
      </w:r>
      <w:r w:rsidRPr="00AE793C">
        <w:rPr>
          <w:lang w:val="la-Latn"/>
        </w:rPr>
        <w:t xml:space="preserve"> </w:t>
      </w:r>
      <w:r w:rsidRPr="00AE793C">
        <w:rPr>
          <w:i/>
          <w:lang w:val="la-Latn"/>
        </w:rPr>
        <w:t>Maecia</w:t>
      </w:r>
      <w:r>
        <w:t xml:space="preserve">, die im Prozess 218 für ihn gestimmt hatte, zu </w:t>
      </w:r>
      <w:proofErr w:type="spellStart"/>
      <w:r>
        <w:t>Aerariern</w:t>
      </w:r>
      <w:proofErr w:type="spellEnd"/>
      <w:r>
        <w:t xml:space="preserve"> erklärt habe. Außerdem habe er bekundet, er würde Nero doppelt zum Aerarier gemacht haben, wenn dies möglich wäre (Liv. 29</w:t>
      </w:r>
      <w:proofErr w:type="gramStart"/>
      <w:r>
        <w:t>,37,11</w:t>
      </w:r>
      <w:proofErr w:type="gramEnd"/>
      <w:r>
        <w:t xml:space="preserve">–14; s. a. Val. Max. 2,9,6; Suet. Tib. 3,2; Vir. ill. 50,3). S. Münzer 1926, 895–899, mit den Quellen. Dass Livius und Claudius sowohl beim Konsulat als auch bei der Zensur trotz ihres bekanntermaßen angespannten Verhältnisses zu Kollegen gemacht wurden, deutet darauf hin, dass es darum ging, ihrer Macht bzw. dem Einfluss der Gruppierungen, für die sie standen, entgegenzuwirken. </w:t>
      </w:r>
    </w:p>
  </w:footnote>
  <w:footnote w:id="37">
    <w:p w:rsidR="001C6554" w:rsidRPr="002D4F2E" w:rsidRDefault="001C6554" w:rsidP="0061627F">
      <w:pPr>
        <w:pStyle w:val="Funotentext"/>
        <w:tabs>
          <w:tab w:val="left" w:pos="567"/>
        </w:tabs>
        <w:ind w:left="567" w:hanging="567"/>
        <w:jc w:val="both"/>
        <w:rPr>
          <w:lang w:val="fr-FR"/>
        </w:rPr>
      </w:pPr>
      <w:r>
        <w:rPr>
          <w:rStyle w:val="Funotenzeichen"/>
        </w:rPr>
        <w:footnoteRef/>
      </w:r>
      <w:r>
        <w:tab/>
        <w:t xml:space="preserve">Der erfolgreiche Feldherr und im weiteren Verlauf seiner Karriere mächtige Senator ging vielmehr aufgrund seiner unnachsichtigen, rachsüchtigen Haltung gegenüber dem römischen Volk (s. etwa Liv. 29,37; Cass. Dio 17,70; Vir. ill. 50,3) und vor allem aufgrund seiner Streitigkeiten mit Claudius Nero in die römische Geschichte ein: Der Umgang der Amtskollegen miteinander, insbesondere in der Zensur, wurde anscheinend zum Sinnbild für unangemessenes Verhalten, das letztlich auch nur in der Notsituation des Zweiten Punischen Krieges durch die Autorität des Senates unterbunden werden konnte – denn in der gemeinsamen Zensur waren die Schlichtungsversuche wenig erfolgreich. Folglich scheint man die beiden erfolgreichen und mächtigen römischen Aristokraten, die gemeinsam Vorfahren des Kaisers Tiberius werden sollten (eine Ironie der Geschichte, die Valerius Maximus und Sueton sehr bemerkenswert finden), als eher ambivalente Protagonisten in dieser bedeutenden Phase der Geschichte Roms wahrgenommen zu haben. </w:t>
      </w:r>
      <w:r w:rsidRPr="002D4F2E">
        <w:rPr>
          <w:lang w:val="fr-FR"/>
        </w:rPr>
        <w:t>Dazu s. bes. Val. Max</w:t>
      </w:r>
      <w:r>
        <w:rPr>
          <w:lang w:val="fr-FR"/>
        </w:rPr>
        <w:t>.</w:t>
      </w:r>
      <w:r w:rsidRPr="002D4F2E">
        <w:rPr>
          <w:lang w:val="fr-FR"/>
        </w:rPr>
        <w:t xml:space="preserve"> 2</w:t>
      </w:r>
      <w:proofErr w:type="gramStart"/>
      <w:r w:rsidRPr="002D4F2E">
        <w:rPr>
          <w:lang w:val="fr-FR"/>
        </w:rPr>
        <w:t>,9,6</w:t>
      </w:r>
      <w:proofErr w:type="gramEnd"/>
      <w:r w:rsidRPr="002D4F2E">
        <w:rPr>
          <w:lang w:val="fr-FR"/>
        </w:rPr>
        <w:t xml:space="preserve">; Suet. Tib. 3; Vir. </w:t>
      </w:r>
      <w:proofErr w:type="gramStart"/>
      <w:r w:rsidRPr="002D4F2E">
        <w:rPr>
          <w:lang w:val="fr-FR"/>
        </w:rPr>
        <w:t>ill</w:t>
      </w:r>
      <w:proofErr w:type="gramEnd"/>
      <w:r w:rsidRPr="002D4F2E">
        <w:rPr>
          <w:lang w:val="fr-FR"/>
        </w:rPr>
        <w:t xml:space="preserve">. 49f. </w:t>
      </w:r>
    </w:p>
  </w:footnote>
  <w:footnote w:id="38">
    <w:p w:rsidR="001C6554" w:rsidRDefault="001C6554" w:rsidP="007165C4">
      <w:pPr>
        <w:pStyle w:val="Funotentext"/>
        <w:tabs>
          <w:tab w:val="left" w:pos="567"/>
        </w:tabs>
        <w:ind w:left="567" w:hanging="567"/>
        <w:jc w:val="both"/>
      </w:pPr>
      <w:r>
        <w:rPr>
          <w:rStyle w:val="Funotenzeichen"/>
        </w:rPr>
        <w:footnoteRef/>
      </w:r>
      <w:r>
        <w:tab/>
        <w:t xml:space="preserve">Mit dem Namen Scipio Africanus Maior verbanden sich </w:t>
      </w:r>
      <w:r w:rsidRPr="00F51163">
        <w:rPr>
          <w:i/>
          <w:lang w:val="la-Latn"/>
        </w:rPr>
        <w:t>virtus</w:t>
      </w:r>
      <w:r>
        <w:t xml:space="preserve"> als Feldherr, </w:t>
      </w:r>
      <w:r w:rsidRPr="00F51163">
        <w:rPr>
          <w:i/>
          <w:lang w:val="la-Latn"/>
        </w:rPr>
        <w:t>fortitudo</w:t>
      </w:r>
      <w:r>
        <w:t xml:space="preserve">, </w:t>
      </w:r>
      <w:r w:rsidRPr="00F51163">
        <w:rPr>
          <w:i/>
          <w:lang w:val="la-Latn"/>
        </w:rPr>
        <w:t>severitas</w:t>
      </w:r>
      <w:r>
        <w:t xml:space="preserve">, </w:t>
      </w:r>
      <w:r w:rsidRPr="00F51163">
        <w:rPr>
          <w:i/>
          <w:lang w:val="la-Latn"/>
        </w:rPr>
        <w:t>fides</w:t>
      </w:r>
      <w:r>
        <w:t xml:space="preserve">, </w:t>
      </w:r>
      <w:r w:rsidRPr="00F51163">
        <w:rPr>
          <w:i/>
          <w:lang w:val="la-Latn"/>
        </w:rPr>
        <w:t>paupertas</w:t>
      </w:r>
      <w:r>
        <w:t xml:space="preserve">, </w:t>
      </w:r>
      <w:r w:rsidRPr="00F51163">
        <w:rPr>
          <w:i/>
          <w:lang w:val="la-Latn"/>
        </w:rPr>
        <w:t>pietas</w:t>
      </w:r>
      <w:r>
        <w:t xml:space="preserve"> gegenüber der </w:t>
      </w:r>
      <w:r w:rsidRPr="00F51163">
        <w:rPr>
          <w:i/>
          <w:lang w:val="la-Latn"/>
        </w:rPr>
        <w:t>patria</w:t>
      </w:r>
      <w:r w:rsidRPr="00F51163">
        <w:rPr>
          <w:lang w:val="la-Latn"/>
        </w:rPr>
        <w:t xml:space="preserve">, </w:t>
      </w:r>
      <w:r w:rsidRPr="00F51163">
        <w:rPr>
          <w:i/>
          <w:lang w:val="la-Latn"/>
        </w:rPr>
        <w:t>constantia</w:t>
      </w:r>
      <w:r w:rsidRPr="00F51163">
        <w:rPr>
          <w:lang w:val="la-Latn"/>
        </w:rPr>
        <w:t xml:space="preserve">, </w:t>
      </w:r>
      <w:r w:rsidRPr="00F51163">
        <w:rPr>
          <w:i/>
          <w:lang w:val="la-Latn"/>
        </w:rPr>
        <w:t>moderatio</w:t>
      </w:r>
      <w:r w:rsidRPr="00F51163">
        <w:rPr>
          <w:lang w:val="la-Latn"/>
        </w:rPr>
        <w:t xml:space="preserve">, </w:t>
      </w:r>
      <w:r w:rsidRPr="00F51163">
        <w:rPr>
          <w:i/>
          <w:lang w:val="la-Latn"/>
        </w:rPr>
        <w:t>pudicitia</w:t>
      </w:r>
      <w:r w:rsidRPr="00F51163">
        <w:rPr>
          <w:lang w:val="la-Latn"/>
        </w:rPr>
        <w:t xml:space="preserve"> und </w:t>
      </w:r>
      <w:r w:rsidRPr="00F51163">
        <w:rPr>
          <w:i/>
          <w:lang w:val="la-Latn"/>
        </w:rPr>
        <w:t>gravitas</w:t>
      </w:r>
      <w:r>
        <w:t xml:space="preserve">. – Zum äußerst tugendhaften älteren Scipio Africanus s. Hölkeskamp 1996, 315, mit weiterführender Literatur; zu den einzelnen </w:t>
      </w:r>
      <w:r w:rsidRPr="00F51163">
        <w:rPr>
          <w:i/>
          <w:lang w:val="la-Latn"/>
        </w:rPr>
        <w:t>virtutes</w:t>
      </w:r>
      <w:r>
        <w:t>, die mit Scipio verbunden wurden, s. a. Hölkeskamp 1987, 204–240.</w:t>
      </w:r>
    </w:p>
  </w:footnote>
  <w:footnote w:id="39">
    <w:p w:rsidR="001C6554" w:rsidRDefault="001C6554" w:rsidP="00D10D01">
      <w:pPr>
        <w:pStyle w:val="Funotentext"/>
        <w:tabs>
          <w:tab w:val="left" w:pos="567"/>
        </w:tabs>
        <w:ind w:left="567" w:hanging="567"/>
        <w:jc w:val="both"/>
      </w:pPr>
      <w:r>
        <w:rPr>
          <w:rStyle w:val="Funotenzeichen"/>
        </w:rPr>
        <w:footnoteRef/>
      </w:r>
      <w:r>
        <w:tab/>
        <w:t>Dies wurde insbesondere mit einschneidenden Ereignissen wie Hannibals Zug über die Alpen 218 </w:t>
      </w:r>
      <w:proofErr w:type="gramStart"/>
      <w:r>
        <w:t>v. Chr.,</w:t>
      </w:r>
      <w:proofErr w:type="gramEnd"/>
      <w:r>
        <w:t xml:space="preserve"> der Schlacht von Cannae 216 v. Chr., in der Rom eine der schwersten Niederlagen ihrer Geschichte hinnehmen musste, und einem Angriff Hannibals auf Rom 211 v. Chr. verknüpft. Diese Geschehnisse bildeten etwa die Grundlage für die Figur der </w:t>
      </w:r>
      <w:r w:rsidRPr="00D108A0">
        <w:rPr>
          <w:i/>
          <w:lang w:val="la-Latn"/>
        </w:rPr>
        <w:t>metus</w:t>
      </w:r>
      <w:r w:rsidRPr="00D108A0">
        <w:rPr>
          <w:lang w:val="la-Latn"/>
        </w:rPr>
        <w:t xml:space="preserve"> </w:t>
      </w:r>
      <w:r w:rsidRPr="00D108A0">
        <w:rPr>
          <w:i/>
          <w:lang w:val="la-Latn"/>
        </w:rPr>
        <w:t>Punicus</w:t>
      </w:r>
      <w:r>
        <w:t xml:space="preserve"> und ihre spätere politische Instrumentalisierung, was den Stellenwert der Punier-Gefahr und damit auch den Stellenwert Scipios, des Bezwingers Hannibals, verdeutlicht. </w:t>
      </w:r>
      <w:r w:rsidRPr="00B06ABB">
        <w:t xml:space="preserve">Dazu </w:t>
      </w:r>
      <w:r>
        <w:t>s. a.</w:t>
      </w:r>
      <w:r w:rsidRPr="00B06ABB">
        <w:t xml:space="preserve"> </w:t>
      </w:r>
      <w:r>
        <w:t>Kap. 2</w:t>
      </w:r>
      <w:r w:rsidRPr="00B06ABB">
        <w:t>.2, mit der Literatur.</w:t>
      </w:r>
    </w:p>
  </w:footnote>
  <w:footnote w:id="40">
    <w:p w:rsidR="001C6554" w:rsidRPr="009C5D19" w:rsidRDefault="001C6554" w:rsidP="009C5D19">
      <w:pPr>
        <w:pStyle w:val="Funotentext"/>
        <w:tabs>
          <w:tab w:val="left" w:pos="567"/>
        </w:tabs>
        <w:ind w:left="567" w:hanging="567"/>
        <w:jc w:val="both"/>
        <w:rPr>
          <w:lang w:val="de-CH"/>
        </w:rPr>
      </w:pPr>
      <w:r>
        <w:rPr>
          <w:rStyle w:val="Funotenzeichen"/>
        </w:rPr>
        <w:footnoteRef/>
      </w:r>
      <w:r>
        <w:tab/>
        <w:t>Liv. 28,40–45; vgl. Eckstein 1987, 233–267, der auch die Kontroversen im Senat thematisiert, die auf den vorläufigen Friedensvertrag folgten, den Scipio Africanus mit Karthago ausgehandelt hatte.</w:t>
      </w:r>
    </w:p>
  </w:footnote>
  <w:footnote w:id="41">
    <w:p w:rsidR="001C6554" w:rsidRPr="00FE1271" w:rsidRDefault="001C6554" w:rsidP="001222F5">
      <w:pPr>
        <w:pStyle w:val="Funotentext"/>
        <w:tabs>
          <w:tab w:val="left" w:pos="567"/>
        </w:tabs>
        <w:ind w:left="567" w:hanging="567"/>
        <w:jc w:val="both"/>
      </w:pPr>
      <w:r w:rsidRPr="00AC3025">
        <w:rPr>
          <w:rStyle w:val="Funotenzeichen"/>
        </w:rPr>
        <w:footnoteRef/>
      </w:r>
      <w:r w:rsidRPr="00AC3025">
        <w:tab/>
      </w:r>
      <w:r>
        <w:t xml:space="preserve">S. etwa </w:t>
      </w:r>
      <w:r w:rsidRPr="00AC3025">
        <w:rPr>
          <w:rFonts w:eastAsiaTheme="minorHAnsi"/>
          <w:color w:val="000000"/>
        </w:rPr>
        <w:t>Liv. 35,10; 24,4f.; 36,37; 36,39</w:t>
      </w:r>
      <w:r>
        <w:rPr>
          <w:rFonts w:eastAsiaTheme="minorHAnsi"/>
          <w:color w:val="000000"/>
        </w:rPr>
        <w:t>–</w:t>
      </w:r>
      <w:r w:rsidRPr="00AC3025">
        <w:rPr>
          <w:rFonts w:eastAsiaTheme="minorHAnsi"/>
          <w:color w:val="000000"/>
        </w:rPr>
        <w:t>40; 36,45,9; 37,58,6</w:t>
      </w:r>
      <w:r>
        <w:rPr>
          <w:rFonts w:eastAsiaTheme="minorHAnsi"/>
          <w:color w:val="000000"/>
        </w:rPr>
        <w:t>–</w:t>
      </w:r>
      <w:r w:rsidRPr="00AC3025">
        <w:rPr>
          <w:rFonts w:eastAsiaTheme="minorHAnsi"/>
          <w:color w:val="000000"/>
        </w:rPr>
        <w:t>59,6.</w:t>
      </w:r>
      <w:r>
        <w:rPr>
          <w:rFonts w:eastAsiaTheme="minorHAnsi"/>
          <w:color w:val="000000"/>
        </w:rPr>
        <w:t xml:space="preserve"> </w:t>
      </w:r>
      <w:r w:rsidRPr="00BA0364">
        <w:rPr>
          <w:rFonts w:eastAsiaTheme="minorHAnsi"/>
          <w:color w:val="000000"/>
        </w:rPr>
        <w:t>S. Scullard 1973, 75</w:t>
      </w:r>
      <w:r>
        <w:rPr>
          <w:rFonts w:eastAsiaTheme="minorHAnsi"/>
          <w:color w:val="000000"/>
        </w:rPr>
        <w:t>–</w:t>
      </w:r>
      <w:r w:rsidRPr="00BA0364">
        <w:rPr>
          <w:rFonts w:eastAsiaTheme="minorHAnsi"/>
          <w:color w:val="000000"/>
        </w:rPr>
        <w:t>127</w:t>
      </w:r>
      <w:r>
        <w:rPr>
          <w:rFonts w:eastAsiaTheme="minorHAnsi"/>
          <w:color w:val="000000"/>
        </w:rPr>
        <w:t xml:space="preserve">; s. a. </w:t>
      </w:r>
      <w:r w:rsidRPr="00BA0364">
        <w:rPr>
          <w:rFonts w:eastAsiaTheme="minorHAnsi"/>
          <w:color w:val="000000"/>
        </w:rPr>
        <w:t>19</w:t>
      </w:r>
      <w:r>
        <w:rPr>
          <w:rFonts w:eastAsiaTheme="minorHAnsi"/>
          <w:color w:val="000000"/>
        </w:rPr>
        <w:t>70, 162–209</w:t>
      </w:r>
      <w:r w:rsidRPr="00BA0364">
        <w:rPr>
          <w:rFonts w:eastAsiaTheme="minorHAnsi"/>
          <w:color w:val="000000"/>
        </w:rPr>
        <w:t>.</w:t>
      </w:r>
    </w:p>
  </w:footnote>
  <w:footnote w:id="42">
    <w:p w:rsidR="001C6554" w:rsidRPr="00112F5E" w:rsidRDefault="001C6554" w:rsidP="00CA36B2">
      <w:pPr>
        <w:pStyle w:val="Funotentext"/>
        <w:tabs>
          <w:tab w:val="left" w:pos="567"/>
        </w:tabs>
        <w:ind w:left="567" w:hanging="567"/>
        <w:jc w:val="both"/>
        <w:rPr>
          <w:lang w:val="de-CH"/>
        </w:rPr>
      </w:pPr>
      <w:r>
        <w:rPr>
          <w:rStyle w:val="Funotenzeichen"/>
        </w:rPr>
        <w:footnoteRef/>
      </w:r>
      <w:r>
        <w:tab/>
        <w:t xml:space="preserve">Zum Folgenden s. bes. </w:t>
      </w:r>
      <w:r w:rsidRPr="00AC3025">
        <w:rPr>
          <w:color w:val="000000"/>
        </w:rPr>
        <w:t>Liv. 38</w:t>
      </w:r>
      <w:proofErr w:type="gramStart"/>
      <w:r w:rsidRPr="00AC3025">
        <w:rPr>
          <w:color w:val="000000"/>
        </w:rPr>
        <w:t>,50,4</w:t>
      </w:r>
      <w:proofErr w:type="gramEnd"/>
      <w:r>
        <w:rPr>
          <w:color w:val="000000"/>
        </w:rPr>
        <w:t>–</w:t>
      </w:r>
      <w:r w:rsidRPr="00AC3025">
        <w:rPr>
          <w:color w:val="000000"/>
        </w:rPr>
        <w:t xml:space="preserve">60,10; </w:t>
      </w:r>
      <w:r>
        <w:rPr>
          <w:color w:val="000000"/>
        </w:rPr>
        <w:t>Gell. 4,18; 6,19, der sich auf Valerius Antias beruft; s. a.</w:t>
      </w:r>
      <w:r w:rsidRPr="00AC3025">
        <w:rPr>
          <w:color w:val="000000"/>
        </w:rPr>
        <w:t xml:space="preserve"> </w:t>
      </w:r>
      <w:r>
        <w:rPr>
          <w:color w:val="000000"/>
        </w:rPr>
        <w:t xml:space="preserve">Liv. </w:t>
      </w:r>
      <w:r w:rsidRPr="00AC3025">
        <w:rPr>
          <w:color w:val="000000"/>
        </w:rPr>
        <w:t>39,52,1</w:t>
      </w:r>
      <w:r>
        <w:rPr>
          <w:color w:val="000000"/>
        </w:rPr>
        <w:t>–</w:t>
      </w:r>
      <w:r w:rsidRPr="00AC3025">
        <w:rPr>
          <w:color w:val="000000"/>
        </w:rPr>
        <w:t>9</w:t>
      </w:r>
      <w:r>
        <w:rPr>
          <w:color w:val="000000"/>
        </w:rPr>
        <w:t>; Pol. 23,14; Val. Max. 3</w:t>
      </w:r>
      <w:proofErr w:type="gramStart"/>
      <w:r>
        <w:rPr>
          <w:color w:val="000000"/>
        </w:rPr>
        <w:t>,7,1</w:t>
      </w:r>
      <w:proofErr w:type="gramEnd"/>
      <w:r>
        <w:rPr>
          <w:color w:val="000000"/>
        </w:rPr>
        <w:t xml:space="preserve">; 5,3,2d; 8,1,damn.1; Gell. 6,19; Sen. epist. </w:t>
      </w:r>
      <w:r w:rsidRPr="00BA1DC7">
        <w:rPr>
          <w:color w:val="000000"/>
          <w:lang w:val="de-CH"/>
        </w:rPr>
        <w:t>86; Plut. Cato Maior 15; App. Syr. 39,205</w:t>
      </w:r>
      <w:r>
        <w:rPr>
          <w:color w:val="000000"/>
          <w:lang w:val="de-CH"/>
        </w:rPr>
        <w:t>–</w:t>
      </w:r>
      <w:r w:rsidRPr="00BA1DC7">
        <w:rPr>
          <w:color w:val="000000"/>
          <w:lang w:val="de-CH"/>
        </w:rPr>
        <w:t xml:space="preserve">41,212; Cass. Dio 19,63 mit Zon. 9,20; Vir. ill. </w:t>
      </w:r>
      <w:r w:rsidRPr="00BA1DC7">
        <w:rPr>
          <w:rStyle w:val="n0x87d3550x0x87c4c28"/>
          <w:lang w:val="de-CH"/>
        </w:rPr>
        <w:t>47; 49; 53; 57.</w:t>
      </w:r>
      <w:r w:rsidRPr="00BA1DC7">
        <w:rPr>
          <w:color w:val="000000"/>
          <w:lang w:val="de-CH"/>
        </w:rPr>
        <w:t xml:space="preserve"> </w:t>
      </w:r>
      <w:r>
        <w:t xml:space="preserve">Zu Cato Maior als einem wichtigen, wenn nicht dem wichtigsten Initianten der Anklagen s. </w:t>
      </w:r>
      <w:r w:rsidRPr="00BA0364">
        <w:t>Astin 1978, hier bes. 51</w:t>
      </w:r>
      <w:r>
        <w:t xml:space="preserve">–77 u. passim. Allgemein zu den </w:t>
      </w:r>
      <w:r w:rsidRPr="00BA0364">
        <w:t>Scipionenprozessen s. Scullard 1973, 128</w:t>
      </w:r>
      <w:r>
        <w:t>–</w:t>
      </w:r>
      <w:r w:rsidRPr="00BA0364">
        <w:t>152 u. Appendix IV 290</w:t>
      </w:r>
      <w:r>
        <w:t>–</w:t>
      </w:r>
      <w:r w:rsidRPr="00BA0364">
        <w:t>303, mit den Quellen und einer Rekonstruktion der Ereignisse, die in der Forschung inzwischen weitgehend akzeptiert ist; Scullard 1970 bietet demgegenüber</w:t>
      </w:r>
      <w:r>
        <w:t xml:space="preserve"> nichts Neues. Dass die Prozesse sowohl gegen Lucius als auch gegen Publius 187 v. Chr. geführt wurden und nicht mit einem Abstand von drei Jahren (Lucius 178 v. Chr., Publius 184 v. Chr.), hat erneut Gruen 1995 erörtert; er betont zudem, dass die Scipionenprozesse nicht isoliert betrachtet werden sollten, sondern vielmehr Ausdruck einer allgemeinen Konfliktlage seien: zwischen den mächtigen aristokratischen Individuen auf der einen und dem Gemeinwesen bzw. dem Senat auf der anderen Seite, die im Laufe der Punischen Kriege immer öfter in Auseinandersetzungen mündete, die ähnlich geführt wurden wie die Konflikte mit Scipio Africanus und Scipio Asiaticus.</w:t>
      </w:r>
    </w:p>
  </w:footnote>
  <w:footnote w:id="43">
    <w:p w:rsidR="001C6554" w:rsidRPr="00C5261A" w:rsidRDefault="001C6554" w:rsidP="00112F5E">
      <w:pPr>
        <w:pStyle w:val="Funotentext"/>
        <w:tabs>
          <w:tab w:val="left" w:pos="567"/>
        </w:tabs>
        <w:ind w:left="567" w:hanging="567"/>
      </w:pPr>
      <w:r>
        <w:rPr>
          <w:rStyle w:val="Funotenzeichen"/>
        </w:rPr>
        <w:footnoteRef/>
      </w:r>
      <w:r w:rsidRPr="00C5261A">
        <w:tab/>
        <w:t>Liv. 38,58</w:t>
      </w:r>
      <w:r>
        <w:t>–</w:t>
      </w:r>
      <w:r w:rsidRPr="00C5261A">
        <w:t xml:space="preserve">60; </w:t>
      </w:r>
      <w:r>
        <w:t>s. a.</w:t>
      </w:r>
      <w:r w:rsidRPr="00C5261A">
        <w:t xml:space="preserve"> Cass. Dio 19,63 mit Zon. 9,20.</w:t>
      </w:r>
    </w:p>
  </w:footnote>
  <w:footnote w:id="44">
    <w:p w:rsidR="001C6554" w:rsidRPr="00BA1DC7" w:rsidRDefault="001C6554" w:rsidP="00AA1DD5">
      <w:pPr>
        <w:pStyle w:val="Funotentext"/>
        <w:tabs>
          <w:tab w:val="left" w:pos="567"/>
        </w:tabs>
        <w:ind w:left="567" w:hanging="567"/>
        <w:jc w:val="both"/>
        <w:rPr>
          <w:lang w:val="de-CH"/>
        </w:rPr>
      </w:pPr>
      <w:r>
        <w:rPr>
          <w:rStyle w:val="Funotenzeichen"/>
        </w:rPr>
        <w:footnoteRef/>
      </w:r>
      <w:r>
        <w:tab/>
        <w:t>Liv. 38</w:t>
      </w:r>
      <w:proofErr w:type="gramStart"/>
      <w:r>
        <w:t>,51,6</w:t>
      </w:r>
      <w:proofErr w:type="gramEnd"/>
      <w:r>
        <w:t>; 12f.: „</w:t>
      </w:r>
      <w:r w:rsidRPr="00AA1DD5">
        <w:t>Als der neue Termin kam, saßen die Tribunen schon im Morgengrauen auf der Rostra. Der Angeklagte ging nach dem Aufruf mit einem großen Zug von Freunden und Klienten mitten durch die Volksversammlung durch bis vor die Rostra</w:t>
      </w:r>
      <w:proofErr w:type="gramStart"/>
      <w:r>
        <w:t>.[</w:t>
      </w:r>
      <w:proofErr w:type="gramEnd"/>
      <w:r>
        <w:t>...]</w:t>
      </w:r>
      <w:r w:rsidRPr="00AA1DD5">
        <w:t xml:space="preserve"> [</w:t>
      </w:r>
      <w:r>
        <w:rPr>
          <w:i/>
        </w:rPr>
        <w:t>D</w:t>
      </w:r>
      <w:r w:rsidRPr="00AA1DD5">
        <w:rPr>
          <w:i/>
        </w:rPr>
        <w:t>ann hält Scipio eine kurze Rede; Anm. A.H</w:t>
      </w:r>
      <w:r>
        <w:rPr>
          <w:i/>
        </w:rPr>
        <w:t>.</w:t>
      </w:r>
      <w:r w:rsidRPr="006A6749">
        <w:t>]</w:t>
      </w:r>
      <w:r w:rsidRPr="00AA1DD5">
        <w:t xml:space="preserve"> Von der Rostra aus stieg er zum Kapitol hinauf. Zugleich wandte sich die ganze </w:t>
      </w:r>
      <w:r w:rsidRPr="006A6749">
        <w:rPr>
          <w:i/>
          <w:lang w:val="la-Latn"/>
        </w:rPr>
        <w:t>contio</w:t>
      </w:r>
      <w:r>
        <w:t xml:space="preserve"> </w:t>
      </w:r>
      <w:r w:rsidRPr="00AA1DD5">
        <w:t>ab und folgte Scipio, sodass zuletzt auch die Schreiber und Amtsboten die Tribunen verließen und außer den Sklaven ihres Gefolges und dem Herold, der den Angeklagten von der Rostra herab aufzurufen pflegte, keiner mehr bei ihnen war. Scipio ging nicht nur auf dem Kapitol, sondern in der ganzen Stadt mit dem römischen Volk zu al</w:t>
      </w:r>
      <w:r>
        <w:t xml:space="preserve">len Heiligtümern der Götter.“ </w:t>
      </w:r>
      <w:r>
        <w:rPr>
          <w:rStyle w:val="n0x87d3550x0x87c4c28"/>
          <w:lang w:val="de-CH"/>
        </w:rPr>
        <w:t>Siehe auch</w:t>
      </w:r>
      <w:r w:rsidRPr="00BA1DC7">
        <w:rPr>
          <w:rStyle w:val="n0x87d3550x0x87c4c28"/>
          <w:lang w:val="de-CH"/>
        </w:rPr>
        <w:t xml:space="preserve"> Gell. 4,18,3</w:t>
      </w:r>
      <w:r>
        <w:rPr>
          <w:rStyle w:val="n0x87d3550x0x87c4c28"/>
          <w:lang w:val="de-CH"/>
        </w:rPr>
        <w:t>–</w:t>
      </w:r>
      <w:r w:rsidRPr="00BA1DC7">
        <w:rPr>
          <w:rStyle w:val="n0x87d3550x0x87c4c28"/>
          <w:lang w:val="de-CH"/>
        </w:rPr>
        <w:t>5; Val. Max. 3,7,1g; App. Syr. 40</w:t>
      </w:r>
      <w:r w:rsidRPr="00BA1DC7">
        <w:rPr>
          <w:color w:val="000000"/>
          <w:lang w:val="de-CH"/>
        </w:rPr>
        <w:t>,206</w:t>
      </w:r>
      <w:r>
        <w:rPr>
          <w:color w:val="000000"/>
          <w:lang w:val="de-CH"/>
        </w:rPr>
        <w:t>–</w:t>
      </w:r>
      <w:r w:rsidRPr="00BA1DC7">
        <w:rPr>
          <w:color w:val="000000"/>
          <w:lang w:val="de-CH"/>
        </w:rPr>
        <w:t xml:space="preserve">211; </w:t>
      </w:r>
      <w:r w:rsidRPr="00BA1DC7">
        <w:rPr>
          <w:rStyle w:val="n0x87d3550x0x87c4c28"/>
          <w:lang w:val="de-CH"/>
        </w:rPr>
        <w:t>Vir. ill. 49,17f.</w:t>
      </w:r>
    </w:p>
  </w:footnote>
  <w:footnote w:id="45">
    <w:p w:rsidR="001C6554" w:rsidRPr="001111F8" w:rsidRDefault="001C6554" w:rsidP="001111F8">
      <w:pPr>
        <w:pStyle w:val="Funotentext"/>
        <w:tabs>
          <w:tab w:val="left" w:pos="567"/>
        </w:tabs>
        <w:ind w:left="567" w:hanging="567"/>
        <w:jc w:val="both"/>
        <w:rPr>
          <w:lang w:val="de-CH"/>
        </w:rPr>
      </w:pPr>
      <w:r w:rsidRPr="001111F8">
        <w:rPr>
          <w:rStyle w:val="Funotenzeichen"/>
        </w:rPr>
        <w:footnoteRef/>
      </w:r>
      <w:r w:rsidRPr="001111F8">
        <w:tab/>
        <w:t>Liv. 38,51,1f., bes. 2: „Seine Sinnesart und sein Wesen war zu groß und an eine glänzende Stellung gewöhnt, als dass er sich dazu hätte verstehen können, angeklagt zu sein und sich herabzulassen zu der Unterwürfigkeit der Leute, die sich vor Gericht verteidigen.“</w:t>
      </w:r>
    </w:p>
  </w:footnote>
  <w:footnote w:id="46">
    <w:p w:rsidR="001C6554" w:rsidRPr="00C81A5F" w:rsidRDefault="001C6554" w:rsidP="001222F5">
      <w:pPr>
        <w:pStyle w:val="Funotentext"/>
        <w:tabs>
          <w:tab w:val="left" w:pos="567"/>
        </w:tabs>
        <w:ind w:left="567" w:hanging="567"/>
        <w:jc w:val="both"/>
        <w:rPr>
          <w:lang w:val="de-CH"/>
        </w:rPr>
      </w:pPr>
      <w:r w:rsidRPr="00FE1271">
        <w:rPr>
          <w:rStyle w:val="Funotenzeichen"/>
        </w:rPr>
        <w:footnoteRef/>
      </w:r>
      <w:r w:rsidRPr="00905594">
        <w:rPr>
          <w:lang w:val="it-IT"/>
        </w:rPr>
        <w:tab/>
        <w:t xml:space="preserve">Liv. </w:t>
      </w:r>
      <w:r w:rsidRPr="00905594">
        <w:rPr>
          <w:rFonts w:eastAsiaTheme="minorHAnsi"/>
          <w:color w:val="000000"/>
          <w:lang w:val="it-IT"/>
        </w:rPr>
        <w:t xml:space="preserve">38,53,8: </w:t>
      </w:r>
      <w:r w:rsidRPr="00E93274">
        <w:rPr>
          <w:rStyle w:val="n0x87d3550x0x87c4c28"/>
          <w:i/>
          <w:lang w:val="la-Latn"/>
        </w:rPr>
        <w:t>silentium deinde de Africano fuit.</w:t>
      </w:r>
      <w:r w:rsidRPr="00E93274">
        <w:rPr>
          <w:i/>
          <w:lang w:val="la-Latn"/>
        </w:rPr>
        <w:t xml:space="preserve"> </w:t>
      </w:r>
      <w:r>
        <w:rPr>
          <w:rStyle w:val="n0x87d3550x0x87c4c28"/>
          <w:i/>
          <w:lang w:val="la-Latn"/>
        </w:rPr>
        <w:t>v</w:t>
      </w:r>
      <w:r w:rsidRPr="00E93274">
        <w:rPr>
          <w:rStyle w:val="n0x87d3550x0x87c4c28"/>
          <w:i/>
          <w:lang w:val="la-Latn"/>
        </w:rPr>
        <w:t>itam Literni egit sine desiderio urbis; morientem rure eo ipso loco sepelir</w:t>
      </w:r>
      <w:r>
        <w:rPr>
          <w:rStyle w:val="n0x87d3550x0x87c4c28"/>
          <w:i/>
          <w:lang w:val="la-Latn"/>
        </w:rPr>
        <w:t>i se iussisse ferunt monumentum</w:t>
      </w:r>
      <w:r w:rsidRPr="00E93274">
        <w:rPr>
          <w:rStyle w:val="n0x87d3550x0x87c4c28"/>
          <w:i/>
          <w:lang w:val="la-Latn"/>
        </w:rPr>
        <w:t xml:space="preserve">que ibi aedificari, </w:t>
      </w:r>
      <w:proofErr w:type="gramStart"/>
      <w:r w:rsidRPr="00E93274">
        <w:rPr>
          <w:rStyle w:val="n0x87d3550x0x87c4c28"/>
          <w:i/>
          <w:lang w:val="la-Latn"/>
        </w:rPr>
        <w:t>ne</w:t>
      </w:r>
      <w:proofErr w:type="gramEnd"/>
      <w:r w:rsidRPr="00E93274">
        <w:rPr>
          <w:rStyle w:val="n0x87d3550x0x87c4c28"/>
          <w:i/>
          <w:lang w:val="la-Latn"/>
        </w:rPr>
        <w:t xml:space="preserve"> funus sibi in ingrata patria fieret.</w:t>
      </w:r>
      <w:r w:rsidRPr="00905594">
        <w:rPr>
          <w:rStyle w:val="n0x87d3550x0x87c4c28"/>
          <w:lang w:val="it-IT"/>
        </w:rPr>
        <w:t xml:space="preserve"> </w:t>
      </w:r>
      <w:r>
        <w:rPr>
          <w:rStyle w:val="n0x87d3550x0x87c4c28"/>
          <w:lang w:val="it-IT"/>
        </w:rPr>
        <w:t>Siehe auch</w:t>
      </w:r>
      <w:r w:rsidRPr="00905594">
        <w:rPr>
          <w:rStyle w:val="n0x87d3550x0x87c4c28"/>
          <w:lang w:val="it-IT"/>
        </w:rPr>
        <w:t xml:space="preserve"> </w:t>
      </w:r>
      <w:proofErr w:type="gramStart"/>
      <w:r w:rsidRPr="00905594">
        <w:rPr>
          <w:rStyle w:val="n0x87d3550x0x87c4c28"/>
          <w:lang w:val="it-IT"/>
        </w:rPr>
        <w:t>Vir.</w:t>
      </w:r>
      <w:proofErr w:type="gramEnd"/>
      <w:r w:rsidRPr="00905594">
        <w:rPr>
          <w:rStyle w:val="n0x87d3550x0x87c4c28"/>
          <w:lang w:val="it-IT"/>
        </w:rPr>
        <w:t xml:space="preserve"> ill. 49,19: </w:t>
      </w:r>
      <w:r w:rsidRPr="00C81A5F">
        <w:rPr>
          <w:rStyle w:val="n0x87d3550x0x87c4c28"/>
          <w:i/>
          <w:lang w:val="la-Latn"/>
        </w:rPr>
        <w:t>inde in voluntarium exilium concess</w:t>
      </w:r>
      <w:r>
        <w:rPr>
          <w:rStyle w:val="n0x87d3550x0x87c4c28"/>
          <w:i/>
          <w:lang w:val="la-Latn"/>
        </w:rPr>
        <w:t xml:space="preserve">it, ubi reliquam egit aetatem. </w:t>
      </w:r>
      <w:r w:rsidRPr="00905594">
        <w:rPr>
          <w:rStyle w:val="n0x87d3550x0x87c4c28"/>
          <w:i/>
          <w:lang w:val="it-IT"/>
        </w:rPr>
        <w:t>m</w:t>
      </w:r>
      <w:r w:rsidRPr="00C81A5F">
        <w:rPr>
          <w:rStyle w:val="n0x87d3550x0x87c4c28"/>
          <w:i/>
          <w:lang w:val="la-Latn"/>
        </w:rPr>
        <w:t>oriens ab uxore petiit, ne corpus suum Romam referretur</w:t>
      </w:r>
      <w:r w:rsidRPr="00905594">
        <w:rPr>
          <w:rStyle w:val="n0x87d3550x0x87c4c28"/>
          <w:lang w:val="it-IT"/>
        </w:rPr>
        <w:t xml:space="preserve">. </w:t>
      </w:r>
      <w:r>
        <w:rPr>
          <w:rStyle w:val="n0x87d3550x0x87c4c28"/>
          <w:lang w:val="de-CH"/>
        </w:rPr>
        <w:t xml:space="preserve">S. ferner Sen. epist. 86; Val. Max. 2,10,2b; 5,3,2b; </w:t>
      </w:r>
      <w:r w:rsidRPr="00AA162B">
        <w:rPr>
          <w:color w:val="000000"/>
        </w:rPr>
        <w:t>Strabo 5,4,4</w:t>
      </w:r>
      <w:r>
        <w:rPr>
          <w:color w:val="000000"/>
        </w:rPr>
        <w:t>.</w:t>
      </w:r>
    </w:p>
  </w:footnote>
  <w:footnote w:id="47">
    <w:p w:rsidR="001C6554" w:rsidRPr="00AC3025" w:rsidRDefault="001C6554" w:rsidP="001222F5">
      <w:pPr>
        <w:pStyle w:val="Funotentext"/>
        <w:tabs>
          <w:tab w:val="left" w:pos="567"/>
        </w:tabs>
        <w:ind w:left="567" w:hanging="567"/>
        <w:jc w:val="both"/>
      </w:pPr>
      <w:r w:rsidRPr="00AC3025">
        <w:rPr>
          <w:rStyle w:val="Funotenzeichen"/>
        </w:rPr>
        <w:footnoteRef/>
      </w:r>
      <w:r w:rsidRPr="00AC3025">
        <w:tab/>
      </w:r>
      <w:r>
        <w:t xml:space="preserve">Vgl. dazu auch </w:t>
      </w:r>
      <w:r>
        <w:rPr>
          <w:color w:val="000000"/>
        </w:rPr>
        <w:t>Cass. Dio 19,63 mit Zon. 9,20.</w:t>
      </w:r>
    </w:p>
  </w:footnote>
  <w:footnote w:id="48">
    <w:p w:rsidR="001C6554" w:rsidRPr="000832F8" w:rsidRDefault="001C6554" w:rsidP="00B564B0">
      <w:pPr>
        <w:pStyle w:val="Funotentext"/>
        <w:tabs>
          <w:tab w:val="left" w:pos="567"/>
        </w:tabs>
        <w:ind w:left="567" w:hanging="567"/>
        <w:jc w:val="both"/>
        <w:rPr>
          <w:lang w:val="de-CH"/>
        </w:rPr>
      </w:pPr>
      <w:r>
        <w:rPr>
          <w:rStyle w:val="Funotenzeichen"/>
        </w:rPr>
        <w:footnoteRef/>
      </w:r>
      <w:r>
        <w:tab/>
        <w:t xml:space="preserve">Livius berichtet, dass Lucius Scipio die Abwesenheit seines Bruders zunächst mit Krankheit entschuldigt habe. Die Volkstribunen hätten jedoch den Vorwurf erhoben, Scipio erscheine aus Überheblichkeit nicht; und aus derselben Überheblichkeit heraus habe Scipio beim Prozessauftakt die Volkstribunen und die Volksversammlung verlassen sowie einen Triumph über das römische Volk gefeiert, begleitet von jenen, denen er das Recht, über ihn ihre Stimme abzugeben, und die Freiheit genommen hatte. An diesem Tag habe er zustande gebracht, dass man sich von den Volkstribunen auf das Kapitol absonderte (Liv. 38,53,3–8, bes. 3–5: </w:t>
      </w:r>
      <w:r>
        <w:rPr>
          <w:rStyle w:val="n0x87d3550x0x87c4c28"/>
          <w:i/>
          <w:lang w:val="la-Latn"/>
        </w:rPr>
        <w:t>ubi dies venit citari</w:t>
      </w:r>
      <w:r w:rsidRPr="007E764D">
        <w:rPr>
          <w:rStyle w:val="n0x87d3550x0x87c4c28"/>
          <w:i/>
          <w:lang w:val="la-Latn"/>
        </w:rPr>
        <w:t>que absens est coeptus, L. Scipio morbum causae esse cur abesset excusabat.</w:t>
      </w:r>
      <w:r w:rsidRPr="007E764D">
        <w:rPr>
          <w:rStyle w:val="n0x87d3550x0x87c4720"/>
          <w:i/>
          <w:lang w:val="la-Latn"/>
        </w:rPr>
        <w:t xml:space="preserve"> </w:t>
      </w:r>
      <w:r w:rsidRPr="007E764D">
        <w:rPr>
          <w:rStyle w:val="n0x87d3550x0x87c4c28"/>
          <w:i/>
          <w:lang w:val="la-Latn"/>
        </w:rPr>
        <w:t xml:space="preserve">quam excusationem cum tribuni qui diem dixerant non acciperent, et ab eadem superbia non </w:t>
      </w:r>
      <w:r>
        <w:rPr>
          <w:rStyle w:val="n0x87d3550x0x87c4c28"/>
          <w:i/>
          <w:lang w:val="la-Latn"/>
        </w:rPr>
        <w:t>v</w:t>
      </w:r>
      <w:r w:rsidRPr="007E764D">
        <w:rPr>
          <w:rStyle w:val="n0x87d3550x0x87c4c28"/>
          <w:i/>
          <w:lang w:val="la-Latn"/>
        </w:rPr>
        <w:t xml:space="preserve">enire ad causam dicendam arguerent qua iudicium et tribunos plebis et contionem reliquisset, et quibus ius sententiae de se dicendae et libertatem ademisset, iis comitatus, </w:t>
      </w:r>
      <w:r>
        <w:rPr>
          <w:rStyle w:val="n0x87d3550x0x87c4c28"/>
          <w:i/>
          <w:lang w:val="la-Latn"/>
        </w:rPr>
        <w:t>v</w:t>
      </w:r>
      <w:r w:rsidRPr="007E764D">
        <w:rPr>
          <w:rStyle w:val="n0x87d3550x0x87c4c28"/>
          <w:i/>
          <w:lang w:val="la-Latn"/>
        </w:rPr>
        <w:t>elut captos trahens, triumphum de po</w:t>
      </w:r>
      <w:r>
        <w:rPr>
          <w:rStyle w:val="n0x87d3550x0x87c4c28"/>
          <w:i/>
          <w:lang w:val="la-Latn"/>
        </w:rPr>
        <w:t>pulo Romano egisset secessionem</w:t>
      </w:r>
      <w:r w:rsidRPr="007E764D">
        <w:rPr>
          <w:rStyle w:val="n0x87d3550x0x87c4c28"/>
          <w:i/>
          <w:lang w:val="la-Latn"/>
        </w:rPr>
        <w:t>que eo die in Capitolium a tribunis plebis fecisset</w:t>
      </w:r>
      <w:r>
        <w:rPr>
          <w:rStyle w:val="n0x87d3550x0x87c4c28"/>
          <w:i/>
          <w:lang w:val="de-CH"/>
        </w:rPr>
        <w:t xml:space="preserve"> [...]</w:t>
      </w:r>
      <w:r w:rsidRPr="00C648DA">
        <w:rPr>
          <w:rStyle w:val="n0x87d3550x0x87c4c28"/>
          <w:lang w:val="de-CH"/>
        </w:rPr>
        <w:t>.)</w:t>
      </w:r>
      <w:r>
        <w:rPr>
          <w:rStyle w:val="n0x87d3550x0x87c4c28"/>
          <w:lang w:val="de-CH"/>
        </w:rPr>
        <w:t>.</w:t>
      </w:r>
    </w:p>
  </w:footnote>
  <w:footnote w:id="49">
    <w:p w:rsidR="001C6554" w:rsidRPr="00BA787B" w:rsidRDefault="001C6554" w:rsidP="00B564B0">
      <w:pPr>
        <w:pStyle w:val="Funotentext"/>
        <w:tabs>
          <w:tab w:val="left" w:pos="567"/>
        </w:tabs>
        <w:ind w:left="567" w:hanging="567"/>
        <w:jc w:val="both"/>
        <w:rPr>
          <w:lang w:val="de-CH"/>
        </w:rPr>
      </w:pPr>
      <w:r>
        <w:rPr>
          <w:rStyle w:val="Funotenzeichen"/>
        </w:rPr>
        <w:footnoteRef/>
      </w:r>
      <w:r w:rsidRPr="00BA787B">
        <w:rPr>
          <w:lang w:val="de-CH"/>
        </w:rPr>
        <w:tab/>
        <w:t>S. Liv 38,52,6f.; Cass. Dio 19,63 mit Zon. 9,20.</w:t>
      </w:r>
    </w:p>
  </w:footnote>
  <w:footnote w:id="50">
    <w:p w:rsidR="001C6554" w:rsidRPr="002A0467" w:rsidRDefault="001C6554" w:rsidP="00B564B0">
      <w:pPr>
        <w:pStyle w:val="Funotentext"/>
        <w:tabs>
          <w:tab w:val="left" w:pos="567"/>
        </w:tabs>
        <w:ind w:left="567" w:hanging="567"/>
        <w:jc w:val="both"/>
        <w:rPr>
          <w:lang w:val="de-CH"/>
        </w:rPr>
      </w:pPr>
      <w:r>
        <w:rPr>
          <w:rStyle w:val="Funotenzeichen"/>
        </w:rPr>
        <w:footnoteRef/>
      </w:r>
      <w:r w:rsidRPr="00BA787B">
        <w:rPr>
          <w:lang w:val="de-CH"/>
        </w:rPr>
        <w:tab/>
        <w:t xml:space="preserve">Cass. Dio 19,63 mit Zon. 9,20: </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ἐπεὶ</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ὅτι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γε</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οὐδὲν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ἠδίκουν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δηλοῦται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μὲν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καὶ</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τοῖς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εἰρημένοις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ἀπεδείχθη</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δὲ</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ἔτι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μᾶλλον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τῇ</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τε</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τοῦ</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Ἀσιατικοῦ</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δημεύσει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τῆς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οὐσίας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ἐν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ᾗ</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μηδὲν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πλέον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τῶν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προϋπαρχόντων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οἱ</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εὑρέθη</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καὶ</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τῇ</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τοῦ</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Ἀφρικανοῦ</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ἐς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Λίτερνον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ἀναχωρήσει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κἀνταῦθα</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μέχρι</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τῆς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τοῦ</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βίου</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τελευτῆς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ἀδείᾳ</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τὴν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μὲν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γὰρ</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πρώτην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ἀπήντησε</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νομίζων</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τῇ</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τῆς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ἀρετῆς</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ἀληθείᾳ</w:t>
      </w:r>
      <w:r w:rsidRPr="00BA787B">
        <w:rPr>
          <w:rStyle w:val="txt"/>
          <w:rFonts w:ascii="Times" w:eastAsiaTheme="minorHAnsi" w:hAnsi="Times" w:cs="Segoe UI"/>
          <w:sz w:val="18"/>
          <w:szCs w:val="18"/>
          <w:lang w:val="de-CH" w:eastAsia="en-US"/>
        </w:rPr>
        <w:t xml:space="preserve"> </w:t>
      </w:r>
      <w:r w:rsidRPr="00C46DE9">
        <w:rPr>
          <w:rStyle w:val="txt"/>
          <w:rFonts w:ascii="Times" w:eastAsiaTheme="minorHAnsi" w:hAnsi="Times" w:cs="Segoe UI"/>
          <w:sz w:val="18"/>
          <w:szCs w:val="18"/>
          <w:lang w:val="el-GR" w:eastAsia="en-US"/>
        </w:rPr>
        <w:t>περιέσεσθαι</w:t>
      </w:r>
      <w:r w:rsidRPr="00BA787B">
        <w:rPr>
          <w:rStyle w:val="txt"/>
          <w:rFonts w:ascii="Times" w:eastAsiaTheme="minorHAnsi" w:hAnsi="Times" w:cs="Segoe UI"/>
          <w:sz w:val="18"/>
          <w:szCs w:val="18"/>
          <w:lang w:val="de-CH" w:eastAsia="en-US"/>
        </w:rPr>
        <w:t>.</w:t>
      </w:r>
      <w:r w:rsidRPr="00BA787B">
        <w:rPr>
          <w:lang w:val="de-CH"/>
        </w:rPr>
        <w:t xml:space="preserve"> </w:t>
      </w:r>
      <w:r>
        <w:t>(„Denn dass sie [</w:t>
      </w:r>
      <w:r w:rsidRPr="003214D6">
        <w:rPr>
          <w:i/>
        </w:rPr>
        <w:t>die Scipionen</w:t>
      </w:r>
      <w:r>
        <w:t>] sich nichts hatten zuschulden kommen lassen, geht schon aus meinen Ausführungen hervor; dies erwies sich aber noch zwingender, als das Vermögen des Asiaticus beschlagnahmt wurde – dabei konnte keine Mehrung gegenüber dem ursprünglichen Bestand festgestellt werden – und als sich Africanus auf sein Gut bei Liternum zurückzog und hier bis zu seinem Tod lebte, ohne belästigt zu werden. Zuerst freilich hatte er sich dem Gericht gestellt, im Glauben, dass ihn seine wahrhafte Redlichkeit retten werde.“).</w:t>
      </w:r>
    </w:p>
  </w:footnote>
  <w:footnote w:id="51">
    <w:p w:rsidR="001C6554" w:rsidRPr="00B564B0" w:rsidRDefault="001C6554" w:rsidP="00B564B0">
      <w:pPr>
        <w:pStyle w:val="Funotentext"/>
        <w:tabs>
          <w:tab w:val="left" w:pos="567"/>
        </w:tabs>
        <w:ind w:left="567" w:hanging="567"/>
        <w:jc w:val="both"/>
        <w:rPr>
          <w:lang w:val="de-CH"/>
        </w:rPr>
      </w:pPr>
      <w:r>
        <w:rPr>
          <w:rStyle w:val="Funotenzeichen"/>
        </w:rPr>
        <w:footnoteRef/>
      </w:r>
      <w:r>
        <w:tab/>
        <w:t xml:space="preserve">So hatten die Petilii offenbar zunächst durchaus den Vorschlag gemacht, Scipio nach Liternum zu verfolgen. In einer Kampfrede lässt Livius die beiden Tribunen das Volk für dessen Mangel an Mut schelten: Noch vor 17 Jahren habe man Scipio, der damals über eine Flotte und über Legionen verfügt hatte, Volkstribunen und einen Ädil nach Sizilien hinterhergeschickt, damit er sich in Rom verantworte, während man es nun nicht wage, ihn als </w:t>
      </w:r>
      <w:r w:rsidRPr="005F5BC6">
        <w:rPr>
          <w:i/>
          <w:lang w:val="la-Latn"/>
        </w:rPr>
        <w:t>privatus</w:t>
      </w:r>
      <w:r>
        <w:t xml:space="preserve"> aus seinem Landgut herauszuholen, um ihn vor Gericht zu stellen. S. Liv. 38,52,7: </w:t>
      </w:r>
      <w:r w:rsidRPr="007E764D">
        <w:rPr>
          <w:rStyle w:val="n0x87d3550x0x87c4c28"/>
          <w:i/>
          <w:lang w:val="la-Latn"/>
        </w:rPr>
        <w:t>et tantum animorum in dies nobis decrescit</w:t>
      </w:r>
      <w:r>
        <w:rPr>
          <w:rStyle w:val="n0x87d3550x0x87c4c28"/>
          <w:i/>
          <w:lang w:val="la-Latn"/>
        </w:rPr>
        <w:t>,</w:t>
      </w:r>
      <w:r w:rsidRPr="007E764D">
        <w:rPr>
          <w:rStyle w:val="n0x87d3550x0x87c4c28"/>
          <w:i/>
          <w:lang w:val="la-Latn"/>
        </w:rPr>
        <w:t xml:space="preserve"> ut ad quem ante annos septemdecim exercitum et classem habentem </w:t>
      </w:r>
      <w:r>
        <w:rPr>
          <w:rStyle w:val="n0x87d3550x0x87c4c28"/>
          <w:i/>
          <w:lang w:val="la-Latn"/>
        </w:rPr>
        <w:t xml:space="preserve">tribunos plebis aedilemque </w:t>
      </w:r>
      <w:r w:rsidRPr="007E764D">
        <w:rPr>
          <w:rStyle w:val="n0x87d3550x0x87c4c28"/>
          <w:i/>
          <w:lang w:val="la-Latn"/>
        </w:rPr>
        <w:t xml:space="preserve">mittere in Siciliam ausi sumus, qui prenderent eum </w:t>
      </w:r>
      <w:r>
        <w:rPr>
          <w:rStyle w:val="n0x87d3550x0x87c4c28"/>
          <w:i/>
          <w:lang w:val="la-Latn"/>
        </w:rPr>
        <w:t>et Romam reducerent, ad eum priv</w:t>
      </w:r>
      <w:r w:rsidRPr="007E764D">
        <w:rPr>
          <w:rStyle w:val="n0x87d3550x0x87c4c28"/>
          <w:i/>
          <w:lang w:val="la-Latn"/>
        </w:rPr>
        <w:t xml:space="preserve">atum ex </w:t>
      </w:r>
      <w:r>
        <w:rPr>
          <w:rStyle w:val="n0x87d3550x0x87c4c28"/>
          <w:i/>
          <w:lang w:val="la-Latn"/>
        </w:rPr>
        <w:t>v</w:t>
      </w:r>
      <w:r w:rsidRPr="007E764D">
        <w:rPr>
          <w:rStyle w:val="n0x87d3550x0x87c4c28"/>
          <w:i/>
          <w:lang w:val="la-Latn"/>
        </w:rPr>
        <w:t>illa sua extrahendum ad causam dicendam mittere non audeamus</w:t>
      </w:r>
      <w:r w:rsidRPr="008032F5">
        <w:rPr>
          <w:rStyle w:val="n0x87d3550x0x87c4c28"/>
          <w:lang w:val="la-Latn"/>
        </w:rPr>
        <w:t>.</w:t>
      </w:r>
      <w:r>
        <w:rPr>
          <w:rStyle w:val="n0x87d3550x0x87c4c28"/>
          <w:i/>
          <w:lang w:val="de-CH"/>
        </w:rPr>
        <w:t xml:space="preserve"> </w:t>
      </w:r>
      <w:r>
        <w:t>Erst das Einschreiten des Volkstribunen Tib. Gracchus, der zu diesem Zeitpunkt mit Scipio verfeindet gewesen sei, sich jedoch für den verdienten Bürger eingesetzt habe, habe die Verfolgung verhindert (Liv. 38</w:t>
      </w:r>
      <w:proofErr w:type="gramStart"/>
      <w:r>
        <w:t>,52,8</w:t>
      </w:r>
      <w:proofErr w:type="gramEnd"/>
      <w:r>
        <w:t xml:space="preserve">–53,4; s. a. Val. Max. 4,2,3, der dies zum </w:t>
      </w:r>
      <w:r w:rsidRPr="005F5BC6">
        <w:rPr>
          <w:i/>
          <w:lang w:val="la-Latn"/>
        </w:rPr>
        <w:t>exemplum</w:t>
      </w:r>
      <w:r>
        <w:t xml:space="preserve"> erhebt; Vir. ill. 57,1, wo Gracchus allerdings Scipio Asiaticus, nicht Africanus beisteht).</w:t>
      </w:r>
    </w:p>
  </w:footnote>
  <w:footnote w:id="52">
    <w:p w:rsidR="001C6554" w:rsidRPr="00FB3D4D" w:rsidRDefault="001C6554" w:rsidP="00FB3D4D">
      <w:pPr>
        <w:pStyle w:val="Funotentext"/>
        <w:tabs>
          <w:tab w:val="left" w:pos="567"/>
        </w:tabs>
        <w:ind w:left="567" w:hanging="567"/>
        <w:jc w:val="both"/>
        <w:rPr>
          <w:lang w:val="de-CH"/>
        </w:rPr>
      </w:pPr>
      <w:r>
        <w:rPr>
          <w:rStyle w:val="Funotenzeichen"/>
        </w:rPr>
        <w:footnoteRef/>
      </w:r>
      <w:r>
        <w:tab/>
      </w:r>
      <w:r w:rsidRPr="003967D0">
        <w:t xml:space="preserve">Eine Zusammenstellung der wichtigsten Quellen bietet Kelly 2006, Nr. </w:t>
      </w:r>
      <w:r>
        <w:t xml:space="preserve">39. Zu den Ereignissen, die zu Ciceros Verbannung führten, und den Details seines Exils s. ferner ebd., 110–125, mit Hinweisen zur weiterführender Literatur. Zum Folgenden s. außerdem Cohen 2007; </w:t>
      </w:r>
      <w:r w:rsidRPr="00406284">
        <w:t>Kurczyk 2006, passim;</w:t>
      </w:r>
      <w:r>
        <w:t xml:space="preserve"> Narducci 1997; Robinson 1994.</w:t>
      </w:r>
    </w:p>
  </w:footnote>
  <w:footnote w:id="53">
    <w:p w:rsidR="001C6554" w:rsidRPr="00905594" w:rsidRDefault="001C6554" w:rsidP="00A33603">
      <w:pPr>
        <w:tabs>
          <w:tab w:val="left" w:pos="567"/>
        </w:tabs>
        <w:autoSpaceDE w:val="0"/>
        <w:autoSpaceDN w:val="0"/>
        <w:adjustRightInd w:val="0"/>
        <w:spacing w:after="0" w:line="240" w:lineRule="auto"/>
        <w:ind w:left="567" w:hanging="567"/>
        <w:jc w:val="both"/>
        <w:rPr>
          <w:rFonts w:ascii="Times New Roman" w:hAnsi="Times New Roman" w:cs="Times New Roman"/>
          <w:sz w:val="20"/>
          <w:szCs w:val="20"/>
          <w:lang w:val="en-US"/>
        </w:rPr>
      </w:pPr>
      <w:r w:rsidRPr="00A33603">
        <w:rPr>
          <w:rStyle w:val="Funotenzeichen"/>
          <w:rFonts w:ascii="Times New Roman" w:hAnsi="Times New Roman" w:cs="Times New Roman"/>
          <w:sz w:val="20"/>
          <w:szCs w:val="20"/>
          <w:lang w:val="de-DE"/>
        </w:rPr>
        <w:footnoteRef/>
      </w:r>
      <w:r w:rsidRPr="001C6554">
        <w:rPr>
          <w:rFonts w:ascii="Times New Roman" w:hAnsi="Times New Roman" w:cs="Times New Roman"/>
          <w:sz w:val="20"/>
          <w:szCs w:val="20"/>
          <w:lang w:val="en-US"/>
        </w:rPr>
        <w:tab/>
        <w:t xml:space="preserve">A. Robinsons </w:t>
      </w:r>
      <w:proofErr w:type="spellStart"/>
      <w:r w:rsidRPr="001C6554">
        <w:rPr>
          <w:rFonts w:ascii="Times New Roman" w:hAnsi="Times New Roman" w:cs="Times New Roman"/>
          <w:sz w:val="20"/>
          <w:szCs w:val="20"/>
          <w:lang w:val="en-US"/>
        </w:rPr>
        <w:t>Ausgangspunkt</w:t>
      </w:r>
      <w:proofErr w:type="spellEnd"/>
      <w:r w:rsidRPr="001C6554">
        <w:rPr>
          <w:rFonts w:ascii="Times New Roman" w:hAnsi="Times New Roman" w:cs="Times New Roman"/>
          <w:sz w:val="20"/>
          <w:szCs w:val="20"/>
          <w:lang w:val="en-US"/>
        </w:rPr>
        <w:t xml:space="preserve"> </w:t>
      </w:r>
      <w:proofErr w:type="spellStart"/>
      <w:proofErr w:type="gramStart"/>
      <w:r w:rsidRPr="001C6554">
        <w:rPr>
          <w:rFonts w:ascii="Times New Roman" w:hAnsi="Times New Roman" w:cs="Times New Roman"/>
          <w:sz w:val="20"/>
          <w:szCs w:val="20"/>
          <w:lang w:val="en-US"/>
        </w:rPr>
        <w:t>ist</w:t>
      </w:r>
      <w:proofErr w:type="spellEnd"/>
      <w:proofErr w:type="gramEnd"/>
      <w:r w:rsidRPr="001C6554">
        <w:rPr>
          <w:rFonts w:ascii="Times New Roman" w:hAnsi="Times New Roman" w:cs="Times New Roman"/>
          <w:sz w:val="20"/>
          <w:szCs w:val="20"/>
          <w:lang w:val="en-US"/>
        </w:rPr>
        <w:t xml:space="preserve"> die </w:t>
      </w:r>
      <w:proofErr w:type="spellStart"/>
      <w:r w:rsidRPr="001C6554">
        <w:rPr>
          <w:rFonts w:ascii="Times New Roman" w:hAnsi="Times New Roman" w:cs="Times New Roman"/>
          <w:sz w:val="20"/>
          <w:szCs w:val="20"/>
          <w:lang w:val="en-US"/>
        </w:rPr>
        <w:t>Beobachtung</w:t>
      </w:r>
      <w:proofErr w:type="spellEnd"/>
      <w:r w:rsidRPr="001C6554">
        <w:rPr>
          <w:rFonts w:ascii="Times New Roman" w:hAnsi="Times New Roman" w:cs="Times New Roman"/>
          <w:sz w:val="20"/>
          <w:szCs w:val="20"/>
          <w:lang w:val="en-US"/>
        </w:rPr>
        <w:t xml:space="preserve">, </w:t>
      </w:r>
      <w:proofErr w:type="spellStart"/>
      <w:r w:rsidRPr="001C6554">
        <w:rPr>
          <w:rFonts w:ascii="Times New Roman" w:hAnsi="Times New Roman" w:cs="Times New Roman"/>
          <w:sz w:val="20"/>
          <w:szCs w:val="20"/>
          <w:lang w:val="en-US"/>
        </w:rPr>
        <w:t>dass</w:t>
      </w:r>
      <w:proofErr w:type="spellEnd"/>
      <w:r w:rsidRPr="001C6554">
        <w:rPr>
          <w:rFonts w:ascii="Times New Roman" w:hAnsi="Times New Roman" w:cs="Times New Roman"/>
          <w:sz w:val="20"/>
          <w:szCs w:val="20"/>
          <w:lang w:val="en-US"/>
        </w:rPr>
        <w:t xml:space="preserve"> Cicero „a</w:t>
      </w:r>
      <w:r w:rsidRPr="001C6554">
        <w:rPr>
          <w:rFonts w:ascii="Times New Roman" w:hAnsi="Times New Roman" w:cs="Times New Roman"/>
          <w:color w:val="000000"/>
          <w:sz w:val="20"/>
          <w:szCs w:val="20"/>
          <w:lang w:val="en-US"/>
        </w:rPr>
        <w:t xml:space="preserve">lthough [he] mentions his banishment many times in his extant writings, he never refers to it as an exile, even in his private letters. </w:t>
      </w:r>
      <w:r w:rsidRPr="005A0746">
        <w:rPr>
          <w:rFonts w:ascii="Times New Roman" w:hAnsi="Times New Roman" w:cs="Times New Roman"/>
          <w:color w:val="000000"/>
          <w:sz w:val="20"/>
          <w:szCs w:val="20"/>
          <w:lang w:val="en-GB"/>
        </w:rPr>
        <w:t xml:space="preserve">He uses the words </w:t>
      </w:r>
      <w:r w:rsidRPr="005A0746">
        <w:rPr>
          <w:rFonts w:ascii="Times New Roman" w:hAnsi="Times New Roman" w:cs="Times New Roman"/>
          <w:i/>
          <w:color w:val="000000"/>
          <w:sz w:val="20"/>
          <w:szCs w:val="20"/>
          <w:lang w:val="la-Latn"/>
        </w:rPr>
        <w:t>exsilium</w:t>
      </w:r>
      <w:r w:rsidRPr="005A0746">
        <w:rPr>
          <w:rFonts w:ascii="Times New Roman" w:hAnsi="Times New Roman" w:cs="Times New Roman"/>
          <w:color w:val="000000"/>
          <w:sz w:val="20"/>
          <w:szCs w:val="20"/>
          <w:lang w:val="en-GB"/>
        </w:rPr>
        <w:t xml:space="preserve">, </w:t>
      </w:r>
      <w:r w:rsidRPr="005A0746">
        <w:rPr>
          <w:rFonts w:ascii="Times New Roman" w:hAnsi="Times New Roman" w:cs="Times New Roman"/>
          <w:i/>
          <w:color w:val="000000"/>
          <w:sz w:val="20"/>
          <w:szCs w:val="20"/>
          <w:lang w:val="la-Latn"/>
        </w:rPr>
        <w:t>exsul</w:t>
      </w:r>
      <w:r w:rsidRPr="005A0746">
        <w:rPr>
          <w:rFonts w:ascii="Times New Roman" w:hAnsi="Times New Roman" w:cs="Times New Roman"/>
          <w:color w:val="000000"/>
          <w:sz w:val="20"/>
          <w:szCs w:val="20"/>
          <w:lang w:val="en-GB"/>
        </w:rPr>
        <w:t xml:space="preserve"> and </w:t>
      </w:r>
      <w:r w:rsidRPr="005A0746">
        <w:rPr>
          <w:rFonts w:ascii="Times New Roman" w:hAnsi="Times New Roman" w:cs="Times New Roman"/>
          <w:i/>
          <w:color w:val="000000"/>
          <w:sz w:val="20"/>
          <w:szCs w:val="20"/>
          <w:lang w:val="la-Latn"/>
        </w:rPr>
        <w:t>exsulo</w:t>
      </w:r>
      <w:r w:rsidRPr="005A0746">
        <w:rPr>
          <w:rFonts w:ascii="Times New Roman" w:hAnsi="Times New Roman" w:cs="Times New Roman"/>
          <w:color w:val="000000"/>
          <w:sz w:val="20"/>
          <w:szCs w:val="20"/>
          <w:lang w:val="en-GB"/>
        </w:rPr>
        <w:t xml:space="preserve"> frequently in other contexts, but he invariably avoids them when speaking of himself [...]</w:t>
      </w:r>
      <w:proofErr w:type="gramStart"/>
      <w:r w:rsidRPr="00A33603">
        <w:rPr>
          <w:rFonts w:ascii="Times New Roman" w:hAnsi="Times New Roman" w:cs="Times New Roman"/>
          <w:color w:val="000000"/>
          <w:sz w:val="20"/>
          <w:szCs w:val="20"/>
          <w:lang w:val="en-GB"/>
        </w:rPr>
        <w:t>.</w:t>
      </w:r>
      <w:r w:rsidRPr="00B77CC8">
        <w:rPr>
          <w:rFonts w:ascii="Times New Roman" w:hAnsi="Times New Roman" w:cs="Times New Roman"/>
          <w:color w:val="000000"/>
          <w:sz w:val="20"/>
          <w:szCs w:val="20"/>
          <w:lang w:val="en-US"/>
        </w:rPr>
        <w:t>“</w:t>
      </w:r>
      <w:proofErr w:type="gramEnd"/>
      <w:r w:rsidRPr="00B77CC8">
        <w:rPr>
          <w:rFonts w:ascii="Times New Roman" w:hAnsi="Times New Roman" w:cs="Times New Roman"/>
          <w:color w:val="000000"/>
          <w:sz w:val="20"/>
          <w:szCs w:val="20"/>
          <w:lang w:val="en-US"/>
        </w:rPr>
        <w:t xml:space="preserve"> </w:t>
      </w:r>
      <w:r w:rsidRPr="00430660">
        <w:rPr>
          <w:rFonts w:ascii="Times New Roman" w:hAnsi="Times New Roman" w:cs="Times New Roman"/>
          <w:color w:val="000000"/>
          <w:sz w:val="20"/>
          <w:szCs w:val="20"/>
          <w:lang w:val="en-US"/>
        </w:rPr>
        <w:t>Der</w:t>
      </w:r>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Autor</w:t>
      </w:r>
      <w:proofErr w:type="spellEnd"/>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geht</w:t>
      </w:r>
      <w:proofErr w:type="spellEnd"/>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daher</w:t>
      </w:r>
      <w:proofErr w:type="spellEnd"/>
      <w:r w:rsidRPr="00430660">
        <w:rPr>
          <w:rFonts w:ascii="Times New Roman" w:hAnsi="Times New Roman" w:cs="Times New Roman"/>
          <w:color w:val="000000"/>
          <w:sz w:val="20"/>
          <w:szCs w:val="20"/>
          <w:lang w:val="en-US"/>
        </w:rPr>
        <w:t xml:space="preserve"> der</w:t>
      </w:r>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Frage</w:t>
      </w:r>
      <w:proofErr w:type="spellEnd"/>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nach</w:t>
      </w:r>
      <w:proofErr w:type="spellEnd"/>
      <w:r w:rsidRPr="00430660">
        <w:rPr>
          <w:rFonts w:ascii="Times New Roman" w:hAnsi="Times New Roman" w:cs="Times New Roman"/>
          <w:color w:val="000000"/>
          <w:sz w:val="20"/>
          <w:szCs w:val="20"/>
          <w:lang w:val="en-US"/>
        </w:rPr>
        <w:t>,</w:t>
      </w:r>
      <w:r w:rsidRPr="00C5261A">
        <w:rPr>
          <w:rFonts w:ascii="Times New Roman" w:hAnsi="Times New Roman" w:cs="Times New Roman"/>
          <w:color w:val="000000"/>
          <w:sz w:val="20"/>
          <w:szCs w:val="20"/>
          <w:lang w:val="en-US"/>
        </w:rPr>
        <w:t xml:space="preserve"> mit </w:t>
      </w:r>
      <w:proofErr w:type="spellStart"/>
      <w:r w:rsidRPr="00C5261A">
        <w:rPr>
          <w:rFonts w:ascii="Times New Roman" w:hAnsi="Times New Roman" w:cs="Times New Roman"/>
          <w:color w:val="000000"/>
          <w:sz w:val="20"/>
          <w:szCs w:val="20"/>
          <w:lang w:val="en-US"/>
        </w:rPr>
        <w:t>welchen</w:t>
      </w:r>
      <w:proofErr w:type="spellEnd"/>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Begriffen</w:t>
      </w:r>
      <w:proofErr w:type="spellEnd"/>
      <w:r w:rsidRPr="00430660">
        <w:rPr>
          <w:rFonts w:ascii="Times New Roman" w:hAnsi="Times New Roman" w:cs="Times New Roman"/>
          <w:color w:val="000000"/>
          <w:sz w:val="20"/>
          <w:szCs w:val="20"/>
          <w:lang w:val="en-US"/>
        </w:rPr>
        <w:t xml:space="preserve"> Cicero</w:t>
      </w:r>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diese</w:t>
      </w:r>
      <w:proofErr w:type="spellEnd"/>
      <w:r w:rsidRPr="00430660">
        <w:rPr>
          <w:rFonts w:ascii="Times New Roman" w:hAnsi="Times New Roman" w:cs="Times New Roman"/>
          <w:color w:val="000000"/>
          <w:sz w:val="20"/>
          <w:szCs w:val="20"/>
          <w:lang w:val="en-US"/>
        </w:rPr>
        <w:t xml:space="preserve"> Episode</w:t>
      </w:r>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beschrieb</w:t>
      </w:r>
      <w:proofErr w:type="spellEnd"/>
      <w:r w:rsidRPr="00430660">
        <w:rPr>
          <w:rFonts w:ascii="Times New Roman" w:hAnsi="Times New Roman" w:cs="Times New Roman"/>
          <w:color w:val="000000"/>
          <w:sz w:val="20"/>
          <w:szCs w:val="20"/>
          <w:lang w:val="en-US"/>
        </w:rPr>
        <w:t>,</w:t>
      </w:r>
      <w:r w:rsidRPr="00C5261A">
        <w:rPr>
          <w:rFonts w:ascii="Times New Roman" w:hAnsi="Times New Roman" w:cs="Times New Roman"/>
          <w:color w:val="000000"/>
          <w:sz w:val="20"/>
          <w:szCs w:val="20"/>
          <w:lang w:val="en-US"/>
        </w:rPr>
        <w:t xml:space="preserve"> </w:t>
      </w:r>
      <w:proofErr w:type="spellStart"/>
      <w:r w:rsidRPr="00C5261A">
        <w:rPr>
          <w:rFonts w:ascii="Times New Roman" w:hAnsi="Times New Roman" w:cs="Times New Roman"/>
          <w:color w:val="000000"/>
          <w:sz w:val="20"/>
          <w:szCs w:val="20"/>
          <w:lang w:val="en-US"/>
        </w:rPr>
        <w:t>denn</w:t>
      </w:r>
      <w:proofErr w:type="spellEnd"/>
      <w:r w:rsidRPr="00430660">
        <w:rPr>
          <w:rFonts w:ascii="Times New Roman" w:hAnsi="Times New Roman" w:cs="Times New Roman"/>
          <w:color w:val="000000"/>
          <w:sz w:val="20"/>
          <w:szCs w:val="20"/>
          <w:lang w:val="en-US"/>
        </w:rPr>
        <w:t>:</w:t>
      </w:r>
      <w:r w:rsidRPr="00B77CC8">
        <w:rPr>
          <w:rFonts w:ascii="Times New Roman" w:hAnsi="Times New Roman" w:cs="Times New Roman"/>
          <w:color w:val="000000"/>
          <w:sz w:val="20"/>
          <w:szCs w:val="20"/>
          <w:lang w:val="en-US"/>
        </w:rPr>
        <w:t xml:space="preserve"> „</w:t>
      </w:r>
      <w:r w:rsidRPr="00A33603">
        <w:rPr>
          <w:rFonts w:ascii="Times New Roman" w:hAnsi="Times New Roman" w:cs="Times New Roman"/>
          <w:color w:val="000000"/>
          <w:sz w:val="20"/>
          <w:szCs w:val="20"/>
          <w:lang w:val="en-GB"/>
        </w:rPr>
        <w:t>A study of the orator’s references to his banishment not only confirms that he avoided the word exile in reference to himself, but also indicates how he wanted his listeners and readers to regard this crucial episode in his life.</w:t>
      </w:r>
      <w:r w:rsidRPr="00B77CC8">
        <w:rPr>
          <w:rFonts w:ascii="Times New Roman" w:hAnsi="Times New Roman" w:cs="Times New Roman"/>
          <w:color w:val="000000"/>
          <w:sz w:val="20"/>
          <w:szCs w:val="20"/>
          <w:lang w:val="en-US"/>
        </w:rPr>
        <w:t xml:space="preserve">“ </w:t>
      </w:r>
      <w:r w:rsidRPr="00A33603">
        <w:rPr>
          <w:rFonts w:ascii="Times New Roman" w:hAnsi="Times New Roman" w:cs="Times New Roman"/>
          <w:color w:val="000000"/>
          <w:sz w:val="20"/>
          <w:szCs w:val="20"/>
          <w:lang w:val="de-DE"/>
        </w:rPr>
        <w:t>(S. Robinson 1994, 475f. mit den Zitaten.)</w:t>
      </w:r>
      <w:r w:rsidRPr="00A33603">
        <w:rPr>
          <w:rFonts w:ascii="Times New Roman" w:hAnsi="Times New Roman" w:cs="Times New Roman"/>
          <w:color w:val="000000"/>
          <w:sz w:val="20"/>
          <w:szCs w:val="20"/>
        </w:rPr>
        <w:t xml:space="preserve"> </w:t>
      </w:r>
      <w:r w:rsidRPr="00A33603">
        <w:rPr>
          <w:rFonts w:ascii="Times New Roman" w:hAnsi="Times New Roman" w:cs="Times New Roman"/>
          <w:color w:val="000000"/>
          <w:sz w:val="20"/>
          <w:szCs w:val="20"/>
          <w:lang w:val="de-DE"/>
        </w:rPr>
        <w:t>Er kann zeigen, dass Cicero seine Verbannung</w:t>
      </w:r>
      <w:r>
        <w:rPr>
          <w:rFonts w:ascii="Times New Roman" w:hAnsi="Times New Roman" w:cs="Times New Roman"/>
          <w:color w:val="000000"/>
          <w:sz w:val="20"/>
          <w:szCs w:val="20"/>
          <w:lang w:val="de-DE"/>
        </w:rPr>
        <w:t xml:space="preserve"> </w:t>
      </w:r>
      <w:r w:rsidRPr="00C5261A">
        <w:rPr>
          <w:rFonts w:ascii="Times New Roman" w:hAnsi="Times New Roman" w:cs="Times New Roman"/>
          <w:color w:val="000000"/>
          <w:sz w:val="20"/>
          <w:szCs w:val="20"/>
          <w:lang w:val="de-DE"/>
        </w:rPr>
        <w:t>„</w:t>
      </w:r>
      <w:proofErr w:type="spellStart"/>
      <w:r w:rsidRPr="00C5261A">
        <w:rPr>
          <w:rFonts w:ascii="Times New Roman" w:hAnsi="Times New Roman" w:cs="Times New Roman"/>
          <w:color w:val="000000"/>
          <w:sz w:val="20"/>
          <w:szCs w:val="20"/>
          <w:lang w:val="de-DE"/>
        </w:rPr>
        <w:t>as</w:t>
      </w:r>
      <w:proofErr w:type="spellEnd"/>
      <w:r w:rsidRPr="00430660">
        <w:rPr>
          <w:rFonts w:ascii="Times New Roman" w:hAnsi="Times New Roman" w:cs="Times New Roman"/>
          <w:color w:val="000000"/>
          <w:sz w:val="20"/>
          <w:szCs w:val="20"/>
        </w:rPr>
        <w:t xml:space="preserve"> an </w:t>
      </w:r>
      <w:proofErr w:type="spellStart"/>
      <w:r w:rsidRPr="00430660">
        <w:rPr>
          <w:rFonts w:ascii="Times New Roman" w:hAnsi="Times New Roman" w:cs="Times New Roman"/>
          <w:color w:val="000000"/>
          <w:sz w:val="20"/>
          <w:szCs w:val="20"/>
        </w:rPr>
        <w:t>act</w:t>
      </w:r>
      <w:proofErr w:type="spellEnd"/>
      <w:r w:rsidRPr="00430660">
        <w:rPr>
          <w:rFonts w:ascii="Times New Roman" w:hAnsi="Times New Roman" w:cs="Times New Roman"/>
          <w:color w:val="000000"/>
          <w:sz w:val="20"/>
          <w:szCs w:val="20"/>
        </w:rPr>
        <w:t xml:space="preserve"> of </w:t>
      </w:r>
      <w:proofErr w:type="spellStart"/>
      <w:r w:rsidRPr="00430660">
        <w:rPr>
          <w:rFonts w:ascii="Times New Roman" w:hAnsi="Times New Roman" w:cs="Times New Roman"/>
          <w:color w:val="000000"/>
          <w:sz w:val="20"/>
          <w:szCs w:val="20"/>
        </w:rPr>
        <w:t>lawless</w:t>
      </w:r>
      <w:proofErr w:type="spellEnd"/>
      <w:r w:rsidRPr="00430660">
        <w:rPr>
          <w:rFonts w:ascii="Times New Roman" w:hAnsi="Times New Roman" w:cs="Times New Roman"/>
          <w:color w:val="000000"/>
          <w:sz w:val="20"/>
          <w:szCs w:val="20"/>
        </w:rPr>
        <w:t xml:space="preserve"> </w:t>
      </w:r>
      <w:proofErr w:type="spellStart"/>
      <w:r w:rsidRPr="00430660">
        <w:rPr>
          <w:rFonts w:ascii="Times New Roman" w:hAnsi="Times New Roman" w:cs="Times New Roman"/>
          <w:color w:val="000000"/>
          <w:sz w:val="20"/>
          <w:szCs w:val="20"/>
        </w:rPr>
        <w:t>aggression</w:t>
      </w:r>
      <w:proofErr w:type="spellEnd"/>
      <w:r w:rsidRPr="00430660">
        <w:rPr>
          <w:rFonts w:ascii="Times New Roman" w:hAnsi="Times New Roman" w:cs="Times New Roman"/>
          <w:color w:val="000000"/>
          <w:sz w:val="20"/>
          <w:szCs w:val="20"/>
        </w:rPr>
        <w:t xml:space="preserve"> on the </w:t>
      </w:r>
      <w:proofErr w:type="spellStart"/>
      <w:r w:rsidRPr="00430660">
        <w:rPr>
          <w:rFonts w:ascii="Times New Roman" w:hAnsi="Times New Roman" w:cs="Times New Roman"/>
          <w:color w:val="000000"/>
          <w:sz w:val="20"/>
          <w:szCs w:val="20"/>
        </w:rPr>
        <w:t>part</w:t>
      </w:r>
      <w:proofErr w:type="spellEnd"/>
      <w:r w:rsidRPr="00430660">
        <w:rPr>
          <w:rFonts w:ascii="Times New Roman" w:hAnsi="Times New Roman" w:cs="Times New Roman"/>
          <w:color w:val="000000"/>
          <w:sz w:val="20"/>
          <w:szCs w:val="20"/>
        </w:rPr>
        <w:t xml:space="preserve"> of </w:t>
      </w:r>
      <w:proofErr w:type="spellStart"/>
      <w:r w:rsidRPr="00430660">
        <w:rPr>
          <w:rFonts w:ascii="Times New Roman" w:hAnsi="Times New Roman" w:cs="Times New Roman"/>
          <w:color w:val="000000"/>
          <w:sz w:val="20"/>
          <w:szCs w:val="20"/>
        </w:rPr>
        <w:t>his</w:t>
      </w:r>
      <w:proofErr w:type="spellEnd"/>
      <w:r w:rsidRPr="00430660">
        <w:rPr>
          <w:rFonts w:ascii="Times New Roman" w:hAnsi="Times New Roman" w:cs="Times New Roman"/>
          <w:color w:val="000000"/>
          <w:sz w:val="20"/>
          <w:szCs w:val="20"/>
        </w:rPr>
        <w:t xml:space="preserve"> </w:t>
      </w:r>
      <w:proofErr w:type="spellStart"/>
      <w:r w:rsidRPr="00430660">
        <w:rPr>
          <w:rFonts w:ascii="Times New Roman" w:hAnsi="Times New Roman" w:cs="Times New Roman"/>
          <w:color w:val="000000"/>
          <w:sz w:val="20"/>
          <w:szCs w:val="20"/>
        </w:rPr>
        <w:t>enemies</w:t>
      </w:r>
      <w:proofErr w:type="spellEnd"/>
      <w:r w:rsidRPr="00430660">
        <w:rPr>
          <w:rFonts w:ascii="Times New Roman" w:hAnsi="Times New Roman" w:cs="Times New Roman"/>
          <w:color w:val="000000"/>
          <w:sz w:val="20"/>
          <w:szCs w:val="20"/>
        </w:rPr>
        <w:t xml:space="preserve">, and </w:t>
      </w:r>
      <w:proofErr w:type="spellStart"/>
      <w:r w:rsidRPr="00430660">
        <w:rPr>
          <w:rFonts w:ascii="Times New Roman" w:hAnsi="Times New Roman" w:cs="Times New Roman"/>
          <w:color w:val="000000"/>
          <w:sz w:val="20"/>
          <w:szCs w:val="20"/>
        </w:rPr>
        <w:t>as</w:t>
      </w:r>
      <w:proofErr w:type="spellEnd"/>
      <w:r w:rsidRPr="00430660">
        <w:rPr>
          <w:rFonts w:ascii="Times New Roman" w:hAnsi="Times New Roman" w:cs="Times New Roman"/>
          <w:color w:val="000000"/>
          <w:sz w:val="20"/>
          <w:szCs w:val="20"/>
        </w:rPr>
        <w:t xml:space="preserve"> a non-</w:t>
      </w:r>
      <w:proofErr w:type="spellStart"/>
      <w:r w:rsidRPr="00430660">
        <w:rPr>
          <w:rFonts w:ascii="Times New Roman" w:hAnsi="Times New Roman" w:cs="Times New Roman"/>
          <w:color w:val="000000"/>
          <w:sz w:val="20"/>
          <w:szCs w:val="20"/>
        </w:rPr>
        <w:t>violent</w:t>
      </w:r>
      <w:proofErr w:type="spellEnd"/>
      <w:r w:rsidRPr="00430660">
        <w:rPr>
          <w:rFonts w:ascii="Times New Roman" w:hAnsi="Times New Roman" w:cs="Times New Roman"/>
          <w:color w:val="000000"/>
          <w:sz w:val="20"/>
          <w:szCs w:val="20"/>
        </w:rPr>
        <w:t xml:space="preserve"> </w:t>
      </w:r>
      <w:proofErr w:type="spellStart"/>
      <w:r w:rsidRPr="00430660">
        <w:rPr>
          <w:rFonts w:ascii="Times New Roman" w:hAnsi="Times New Roman" w:cs="Times New Roman"/>
          <w:color w:val="000000"/>
          <w:sz w:val="20"/>
          <w:szCs w:val="20"/>
        </w:rPr>
        <w:t>response</w:t>
      </w:r>
      <w:proofErr w:type="spellEnd"/>
      <w:r w:rsidRPr="00430660">
        <w:rPr>
          <w:rFonts w:ascii="Times New Roman" w:hAnsi="Times New Roman" w:cs="Times New Roman"/>
          <w:color w:val="000000"/>
          <w:sz w:val="20"/>
          <w:szCs w:val="20"/>
        </w:rPr>
        <w:t xml:space="preserve"> on </w:t>
      </w:r>
      <w:proofErr w:type="spellStart"/>
      <w:r w:rsidRPr="00430660">
        <w:rPr>
          <w:rFonts w:ascii="Times New Roman" w:hAnsi="Times New Roman" w:cs="Times New Roman"/>
          <w:color w:val="000000"/>
          <w:sz w:val="20"/>
          <w:szCs w:val="20"/>
        </w:rPr>
        <w:t>his</w:t>
      </w:r>
      <w:proofErr w:type="spellEnd"/>
      <w:r w:rsidRPr="00430660">
        <w:rPr>
          <w:rFonts w:ascii="Times New Roman" w:hAnsi="Times New Roman" w:cs="Times New Roman"/>
          <w:color w:val="000000"/>
          <w:sz w:val="20"/>
          <w:szCs w:val="20"/>
        </w:rPr>
        <w:t xml:space="preserve"> </w:t>
      </w:r>
      <w:proofErr w:type="spellStart"/>
      <w:r w:rsidRPr="00430660">
        <w:rPr>
          <w:rFonts w:ascii="Times New Roman" w:hAnsi="Times New Roman" w:cs="Times New Roman"/>
          <w:color w:val="000000"/>
          <w:sz w:val="20"/>
          <w:szCs w:val="20"/>
        </w:rPr>
        <w:t>own</w:t>
      </w:r>
      <w:proofErr w:type="spellEnd"/>
      <w:r w:rsidRPr="00430660">
        <w:rPr>
          <w:rFonts w:ascii="Times New Roman" w:hAnsi="Times New Roman" w:cs="Times New Roman"/>
          <w:color w:val="000000"/>
          <w:sz w:val="20"/>
          <w:szCs w:val="20"/>
        </w:rPr>
        <w:t xml:space="preserve"> </w:t>
      </w:r>
      <w:proofErr w:type="spellStart"/>
      <w:r w:rsidRPr="00430660">
        <w:rPr>
          <w:rFonts w:ascii="Times New Roman" w:hAnsi="Times New Roman" w:cs="Times New Roman"/>
          <w:color w:val="000000"/>
          <w:sz w:val="20"/>
          <w:szCs w:val="20"/>
        </w:rPr>
        <w:t>part</w:t>
      </w:r>
      <w:proofErr w:type="spellEnd"/>
      <w:r w:rsidRPr="00A33603">
        <w:rPr>
          <w:rFonts w:ascii="Times New Roman" w:hAnsi="Times New Roman" w:cs="Times New Roman"/>
          <w:color w:val="000000"/>
          <w:sz w:val="20"/>
          <w:szCs w:val="20"/>
        </w:rPr>
        <w:t>“</w:t>
      </w:r>
      <w:r w:rsidRPr="00A33603">
        <w:rPr>
          <w:rFonts w:ascii="Times New Roman" w:hAnsi="Times New Roman" w:cs="Times New Roman"/>
          <w:color w:val="000000"/>
          <w:sz w:val="20"/>
          <w:szCs w:val="20"/>
          <w:lang w:val="de-DE"/>
        </w:rPr>
        <w:t xml:space="preserve"> </w:t>
      </w:r>
      <w:r>
        <w:rPr>
          <w:rFonts w:ascii="Times New Roman" w:hAnsi="Times New Roman" w:cs="Times New Roman"/>
          <w:color w:val="000000"/>
          <w:sz w:val="20"/>
          <w:szCs w:val="20"/>
          <w:lang w:val="de-DE"/>
        </w:rPr>
        <w:t>verstanden wissen wollte und</w:t>
      </w:r>
      <w:r w:rsidRPr="00A33603">
        <w:rPr>
          <w:rFonts w:ascii="Times New Roman" w:hAnsi="Times New Roman" w:cs="Times New Roman"/>
          <w:color w:val="000000"/>
          <w:sz w:val="20"/>
          <w:szCs w:val="20"/>
          <w:lang w:val="de-DE"/>
        </w:rPr>
        <w:t xml:space="preserve"> </w:t>
      </w:r>
      <w:r>
        <w:rPr>
          <w:rFonts w:ascii="Times New Roman" w:hAnsi="Times New Roman" w:cs="Times New Roman"/>
          <w:color w:val="000000"/>
          <w:sz w:val="20"/>
          <w:szCs w:val="20"/>
          <w:lang w:val="de-DE"/>
        </w:rPr>
        <w:t xml:space="preserve">geht davon aus, dass dies </w:t>
      </w:r>
      <w:r w:rsidRPr="00A33603">
        <w:rPr>
          <w:rFonts w:ascii="Times New Roman" w:hAnsi="Times New Roman" w:cs="Times New Roman"/>
          <w:color w:val="000000"/>
          <w:sz w:val="20"/>
          <w:szCs w:val="20"/>
          <w:lang w:val="de-DE"/>
        </w:rPr>
        <w:t>Ciceros Antwort auf den Vorwurf</w:t>
      </w:r>
      <w:r>
        <w:rPr>
          <w:rFonts w:ascii="Times New Roman" w:hAnsi="Times New Roman" w:cs="Times New Roman"/>
          <w:color w:val="000000"/>
          <w:sz w:val="20"/>
          <w:szCs w:val="20"/>
          <w:lang w:val="de-DE"/>
        </w:rPr>
        <w:t xml:space="preserve"> darstellt</w:t>
      </w:r>
      <w:r w:rsidRPr="00A33603">
        <w:rPr>
          <w:rFonts w:ascii="Times New Roman" w:hAnsi="Times New Roman" w:cs="Times New Roman"/>
          <w:color w:val="000000"/>
          <w:sz w:val="20"/>
          <w:szCs w:val="20"/>
          <w:lang w:val="de-DE"/>
        </w:rPr>
        <w:t xml:space="preserve">, </w:t>
      </w:r>
      <w:r w:rsidRPr="00A33603">
        <w:rPr>
          <w:rFonts w:ascii="Times New Roman" w:hAnsi="Times New Roman" w:cs="Times New Roman"/>
          <w:color w:val="000000"/>
          <w:sz w:val="20"/>
          <w:szCs w:val="20"/>
        </w:rPr>
        <w:t xml:space="preserve">er </w:t>
      </w:r>
      <w:r w:rsidRPr="00A33603">
        <w:rPr>
          <w:rFonts w:ascii="Times New Roman" w:hAnsi="Times New Roman" w:cs="Times New Roman"/>
          <w:color w:val="000000"/>
          <w:sz w:val="20"/>
          <w:szCs w:val="20"/>
          <w:lang w:val="de-DE"/>
        </w:rPr>
        <w:t>sei feige geflüchtet</w:t>
      </w:r>
      <w:r>
        <w:rPr>
          <w:rFonts w:ascii="Times New Roman" w:hAnsi="Times New Roman" w:cs="Times New Roman"/>
          <w:color w:val="000000"/>
          <w:sz w:val="20"/>
          <w:szCs w:val="20"/>
          <w:lang w:val="de-DE"/>
        </w:rPr>
        <w:t xml:space="preserve"> (ebd., 478). </w:t>
      </w:r>
      <w:r w:rsidRPr="005A0746">
        <w:rPr>
          <w:rFonts w:ascii="Times New Roman" w:hAnsi="Times New Roman" w:cs="Times New Roman"/>
          <w:color w:val="000000"/>
          <w:sz w:val="20"/>
          <w:szCs w:val="20"/>
          <w:lang w:val="de-DE"/>
        </w:rPr>
        <w:t xml:space="preserve">Zum Thema </w:t>
      </w:r>
      <w:r>
        <w:rPr>
          <w:rFonts w:ascii="Times New Roman" w:hAnsi="Times New Roman" w:cs="Times New Roman"/>
          <w:color w:val="000000"/>
          <w:sz w:val="20"/>
          <w:szCs w:val="20"/>
          <w:lang w:val="de-DE"/>
        </w:rPr>
        <w:t>s. a.</w:t>
      </w:r>
      <w:r w:rsidRPr="005A0746">
        <w:rPr>
          <w:rFonts w:ascii="Times New Roman" w:hAnsi="Times New Roman" w:cs="Times New Roman"/>
          <w:color w:val="000000"/>
          <w:sz w:val="20"/>
          <w:szCs w:val="20"/>
          <w:lang w:val="de-DE"/>
        </w:rPr>
        <w:t xml:space="preserve"> Narducci 1997, der anhand einer Analyse der Reden </w:t>
      </w:r>
      <w:r w:rsidRPr="00A33603">
        <w:rPr>
          <w:rFonts w:ascii="Times New Roman" w:hAnsi="Times New Roman" w:cs="Times New Roman"/>
          <w:i/>
          <w:color w:val="000000"/>
          <w:sz w:val="20"/>
          <w:szCs w:val="20"/>
          <w:lang w:val="la-Latn"/>
        </w:rPr>
        <w:t>de domo sua</w:t>
      </w:r>
      <w:r w:rsidRPr="00430660">
        <w:rPr>
          <w:rFonts w:ascii="Times New Roman" w:hAnsi="Times New Roman" w:cs="Times New Roman"/>
          <w:color w:val="000000"/>
          <w:sz w:val="20"/>
          <w:szCs w:val="20"/>
          <w:lang w:val="de-DE"/>
        </w:rPr>
        <w:t xml:space="preserve"> und </w:t>
      </w:r>
      <w:r w:rsidRPr="00A33603">
        <w:rPr>
          <w:rFonts w:ascii="Times New Roman" w:hAnsi="Times New Roman" w:cs="Times New Roman"/>
          <w:i/>
          <w:color w:val="000000"/>
          <w:sz w:val="20"/>
          <w:szCs w:val="20"/>
          <w:lang w:val="la-Latn"/>
        </w:rPr>
        <w:t>pro Sestio</w:t>
      </w:r>
      <w:r w:rsidRPr="00430660">
        <w:rPr>
          <w:rFonts w:ascii="Times New Roman" w:hAnsi="Times New Roman" w:cs="Times New Roman"/>
          <w:color w:val="000000"/>
          <w:sz w:val="20"/>
          <w:szCs w:val="20"/>
          <w:lang w:val="de-DE"/>
        </w:rPr>
        <w:t xml:space="preserve"> </w:t>
      </w:r>
      <w:r w:rsidRPr="005A0746">
        <w:rPr>
          <w:rFonts w:ascii="Times New Roman" w:hAnsi="Times New Roman" w:cs="Times New Roman"/>
          <w:color w:val="000000"/>
          <w:sz w:val="20"/>
          <w:szCs w:val="20"/>
          <w:lang w:val="de-DE"/>
        </w:rPr>
        <w:t>sowie von Passagen aus den</w:t>
      </w:r>
      <w:r w:rsidRPr="00430660">
        <w:rPr>
          <w:rFonts w:ascii="Times New Roman" w:hAnsi="Times New Roman" w:cs="Times New Roman"/>
          <w:color w:val="000000"/>
          <w:sz w:val="20"/>
          <w:szCs w:val="20"/>
          <w:lang w:val="de-DE"/>
        </w:rPr>
        <w:t xml:space="preserve"> </w:t>
      </w:r>
      <w:r w:rsidRPr="009A64AD">
        <w:rPr>
          <w:rFonts w:ascii="Times New Roman" w:hAnsi="Times New Roman" w:cs="Times New Roman"/>
          <w:i/>
          <w:color w:val="000000"/>
          <w:sz w:val="20"/>
          <w:szCs w:val="20"/>
          <w:lang w:val="la-Latn"/>
        </w:rPr>
        <w:t>Tusculanae disputationes</w:t>
      </w:r>
      <w:r w:rsidRPr="00430660">
        <w:rPr>
          <w:rFonts w:ascii="Times New Roman" w:hAnsi="Times New Roman" w:cs="Times New Roman"/>
          <w:color w:val="000000"/>
          <w:sz w:val="20"/>
          <w:szCs w:val="20"/>
          <w:lang w:val="de-DE"/>
        </w:rPr>
        <w:t xml:space="preserve"> und den </w:t>
      </w:r>
      <w:r w:rsidRPr="00430660">
        <w:rPr>
          <w:rFonts w:ascii="Times New Roman" w:hAnsi="Times New Roman" w:cs="Times New Roman"/>
          <w:i/>
          <w:color w:val="000000"/>
          <w:sz w:val="20"/>
          <w:szCs w:val="20"/>
          <w:lang w:val="de-DE"/>
        </w:rPr>
        <w:t>p</w:t>
      </w:r>
      <w:r w:rsidRPr="009A64AD">
        <w:rPr>
          <w:rFonts w:ascii="Times New Roman" w:hAnsi="Times New Roman" w:cs="Times New Roman"/>
          <w:i/>
          <w:color w:val="000000"/>
          <w:sz w:val="20"/>
          <w:szCs w:val="20"/>
          <w:lang w:val="la-Latn"/>
        </w:rPr>
        <w:t>aradoxa Stoicorum</w:t>
      </w:r>
      <w:r w:rsidRPr="00430660">
        <w:rPr>
          <w:rFonts w:ascii="Times New Roman" w:hAnsi="Times New Roman" w:cs="Times New Roman"/>
          <w:color w:val="000000"/>
          <w:sz w:val="20"/>
          <w:szCs w:val="20"/>
          <w:lang w:val="de-DE"/>
        </w:rPr>
        <w:t xml:space="preserve"> </w:t>
      </w:r>
      <w:r w:rsidRPr="005A0746">
        <w:rPr>
          <w:rFonts w:ascii="Times New Roman" w:hAnsi="Times New Roman" w:cs="Times New Roman"/>
          <w:color w:val="000000"/>
          <w:sz w:val="20"/>
          <w:szCs w:val="20"/>
          <w:lang w:val="de-DE"/>
        </w:rPr>
        <w:t>zu dem Schluss kommt, dass Cicero</w:t>
      </w:r>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makes</w:t>
      </w:r>
      <w:proofErr w:type="spellEnd"/>
      <w:r w:rsidRPr="00430660">
        <w:rPr>
          <w:rFonts w:ascii="Times New Roman" w:hAnsi="Times New Roman" w:cs="Times New Roman"/>
          <w:color w:val="000000"/>
          <w:sz w:val="20"/>
          <w:szCs w:val="20"/>
          <w:lang w:val="de-DE"/>
        </w:rPr>
        <w:t xml:space="preserve"> a </w:t>
      </w:r>
      <w:proofErr w:type="spellStart"/>
      <w:r w:rsidRPr="00430660">
        <w:rPr>
          <w:rFonts w:ascii="Times New Roman" w:hAnsi="Times New Roman" w:cs="Times New Roman"/>
          <w:color w:val="000000"/>
          <w:sz w:val="20"/>
          <w:szCs w:val="20"/>
          <w:lang w:val="de-DE"/>
        </w:rPr>
        <w:t>show</w:t>
      </w:r>
      <w:proofErr w:type="spellEnd"/>
      <w:r w:rsidRPr="00430660">
        <w:rPr>
          <w:rFonts w:ascii="Times New Roman" w:hAnsi="Times New Roman" w:cs="Times New Roman"/>
          <w:color w:val="000000"/>
          <w:sz w:val="20"/>
          <w:szCs w:val="20"/>
          <w:lang w:val="de-DE"/>
        </w:rPr>
        <w:t xml:space="preserve"> of still </w:t>
      </w:r>
      <w:proofErr w:type="spellStart"/>
      <w:r w:rsidRPr="00430660">
        <w:rPr>
          <w:rFonts w:ascii="Times New Roman" w:hAnsi="Times New Roman" w:cs="Times New Roman"/>
          <w:color w:val="000000"/>
          <w:sz w:val="20"/>
          <w:szCs w:val="20"/>
          <w:lang w:val="de-DE"/>
        </w:rPr>
        <w:t>bearing</w:t>
      </w:r>
      <w:proofErr w:type="spellEnd"/>
      <w:r w:rsidRPr="00430660">
        <w:rPr>
          <w:rFonts w:ascii="Times New Roman" w:hAnsi="Times New Roman" w:cs="Times New Roman"/>
          <w:color w:val="000000"/>
          <w:sz w:val="20"/>
          <w:szCs w:val="20"/>
          <w:lang w:val="de-DE"/>
        </w:rPr>
        <w:t xml:space="preserve"> in </w:t>
      </w:r>
      <w:proofErr w:type="spellStart"/>
      <w:r w:rsidRPr="00430660">
        <w:rPr>
          <w:rFonts w:ascii="Times New Roman" w:hAnsi="Times New Roman" w:cs="Times New Roman"/>
          <w:color w:val="000000"/>
          <w:sz w:val="20"/>
          <w:szCs w:val="20"/>
          <w:lang w:val="de-DE"/>
        </w:rPr>
        <w:t>his</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heart</w:t>
      </w:r>
      <w:proofErr w:type="spellEnd"/>
      <w:r w:rsidRPr="00430660">
        <w:rPr>
          <w:rFonts w:ascii="Times New Roman" w:hAnsi="Times New Roman" w:cs="Times New Roman"/>
          <w:color w:val="000000"/>
          <w:sz w:val="20"/>
          <w:szCs w:val="20"/>
          <w:lang w:val="de-DE"/>
        </w:rPr>
        <w:t xml:space="preserve"> the </w:t>
      </w:r>
      <w:proofErr w:type="spellStart"/>
      <w:r w:rsidRPr="00430660">
        <w:rPr>
          <w:rFonts w:ascii="Times New Roman" w:hAnsi="Times New Roman" w:cs="Times New Roman"/>
          <w:color w:val="000000"/>
          <w:sz w:val="20"/>
          <w:szCs w:val="20"/>
          <w:lang w:val="de-DE"/>
        </w:rPr>
        <w:t>marks</w:t>
      </w:r>
      <w:proofErr w:type="spellEnd"/>
      <w:r w:rsidRPr="00430660">
        <w:rPr>
          <w:rFonts w:ascii="Times New Roman" w:hAnsi="Times New Roman" w:cs="Times New Roman"/>
          <w:color w:val="000000"/>
          <w:sz w:val="20"/>
          <w:szCs w:val="20"/>
          <w:lang w:val="de-DE"/>
        </w:rPr>
        <w:t xml:space="preserve"> of </w:t>
      </w:r>
      <w:proofErr w:type="spellStart"/>
      <w:r w:rsidRPr="00430660">
        <w:rPr>
          <w:rFonts w:ascii="Times New Roman" w:hAnsi="Times New Roman" w:cs="Times New Roman"/>
          <w:color w:val="000000"/>
          <w:sz w:val="20"/>
          <w:szCs w:val="20"/>
          <w:lang w:val="de-DE"/>
        </w:rPr>
        <w:t>that</w:t>
      </w:r>
      <w:proofErr w:type="spellEnd"/>
      <w:r w:rsidRPr="00430660">
        <w:rPr>
          <w:rFonts w:ascii="Times New Roman" w:hAnsi="Times New Roman" w:cs="Times New Roman"/>
          <w:color w:val="000000"/>
          <w:sz w:val="20"/>
          <w:szCs w:val="20"/>
          <w:lang w:val="de-DE"/>
        </w:rPr>
        <w:t xml:space="preserve"> same </w:t>
      </w:r>
      <w:proofErr w:type="spellStart"/>
      <w:r w:rsidRPr="00430660">
        <w:rPr>
          <w:rFonts w:ascii="Times New Roman" w:hAnsi="Times New Roman" w:cs="Times New Roman"/>
          <w:color w:val="000000"/>
          <w:sz w:val="20"/>
          <w:szCs w:val="20"/>
          <w:lang w:val="de-DE"/>
        </w:rPr>
        <w:t>suffering</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with</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which</w:t>
      </w:r>
      <w:proofErr w:type="spellEnd"/>
      <w:r w:rsidRPr="00430660">
        <w:rPr>
          <w:rFonts w:ascii="Times New Roman" w:hAnsi="Times New Roman" w:cs="Times New Roman"/>
          <w:color w:val="000000"/>
          <w:sz w:val="20"/>
          <w:szCs w:val="20"/>
          <w:lang w:val="de-DE"/>
        </w:rPr>
        <w:t xml:space="preserve"> in 58 he </w:t>
      </w:r>
      <w:proofErr w:type="spellStart"/>
      <w:r w:rsidRPr="00430660">
        <w:rPr>
          <w:rFonts w:ascii="Times New Roman" w:hAnsi="Times New Roman" w:cs="Times New Roman"/>
          <w:color w:val="000000"/>
          <w:sz w:val="20"/>
          <w:szCs w:val="20"/>
          <w:lang w:val="de-DE"/>
        </w:rPr>
        <w:t>had</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faced</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parting</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from</w:t>
      </w:r>
      <w:proofErr w:type="spellEnd"/>
      <w:r w:rsidRPr="00430660">
        <w:rPr>
          <w:rFonts w:ascii="Times New Roman" w:hAnsi="Times New Roman" w:cs="Times New Roman"/>
          <w:color w:val="000000"/>
          <w:sz w:val="20"/>
          <w:szCs w:val="20"/>
          <w:lang w:val="de-DE"/>
        </w:rPr>
        <w:t xml:space="preserve"> </w:t>
      </w:r>
      <w:proofErr w:type="spellStart"/>
      <w:r w:rsidRPr="00430660">
        <w:rPr>
          <w:rFonts w:ascii="Times New Roman" w:hAnsi="Times New Roman" w:cs="Times New Roman"/>
          <w:color w:val="000000"/>
          <w:sz w:val="20"/>
          <w:szCs w:val="20"/>
          <w:lang w:val="de-DE"/>
        </w:rPr>
        <w:t>Rome</w:t>
      </w:r>
      <w:proofErr w:type="spellEnd"/>
      <w:r w:rsidRPr="00430660">
        <w:rPr>
          <w:rFonts w:ascii="Times New Roman" w:hAnsi="Times New Roman" w:cs="Times New Roman"/>
          <w:color w:val="000000"/>
          <w:sz w:val="20"/>
          <w:szCs w:val="20"/>
          <w:lang w:val="de-DE"/>
        </w:rPr>
        <w:t xml:space="preserve"> [...]. </w:t>
      </w:r>
      <w:r w:rsidRPr="00A33603">
        <w:rPr>
          <w:rFonts w:ascii="Times New Roman" w:hAnsi="Times New Roman" w:cs="Times New Roman"/>
          <w:color w:val="000000"/>
          <w:sz w:val="20"/>
          <w:szCs w:val="20"/>
          <w:lang w:val="en-GB"/>
        </w:rPr>
        <w:t xml:space="preserve">But what he actually provides us with in this speech is a reinterpretation of his personal experience of exile ably aimed at restoring his </w:t>
      </w:r>
      <w:r w:rsidRPr="009A64AD">
        <w:rPr>
          <w:rFonts w:ascii="Times New Roman" w:hAnsi="Times New Roman" w:cs="Times New Roman"/>
          <w:i/>
          <w:color w:val="000000"/>
          <w:sz w:val="20"/>
          <w:szCs w:val="20"/>
          <w:lang w:val="la-Latn"/>
        </w:rPr>
        <w:t>auctoritas</w:t>
      </w:r>
      <w:r w:rsidRPr="00A33603">
        <w:rPr>
          <w:rFonts w:ascii="Times New Roman" w:hAnsi="Times New Roman" w:cs="Times New Roman"/>
          <w:color w:val="000000"/>
          <w:sz w:val="20"/>
          <w:szCs w:val="20"/>
          <w:lang w:val="en-GB"/>
        </w:rPr>
        <w:t>, his prestige and his overall political image</w:t>
      </w:r>
      <w:proofErr w:type="gramStart"/>
      <w:r w:rsidRPr="00B77CC8">
        <w:rPr>
          <w:rFonts w:ascii="Times New Roman" w:hAnsi="Times New Roman" w:cs="Times New Roman"/>
          <w:color w:val="000000"/>
          <w:sz w:val="20"/>
          <w:szCs w:val="20"/>
          <w:lang w:val="en-US"/>
        </w:rPr>
        <w:t xml:space="preserve">“ </w:t>
      </w:r>
      <w:r w:rsidRPr="00905594">
        <w:rPr>
          <w:rFonts w:ascii="Times New Roman" w:hAnsi="Times New Roman" w:cs="Times New Roman"/>
          <w:color w:val="000000"/>
          <w:sz w:val="20"/>
          <w:szCs w:val="20"/>
          <w:lang w:val="en-US"/>
        </w:rPr>
        <w:t>(</w:t>
      </w:r>
      <w:proofErr w:type="spellStart"/>
      <w:proofErr w:type="gramEnd"/>
      <w:r>
        <w:rPr>
          <w:rFonts w:ascii="Times New Roman" w:hAnsi="Times New Roman" w:cs="Times New Roman"/>
          <w:color w:val="000000"/>
          <w:sz w:val="20"/>
          <w:szCs w:val="20"/>
          <w:lang w:val="en-US"/>
        </w:rPr>
        <w:t>e</w:t>
      </w:r>
      <w:r w:rsidRPr="00905594">
        <w:rPr>
          <w:rFonts w:ascii="Times New Roman" w:hAnsi="Times New Roman" w:cs="Times New Roman"/>
          <w:color w:val="000000"/>
          <w:sz w:val="20"/>
          <w:szCs w:val="20"/>
          <w:lang w:val="en-US"/>
        </w:rPr>
        <w:t>bd</w:t>
      </w:r>
      <w:proofErr w:type="spellEnd"/>
      <w:r w:rsidRPr="00905594">
        <w:rPr>
          <w:rFonts w:ascii="Times New Roman" w:hAnsi="Times New Roman" w:cs="Times New Roman"/>
          <w:color w:val="000000"/>
          <w:sz w:val="20"/>
          <w:szCs w:val="20"/>
          <w:lang w:val="en-US"/>
        </w:rPr>
        <w:t>., 56).</w:t>
      </w:r>
    </w:p>
  </w:footnote>
  <w:footnote w:id="54">
    <w:p w:rsidR="001C6554" w:rsidRPr="00EC4917" w:rsidRDefault="001C6554" w:rsidP="00E61640">
      <w:pPr>
        <w:pStyle w:val="Funotentext"/>
        <w:tabs>
          <w:tab w:val="left" w:pos="567"/>
        </w:tabs>
        <w:ind w:left="567" w:hanging="567"/>
        <w:jc w:val="both"/>
      </w:pPr>
      <w:r w:rsidRPr="00EC4917">
        <w:rPr>
          <w:rStyle w:val="Funotenzeichen"/>
        </w:rPr>
        <w:footnoteRef/>
      </w:r>
      <w:r w:rsidRPr="00EC4917">
        <w:tab/>
        <w:t xml:space="preserve">Zum Hintergrund </w:t>
      </w:r>
      <w:r>
        <w:t xml:space="preserve">und zu Ciceros Verhalten vor und nach der Ermordung Caesars </w:t>
      </w:r>
      <w:r w:rsidRPr="00EC4917">
        <w:t>s.</w:t>
      </w:r>
      <w:r>
        <w:t> u.</w:t>
      </w:r>
    </w:p>
  </w:footnote>
  <w:footnote w:id="55">
    <w:p w:rsidR="001C6554" w:rsidRPr="005C5ECF" w:rsidRDefault="001C6554" w:rsidP="00F90521">
      <w:pPr>
        <w:pStyle w:val="Funotentext"/>
        <w:tabs>
          <w:tab w:val="left" w:pos="567"/>
        </w:tabs>
        <w:ind w:left="567" w:hanging="567"/>
        <w:jc w:val="both"/>
      </w:pPr>
      <w:r w:rsidRPr="00EC4917">
        <w:rPr>
          <w:rStyle w:val="Funotenzeichen"/>
        </w:rPr>
        <w:footnoteRef/>
      </w:r>
      <w:r>
        <w:tab/>
      </w:r>
      <w:r w:rsidR="00515147">
        <w:t>Cic. </w:t>
      </w:r>
      <w:r>
        <w:t xml:space="preserve">off. </w:t>
      </w:r>
      <w:proofErr w:type="gramStart"/>
      <w:r>
        <w:t>3,2f.:</w:t>
      </w:r>
      <w:proofErr w:type="gramEnd"/>
      <w:r>
        <w:t xml:space="preserve"> „[...]</w:t>
      </w:r>
      <w:r w:rsidRPr="00EC4917">
        <w:t xml:space="preserve"> unser</w:t>
      </w:r>
      <w:r>
        <w:t xml:space="preserve"> </w:t>
      </w:r>
      <w:r w:rsidRPr="002E0875">
        <w:rPr>
          <w:i/>
          <w:lang w:val="la-Latn"/>
        </w:rPr>
        <w:t>otium</w:t>
      </w:r>
      <w:r>
        <w:t xml:space="preserve"> </w:t>
      </w:r>
      <w:r w:rsidRPr="00EC4917">
        <w:t xml:space="preserve">ist durch den Mangel an </w:t>
      </w:r>
      <w:r w:rsidRPr="002E0875">
        <w:rPr>
          <w:i/>
          <w:lang w:val="la-Latn"/>
        </w:rPr>
        <w:t>negotia</w:t>
      </w:r>
      <w:r w:rsidRPr="00EC4917">
        <w:t xml:space="preserve">, nicht durch das Verlangen nach Ruhe begründet worden. Denn nach der Auslöschung des Senates und </w:t>
      </w:r>
      <w:r>
        <w:t xml:space="preserve">der </w:t>
      </w:r>
      <w:r w:rsidRPr="00EC4917">
        <w:t>Zerstörung der Gerichte, was gibt es da noch, was wir unserer Würdiges in der Kurie oder auf dem Forum tun könnten? So fliehen wir, die wir einst in großer Öffentlichkeit und vor den Augen der Bürger lebten, jetzt den Anblick der Verbrecher, von denen alles übervoll ist, verstecken uns, so gut es geht, und sind häufig allein.“</w:t>
      </w:r>
    </w:p>
  </w:footnote>
  <w:footnote w:id="56">
    <w:p w:rsidR="001C6554" w:rsidRPr="00552568" w:rsidRDefault="001C6554" w:rsidP="008032F5">
      <w:pPr>
        <w:pStyle w:val="Funotentext"/>
        <w:tabs>
          <w:tab w:val="left" w:pos="567"/>
        </w:tabs>
        <w:ind w:left="567" w:hanging="567"/>
        <w:jc w:val="both"/>
        <w:rPr>
          <w:lang w:val="de-CH"/>
        </w:rPr>
      </w:pPr>
      <w:r>
        <w:rPr>
          <w:rStyle w:val="Funotenzeichen"/>
        </w:rPr>
        <w:footnoteRef/>
      </w:r>
      <w:r>
        <w:tab/>
        <w:t xml:space="preserve">S. Cass. Dio 45,17,9–46,28,6; hier bes. 46,1–28 mit der in dieser Form allerdings höchstwahrscheinlich fiktiven Erwiderung des </w:t>
      </w:r>
      <w:r w:rsidR="00725013">
        <w:t>Q. </w:t>
      </w:r>
      <w:r>
        <w:t xml:space="preserve">Fufius Calenus auf Ciceros erste </w:t>
      </w:r>
      <w:r w:rsidRPr="00D53ADC">
        <w:rPr>
          <w:i/>
        </w:rPr>
        <w:t>Philippika</w:t>
      </w:r>
      <w:r>
        <w:t>, mit diversen polemischen Anspielungen auf Ciceros philosophische Studien, seine (zu) griechische Lebensführung und seine Fluchten vor der politischen Verantwortung bei diversen Gelegenheiten.</w:t>
      </w:r>
    </w:p>
  </w:footnote>
  <w:footnote w:id="57">
    <w:p w:rsidR="001C6554" w:rsidRPr="00564485" w:rsidRDefault="001C6554" w:rsidP="00564485">
      <w:pPr>
        <w:pStyle w:val="Funotentext"/>
        <w:tabs>
          <w:tab w:val="left" w:pos="567"/>
        </w:tabs>
        <w:ind w:left="567" w:hanging="567"/>
        <w:jc w:val="both"/>
        <w:rPr>
          <w:lang w:val="de-CH"/>
        </w:rPr>
      </w:pPr>
      <w:r w:rsidRPr="00564485">
        <w:rPr>
          <w:rStyle w:val="Funotenzeichen"/>
        </w:rPr>
        <w:footnoteRef/>
      </w:r>
      <w:r w:rsidRPr="00564485">
        <w:tab/>
        <w:t>Zur Chronologie s. Fuhrmann 1997b, 204</w:t>
      </w:r>
      <w:r>
        <w:t>–</w:t>
      </w:r>
      <w:r w:rsidRPr="00564485">
        <w:t>230.</w:t>
      </w:r>
    </w:p>
  </w:footnote>
  <w:footnote w:id="58">
    <w:p w:rsidR="001C6554" w:rsidRPr="003D3ECC" w:rsidRDefault="001C6554" w:rsidP="00552568">
      <w:pPr>
        <w:pStyle w:val="Funotentext"/>
        <w:tabs>
          <w:tab w:val="left" w:pos="567"/>
        </w:tabs>
        <w:ind w:left="567" w:hanging="567"/>
        <w:jc w:val="both"/>
      </w:pPr>
      <w:r w:rsidRPr="003D3ECC">
        <w:rPr>
          <w:rStyle w:val="Funotenzeichen"/>
        </w:rPr>
        <w:footnoteRef/>
      </w:r>
      <w:r w:rsidRPr="003D3ECC">
        <w:tab/>
        <w:t xml:space="preserve">Entsprechend ist es zumindest im Fall Ciceros problematisch, </w:t>
      </w:r>
      <w:r>
        <w:t xml:space="preserve">seine Aussagen </w:t>
      </w:r>
      <w:r w:rsidRPr="003D3ECC">
        <w:t xml:space="preserve">als Beleg für eine Abkehr der gesamten politischen Elite vom politischen Geschehen in Rom im Zuge </w:t>
      </w:r>
      <w:r>
        <w:t>der</w:t>
      </w:r>
      <w:r w:rsidRPr="003D3ECC">
        <w:t xml:space="preserve"> Krise der Republik und </w:t>
      </w:r>
      <w:r>
        <w:t xml:space="preserve">der </w:t>
      </w:r>
      <w:r w:rsidRPr="003D3ECC">
        <w:t>Etablierung des Prinzipats zu betrachten</w:t>
      </w:r>
      <w:r>
        <w:t xml:space="preserve"> </w:t>
      </w:r>
      <w:r w:rsidRPr="008032F5">
        <w:t xml:space="preserve">(dazu s. </w:t>
      </w:r>
      <w:r>
        <w:t xml:space="preserve">v. a. </w:t>
      </w:r>
      <w:r w:rsidR="00515147">
        <w:t>Kap. </w:t>
      </w:r>
      <w:r w:rsidRPr="008032F5">
        <w:t>2):</w:t>
      </w:r>
      <w:r w:rsidRPr="003D3ECC">
        <w:t xml:space="preserve"> Cicero beschreibt nicht einen Zustand, in dem generell </w:t>
      </w:r>
      <w:r w:rsidRPr="003D3ECC">
        <w:rPr>
          <w:i/>
        </w:rPr>
        <w:t>alle</w:t>
      </w:r>
      <w:r w:rsidRPr="003D3ECC">
        <w:t xml:space="preserve"> Senatoren gezwungen waren, sich dauerhaft in das </w:t>
      </w:r>
      <w:r w:rsidRPr="003D3ECC">
        <w:rPr>
          <w:i/>
          <w:lang w:val="la-Latn"/>
        </w:rPr>
        <w:t>otium</w:t>
      </w:r>
      <w:r w:rsidRPr="003D3ECC">
        <w:t xml:space="preserve"> zurückzuziehen. Vielmehr konnten dieje</w:t>
      </w:r>
      <w:r>
        <w:t>nigen,</w:t>
      </w:r>
      <w:r w:rsidRPr="003D3ECC">
        <w:t xml:space="preserve"> die politisch auf Ciceros Seite standen </w:t>
      </w:r>
      <w:r>
        <w:t xml:space="preserve">bzw. </w:t>
      </w:r>
      <w:r w:rsidRPr="003D3ECC">
        <w:t>das Missfallen derer er</w:t>
      </w:r>
      <w:r>
        <w:t>regt hatten, d</w:t>
      </w:r>
      <w:r w:rsidRPr="003D3ECC">
        <w:t>e</w:t>
      </w:r>
      <w:r>
        <w:t>nen sie an Macht und Einfluss unterlegen waren, das politische Geschehen nicht in ihrem Sinne (mit-)bestimmen. Ihren Gegnern, den Getreuen Caesars und Freunden des M. Antonius, ebenfalls Angehörige der Senatsaristokratie, war dies hingegen selbstverständlich weiterhin möglich.</w:t>
      </w:r>
    </w:p>
  </w:footnote>
  <w:footnote w:id="59">
    <w:p w:rsidR="001C6554" w:rsidRPr="003967D0" w:rsidRDefault="001C6554" w:rsidP="00870064">
      <w:pPr>
        <w:pStyle w:val="Funotentext"/>
        <w:tabs>
          <w:tab w:val="left" w:pos="567"/>
        </w:tabs>
        <w:ind w:left="567" w:hanging="567"/>
        <w:jc w:val="both"/>
        <w:rPr>
          <w:lang w:val="de-CH"/>
        </w:rPr>
      </w:pPr>
      <w:r w:rsidRPr="003967D0">
        <w:rPr>
          <w:rStyle w:val="Funotenzeichen"/>
        </w:rPr>
        <w:footnoteRef/>
      </w:r>
      <w:r w:rsidRPr="003967D0">
        <w:tab/>
        <w:t>Zum Folgenden s. bes. Cass. Dio 28,97,1</w:t>
      </w:r>
      <w:r>
        <w:t>–</w:t>
      </w:r>
      <w:r w:rsidRPr="003967D0">
        <w:t>4</w:t>
      </w:r>
      <w:r>
        <w:t>, mit einem zusammenhängenden Bericht der Ereignisse</w:t>
      </w:r>
      <w:r w:rsidRPr="003967D0">
        <w:t xml:space="preserve">; s. ferner </w:t>
      </w:r>
      <w:r w:rsidR="00515147">
        <w:t>Cic. </w:t>
      </w:r>
      <w:r w:rsidRPr="00430660">
        <w:t>Balb. 28; Brut. 85</w:t>
      </w:r>
      <w:r>
        <w:t>–</w:t>
      </w:r>
      <w:r w:rsidRPr="00430660">
        <w:t>89; 110; 113</w:t>
      </w:r>
      <w:r>
        <w:t>–</w:t>
      </w:r>
      <w:r w:rsidRPr="00430660">
        <w:t xml:space="preserve">116; 118; Font. 38; nat. deor. </w:t>
      </w:r>
      <w:r w:rsidRPr="002D4F2E">
        <w:t xml:space="preserve">3,80; 86; </w:t>
      </w:r>
      <w:r w:rsidR="00515147">
        <w:t>de ora</w:t>
      </w:r>
      <w:r w:rsidRPr="002D4F2E">
        <w:t xml:space="preserve">t. 1,227-231; Pis. 95; Rab. </w:t>
      </w:r>
      <w:r w:rsidRPr="008961C6">
        <w:t xml:space="preserve">Post. 27; rep. 1,13,17; Liv. per. 70; Diod. ant. 37,5,1; Vell. Pat. 2,13,2; Val. Max. 2,10,5; 6,4,4; Flor. 2,5,3; Sen. dial. </w:t>
      </w:r>
      <w:r w:rsidRPr="00BA1DC7">
        <w:rPr>
          <w:lang w:val="de-CH"/>
        </w:rPr>
        <w:t xml:space="preserve">1,3,4; 7; 6,22,3; epist. 24,4; 67,7; 79,14; 98,12; Tac. ann 4,48; Suet. Gramm. 6; Quintil. </w:t>
      </w:r>
      <w:r>
        <w:t xml:space="preserve">Inst. 5,2,4; 11,1,12; </w:t>
      </w:r>
      <w:r w:rsidRPr="003967D0">
        <w:t>Oros. 5,17,12f.). Eine Zusammenstellung der wichtigsten Quellen bietet Kelly 2006, Nr. 25; s. aber auch Münzer 1914. Zum politischen Hintergrund, in de</w:t>
      </w:r>
      <w:r>
        <w:t>m</w:t>
      </w:r>
      <w:r w:rsidRPr="003967D0">
        <w:t xml:space="preserve"> Rutilius’ Rückzug zu verorten ist, s. bes. Ka</w:t>
      </w:r>
      <w:r>
        <w:t>llet-Marx 1990 sowie Gruen 1974</w:t>
      </w:r>
      <w:r w:rsidRPr="003967D0">
        <w:t>; s. ferner Kelly 2006, 89</w:t>
      </w:r>
      <w:r>
        <w:t>–</w:t>
      </w:r>
      <w:r w:rsidRPr="003967D0">
        <w:t xml:space="preserve">91; Gruen 1966. Zu Rutilius Rufus’ philosophisch-literarischer Betätigung in </w:t>
      </w:r>
      <w:r w:rsidRPr="00CE4AC9">
        <w:rPr>
          <w:i/>
        </w:rPr>
        <w:t>Asia</w:t>
      </w:r>
      <w:r>
        <w:t xml:space="preserve"> s. a. Claassen 1992</w:t>
      </w:r>
      <w:r w:rsidRPr="003967D0">
        <w:t>.</w:t>
      </w:r>
      <w:r>
        <w:t xml:space="preserve"> </w:t>
      </w:r>
    </w:p>
  </w:footnote>
  <w:footnote w:id="60">
    <w:p w:rsidR="001C6554" w:rsidRPr="00FF5F59" w:rsidRDefault="001C6554" w:rsidP="00FF5F59">
      <w:pPr>
        <w:tabs>
          <w:tab w:val="left" w:pos="567"/>
        </w:tabs>
        <w:spacing w:after="0" w:line="240" w:lineRule="auto"/>
        <w:ind w:left="567" w:hanging="567"/>
        <w:jc w:val="both"/>
        <w:rPr>
          <w:rFonts w:ascii="Times New Roman" w:hAnsi="Times New Roman" w:cs="Times New Roman"/>
          <w:sz w:val="20"/>
          <w:szCs w:val="20"/>
          <w:lang w:val="de-DE"/>
        </w:rPr>
      </w:pPr>
      <w:r w:rsidRPr="00FF5F59">
        <w:rPr>
          <w:rStyle w:val="Funotenzeichen"/>
          <w:rFonts w:ascii="Times New Roman" w:hAnsi="Times New Roman" w:cs="Times New Roman"/>
          <w:sz w:val="20"/>
          <w:szCs w:val="20"/>
          <w:lang w:val="de-DE"/>
        </w:rPr>
        <w:footnoteRef/>
      </w:r>
      <w:r w:rsidRPr="00FF5F59">
        <w:rPr>
          <w:rFonts w:ascii="Times New Roman" w:hAnsi="Times New Roman" w:cs="Times New Roman"/>
          <w:sz w:val="20"/>
          <w:szCs w:val="20"/>
          <w:lang w:val="de-DE"/>
        </w:rPr>
        <w:tab/>
        <w:t xml:space="preserve">Cass. Dio 28,97,2f.: </w:t>
      </w:r>
      <w:r w:rsidRPr="0020774C">
        <w:rPr>
          <w:rStyle w:val="txt"/>
          <w:rFonts w:ascii="Times" w:hAnsi="Times" w:cs="Segoe UI"/>
          <w:sz w:val="18"/>
          <w:szCs w:val="18"/>
          <w:lang w:val="el-GR"/>
        </w:rPr>
        <w:t>ὅτι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ὁ</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Ῥουτίλιος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ἀπελογήσατο</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μὲν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γενναιότατα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οὐδὲν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ὅ</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οὐκ</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εἶπεν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ὧν</w:t>
      </w:r>
      <w:r w:rsidRPr="0020774C">
        <w:rPr>
          <w:rStyle w:val="txt"/>
          <w:rFonts w:ascii="Times" w:hAnsi="Times" w:cs="Segoe UI"/>
          <w:sz w:val="18"/>
          <w:szCs w:val="18"/>
          <w:lang w:val="de-DE"/>
        </w:rPr>
        <w:t xml:space="preserve"> </w:t>
      </w:r>
      <w:r w:rsidRPr="0020774C">
        <w:rPr>
          <w:rStyle w:val="txt"/>
          <w:rFonts w:ascii="Times" w:hAnsi="Times" w:cs="Segoe UI"/>
          <w:sz w:val="18"/>
          <w:szCs w:val="18"/>
        </w:rPr>
        <w:t>&lt;</w:t>
      </w:r>
      <w:r w:rsidRPr="0020774C">
        <w:rPr>
          <w:rStyle w:val="txt"/>
          <w:rFonts w:ascii="Times" w:hAnsi="Times" w:cs="Segoe UI"/>
          <w:sz w:val="18"/>
          <w:szCs w:val="18"/>
          <w:lang w:val="el-GR"/>
        </w:rPr>
        <w:t>ἂν</w:t>
      </w:r>
      <w:r w:rsidRPr="0020774C">
        <w:rPr>
          <w:rStyle w:val="txt"/>
          <w:rFonts w:ascii="Times" w:hAnsi="Times" w:cs="Segoe UI"/>
          <w:sz w:val="18"/>
          <w:szCs w:val="18"/>
        </w:rPr>
        <w:t>&gt;</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ἀνὴρ</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ἀγαθὸς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συκοφαντούμενος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πολὺ</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πλεῖον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τὰ</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κοινῶν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ἢ</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τὰ</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ἑαυτοῦ</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ὀδυρόμενος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φθέγξαιτο</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ἑάλω</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δέ</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τῆς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γε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οὐσίας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εὐθὺς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ἐξέστη</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ἐξ</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οὗπερ</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οὐχ</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ἥκιστα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ἐφωράθη</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μηδέν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προσήκουσαν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καταδίκην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ὀφλήσας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πολλῷ</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γὰρ</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σμικρότερα</w:t>
      </w:r>
      <w:r w:rsidRPr="0020774C">
        <w:rPr>
          <w:rStyle w:val="rmargin"/>
          <w:rFonts w:ascii="Times" w:hAnsi="Times" w:cs="Segoe UI"/>
          <w:sz w:val="18"/>
          <w:szCs w:val="18"/>
          <w:lang w:val="de-DE"/>
        </w:rPr>
        <w:t xml:space="preserve"> </w:t>
      </w:r>
      <w:r w:rsidRPr="0020774C">
        <w:rPr>
          <w:rStyle w:val="txt"/>
          <w:rFonts w:ascii="Times" w:hAnsi="Times" w:cs="Segoe UI"/>
          <w:sz w:val="18"/>
          <w:szCs w:val="18"/>
          <w:lang w:val="el-GR"/>
        </w:rPr>
        <w:t>κεκτημένος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εὑρέθη</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ἢ</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κατήγοροι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ἐκ</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τῆς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Ἀσίας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αὐτὸν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ἐσφετερίσθαι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ἐπεκάλουν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πάντα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ἐκεῖνα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δικαίας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νομίμους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ἀρχὰς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τῆς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κτήσεως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ἀνήγαγεν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οὕτω</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μὲν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ἐπηρεάσθη</w:t>
      </w:r>
      <w:r w:rsidRPr="0020774C">
        <w:rPr>
          <w:rStyle w:val="txt"/>
          <w:rFonts w:ascii="Times" w:hAnsi="Times" w:cs="Segoe UI"/>
          <w:sz w:val="18"/>
          <w:szCs w:val="18"/>
        </w:rPr>
        <w:t xml:space="preserve"> </w:t>
      </w:r>
      <w:r w:rsidRPr="001C6554">
        <w:rPr>
          <w:rStyle w:val="txt"/>
          <w:rFonts w:ascii="Times" w:hAnsi="Times" w:cs="Segoe UI"/>
          <w:sz w:val="18"/>
          <w:szCs w:val="18"/>
        </w:rPr>
        <w:t>[...]</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διόπερ</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καὶ</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ἐκεῖνος</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τῶν</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τε</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πραττομένων</w:t>
      </w:r>
      <w:r w:rsidRPr="001C6554">
        <w:rPr>
          <w:rStyle w:val="txt"/>
          <w:rFonts w:ascii="Times" w:hAnsi="Times" w:cs="Segoe UI"/>
          <w:sz w:val="18"/>
          <w:szCs w:val="18"/>
          <w:lang w:val="de-DE"/>
        </w:rPr>
        <w:t xml:space="preserve"> </w:t>
      </w:r>
      <w:r w:rsidRPr="001C6554">
        <w:rPr>
          <w:rStyle w:val="txt"/>
          <w:rFonts w:ascii="Times" w:hAnsi="Times" w:cs="Segoe UI"/>
          <w:sz w:val="18"/>
          <w:szCs w:val="18"/>
          <w:lang w:val="el-GR"/>
        </w:rPr>
        <w:t>ἐν</w:t>
      </w:r>
      <w:r w:rsidRPr="001C6554">
        <w:rPr>
          <w:rStyle w:val="txt"/>
          <w:rFonts w:ascii="Times" w:hAnsi="Times" w:cs="Segoe UI"/>
          <w:sz w:val="18"/>
          <w:szCs w:val="18"/>
          <w:lang w:val="de-DE"/>
        </w:rPr>
        <w:t xml:space="preserve"> </w:t>
      </w:r>
      <w:r w:rsidRPr="001C6554">
        <w:rPr>
          <w:rFonts w:ascii="Times" w:eastAsia="Times New Roman" w:hAnsi="Times" w:cs="Segoe UI"/>
          <w:sz w:val="18"/>
          <w:szCs w:val="18"/>
          <w:lang w:val="el-GR" w:eastAsia="zh-TW"/>
        </w:rPr>
        <w:t>τῇ</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πόλει</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καταγνούς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καὶ</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ἀπαξιώσας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τοιούτῳ</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ἔτι</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ἀνθρώπῳ</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συζῆσαι</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ἐξεχώρησε</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μηδενὸς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ἀναγκάζοντος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καὶ</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ἐς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αὐτήν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γε</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τὴν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Ἀσίαν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ἐλθὼν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τέως</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μὲν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ἐν</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Μυτιλήνῃ</w:t>
      </w:r>
      <w:r w:rsidRPr="001C6554">
        <w:rPr>
          <w:rFonts w:ascii="Times" w:eastAsia="Times New Roman" w:hAnsi="Times" w:cs="Segoe UI"/>
          <w:sz w:val="18"/>
          <w:szCs w:val="18"/>
          <w:lang w:val="de-DE" w:eastAsia="zh-TW"/>
        </w:rPr>
        <w:t xml:space="preserve"> </w:t>
      </w:r>
      <w:r w:rsidRPr="001C6554">
        <w:rPr>
          <w:rFonts w:ascii="Times" w:eastAsia="Times New Roman" w:hAnsi="Times" w:cs="Segoe UI"/>
          <w:sz w:val="18"/>
          <w:szCs w:val="18"/>
          <w:lang w:val="el-GR" w:eastAsia="zh-TW"/>
        </w:rPr>
        <w:t>διῆγεν</w:t>
      </w:r>
      <w:r w:rsidRPr="001C6554">
        <w:rPr>
          <w:rFonts w:ascii="Times" w:eastAsia="Times New Roman" w:hAnsi="Times" w:cs="Segoe UI"/>
          <w:sz w:val="18"/>
          <w:szCs w:val="18"/>
          <w:lang w:eastAsia="zh-TW"/>
        </w:rPr>
        <w:t>.</w:t>
      </w:r>
      <w:r w:rsidRPr="0020774C">
        <w:rPr>
          <w:rFonts w:ascii="Times New Roman" w:eastAsia="Times New Roman" w:hAnsi="Times New Roman" w:cs="Times New Roman"/>
          <w:i/>
          <w:sz w:val="18"/>
          <w:szCs w:val="18"/>
          <w:lang w:val="de-DE" w:eastAsia="zh-TW"/>
        </w:rPr>
        <w:t xml:space="preserve"> </w:t>
      </w:r>
      <w:r w:rsidRPr="00FF5F59">
        <w:rPr>
          <w:rFonts w:ascii="Times New Roman" w:hAnsi="Times New Roman" w:cs="Times New Roman"/>
          <w:sz w:val="20"/>
          <w:szCs w:val="20"/>
          <w:lang w:val="de-DE"/>
        </w:rPr>
        <w:t xml:space="preserve">(„Rutilius verteidigte sich auf vornehme Weise und sagte alles, was jeder untadelige Mann wohl äußern dürfte, der verleumdet wird und viel mehr die Lage des Staates als sein eigenes Schicksal beklagt. Trotzdem wurde er verurteilt und ihm sogleich das Vermögen genommen. Durch dieses Gerichtsverfahren wurde nicht zum wenigsten deutlich, dass Rutilius das gegen ihn gefällte </w:t>
      </w:r>
      <w:r>
        <w:rPr>
          <w:rFonts w:ascii="Times New Roman" w:hAnsi="Times New Roman" w:cs="Times New Roman"/>
          <w:sz w:val="20"/>
          <w:szCs w:val="20"/>
          <w:lang w:val="de-DE"/>
        </w:rPr>
        <w:t xml:space="preserve">Urteil </w:t>
      </w:r>
      <w:r w:rsidRPr="00FF5F59">
        <w:rPr>
          <w:rFonts w:ascii="Times New Roman" w:hAnsi="Times New Roman" w:cs="Times New Roman"/>
          <w:sz w:val="20"/>
          <w:szCs w:val="20"/>
          <w:lang w:val="de-DE"/>
        </w:rPr>
        <w:t>keineswegs verdient hatte. Denn er besaß viel weniger als er nach den Beschuldigungen seiner Ankläger sich in Asia angeeignet haben sollte und konnte überdies das gesamte Eigentum auf einwandfreie und legale Quellen zurückführe</w:t>
      </w:r>
      <w:r>
        <w:rPr>
          <w:rFonts w:ascii="Times New Roman" w:hAnsi="Times New Roman" w:cs="Times New Roman"/>
          <w:sz w:val="20"/>
          <w:szCs w:val="20"/>
          <w:lang w:val="de-DE"/>
        </w:rPr>
        <w:t>n</w:t>
      </w:r>
      <w:r w:rsidRPr="00FF5F59">
        <w:rPr>
          <w:rFonts w:ascii="Times New Roman" w:hAnsi="Times New Roman" w:cs="Times New Roman"/>
          <w:sz w:val="20"/>
          <w:szCs w:val="20"/>
          <w:lang w:val="de-DE"/>
        </w:rPr>
        <w:t>. Solch eine schmachvolle Behandlung erlitt Rutilius [...]. Und so verließ Rutilius, erbittert über s</w:t>
      </w:r>
      <w:r>
        <w:rPr>
          <w:rFonts w:ascii="Times New Roman" w:hAnsi="Times New Roman" w:cs="Times New Roman"/>
          <w:sz w:val="20"/>
          <w:szCs w:val="20"/>
          <w:lang w:val="de-DE"/>
        </w:rPr>
        <w:t>eine</w:t>
      </w:r>
      <w:r w:rsidRPr="00FF5F59">
        <w:rPr>
          <w:rFonts w:ascii="Times New Roman" w:hAnsi="Times New Roman" w:cs="Times New Roman"/>
          <w:sz w:val="20"/>
          <w:szCs w:val="20"/>
          <w:lang w:val="de-DE"/>
        </w:rPr>
        <w:t xml:space="preserve"> Behandlung in Rom und nicht länger gewillt, mit einem solchen Schurken </w:t>
      </w:r>
      <w:r w:rsidRPr="006E319D">
        <w:rPr>
          <w:rFonts w:ascii="Times New Roman" w:hAnsi="Times New Roman" w:cs="Times New Roman"/>
          <w:i/>
          <w:sz w:val="20"/>
          <w:szCs w:val="20"/>
          <w:lang w:val="de-DE"/>
        </w:rPr>
        <w:t>[gemeint ist Marius; Anm. A.</w:t>
      </w:r>
      <w:r>
        <w:rPr>
          <w:rFonts w:ascii="Times New Roman" w:hAnsi="Times New Roman" w:cs="Times New Roman"/>
          <w:i/>
          <w:sz w:val="20"/>
          <w:szCs w:val="20"/>
          <w:lang w:val="de-DE"/>
        </w:rPr>
        <w:t> </w:t>
      </w:r>
      <w:r w:rsidRPr="006E319D">
        <w:rPr>
          <w:rFonts w:ascii="Times New Roman" w:hAnsi="Times New Roman" w:cs="Times New Roman"/>
          <w:i/>
          <w:sz w:val="20"/>
          <w:szCs w:val="20"/>
          <w:lang w:val="de-DE"/>
        </w:rPr>
        <w:t>H.]</w:t>
      </w:r>
      <w:r w:rsidRPr="00FF5F59">
        <w:rPr>
          <w:rFonts w:ascii="Times New Roman" w:hAnsi="Times New Roman" w:cs="Times New Roman"/>
          <w:sz w:val="20"/>
          <w:szCs w:val="20"/>
          <w:lang w:val="de-DE"/>
        </w:rPr>
        <w:t xml:space="preserve"> zusammenzuleben, ganz von sich aus die Stadt und ging gerade nach Asia zurück, wo er eine Zeitlang seinen Wohnsitz in Mytilene nahm.“)</w:t>
      </w:r>
      <w:r>
        <w:rPr>
          <w:rFonts w:ascii="Times New Roman" w:hAnsi="Times New Roman" w:cs="Times New Roman"/>
          <w:sz w:val="20"/>
          <w:szCs w:val="20"/>
          <w:lang w:val="de-DE"/>
        </w:rPr>
        <w:t xml:space="preserve">. – </w:t>
      </w:r>
      <w:r w:rsidRPr="00BA1DC7">
        <w:rPr>
          <w:rFonts w:ascii="Times New Roman" w:hAnsi="Times New Roman" w:cs="Times New Roman"/>
          <w:sz w:val="20"/>
          <w:szCs w:val="20"/>
        </w:rPr>
        <w:t xml:space="preserve">Zum Prozess </w:t>
      </w:r>
      <w:r>
        <w:rPr>
          <w:rFonts w:ascii="Times New Roman" w:hAnsi="Times New Roman" w:cs="Times New Roman"/>
          <w:sz w:val="20"/>
          <w:szCs w:val="20"/>
        </w:rPr>
        <w:t>s. a.</w:t>
      </w:r>
      <w:r w:rsidRPr="00BA1DC7">
        <w:rPr>
          <w:rFonts w:ascii="Times New Roman" w:hAnsi="Times New Roman" w:cs="Times New Roman"/>
          <w:sz w:val="20"/>
          <w:szCs w:val="20"/>
        </w:rPr>
        <w:t xml:space="preserve"> </w:t>
      </w:r>
      <w:r w:rsidR="00515147">
        <w:rPr>
          <w:rFonts w:ascii="Times New Roman" w:hAnsi="Times New Roman" w:cs="Times New Roman"/>
          <w:sz w:val="20"/>
          <w:szCs w:val="20"/>
        </w:rPr>
        <w:t>Cic. </w:t>
      </w:r>
      <w:r w:rsidR="00725013">
        <w:rPr>
          <w:rFonts w:ascii="Times New Roman" w:hAnsi="Times New Roman" w:cs="Times New Roman"/>
          <w:sz w:val="20"/>
          <w:szCs w:val="20"/>
        </w:rPr>
        <w:t>de orat. 1,229f.; Brut. 115 Liv. </w:t>
      </w:r>
      <w:r w:rsidRPr="00BA1DC7">
        <w:rPr>
          <w:rFonts w:ascii="Times New Roman" w:hAnsi="Times New Roman" w:cs="Times New Roman"/>
          <w:sz w:val="20"/>
          <w:szCs w:val="20"/>
        </w:rPr>
        <w:t>per.</w:t>
      </w:r>
      <w:r w:rsidR="00725013">
        <w:rPr>
          <w:rFonts w:ascii="Times New Roman" w:hAnsi="Times New Roman" w:cs="Times New Roman"/>
          <w:sz w:val="20"/>
          <w:szCs w:val="20"/>
        </w:rPr>
        <w:t> </w:t>
      </w:r>
      <w:r w:rsidRPr="00BA1DC7">
        <w:rPr>
          <w:rFonts w:ascii="Times New Roman" w:hAnsi="Times New Roman" w:cs="Times New Roman"/>
          <w:sz w:val="20"/>
          <w:szCs w:val="20"/>
        </w:rPr>
        <w:t xml:space="preserve">70; Vell. Pat. 2,13,2; Val. </w:t>
      </w:r>
      <w:r>
        <w:rPr>
          <w:rFonts w:ascii="Times New Roman" w:hAnsi="Times New Roman" w:cs="Times New Roman"/>
          <w:sz w:val="20"/>
          <w:szCs w:val="20"/>
          <w:lang w:val="de-DE"/>
        </w:rPr>
        <w:t>Max. 6,4,4; Oros. 5,17,12f.: Gezeichnet wird das Bild des standhaften Stoikers Rutilius Rufus, der seinen Prinzipien treu bleibt und die ungerechten Anfeindungen gelassen erträgt; so soll er nicht versucht haben, durch das Anlegen von Trauerkleidung Mitleid zu erregen, auf jeden anderen Beistand als den Scaevolas und seines Neffen C. Cotta verzichtet und auch sonst alles unterlassen haben, was die Geschworenen zu seinen Gunsten hätte beeinflussen können.</w:t>
      </w:r>
    </w:p>
  </w:footnote>
  <w:footnote w:id="61">
    <w:p w:rsidR="001C6554" w:rsidRPr="003967D0" w:rsidRDefault="001C6554" w:rsidP="003967D0">
      <w:pPr>
        <w:pStyle w:val="Funotentext"/>
        <w:tabs>
          <w:tab w:val="left" w:pos="567"/>
        </w:tabs>
        <w:ind w:left="567" w:hanging="567"/>
        <w:jc w:val="both"/>
        <w:rPr>
          <w:lang w:val="de-CH"/>
        </w:rPr>
      </w:pPr>
      <w:r>
        <w:rPr>
          <w:rStyle w:val="Funotenzeichen"/>
        </w:rPr>
        <w:footnoteRef/>
      </w:r>
      <w:r w:rsidRPr="00B77CC8">
        <w:rPr>
          <w:lang w:val="en-US"/>
        </w:rPr>
        <w:tab/>
        <w:t>Val. Max. 6</w:t>
      </w:r>
      <w:proofErr w:type="gramStart"/>
      <w:r w:rsidRPr="00B77CC8">
        <w:rPr>
          <w:lang w:val="en-US"/>
        </w:rPr>
        <w:t>,4,4</w:t>
      </w:r>
      <w:proofErr w:type="gramEnd"/>
      <w:r w:rsidRPr="00B77CC8">
        <w:rPr>
          <w:lang w:val="en-US"/>
        </w:rPr>
        <w:t>; Sen. epist. 24</w:t>
      </w:r>
      <w:proofErr w:type="gramStart"/>
      <w:r w:rsidRPr="00B77CC8">
        <w:rPr>
          <w:lang w:val="en-US"/>
        </w:rPr>
        <w:t>,4</w:t>
      </w:r>
      <w:proofErr w:type="gramEnd"/>
      <w:r w:rsidRPr="00B77CC8">
        <w:rPr>
          <w:lang w:val="en-US"/>
        </w:rPr>
        <w:t>; ben. 6</w:t>
      </w:r>
      <w:proofErr w:type="gramStart"/>
      <w:r w:rsidRPr="00B77CC8">
        <w:rPr>
          <w:lang w:val="en-US"/>
        </w:rPr>
        <w:t>,37,2</w:t>
      </w:r>
      <w:proofErr w:type="gramEnd"/>
      <w:r w:rsidRPr="00B77CC8">
        <w:rPr>
          <w:lang w:val="en-US"/>
        </w:rPr>
        <w:t xml:space="preserve">; dial. </w:t>
      </w:r>
      <w:r>
        <w:t>6,22,3; Quint. Inst. 11,1,13.</w:t>
      </w:r>
    </w:p>
  </w:footnote>
  <w:footnote w:id="62">
    <w:p w:rsidR="001C6554" w:rsidRPr="00C80F4C" w:rsidRDefault="001C6554" w:rsidP="00C80F4C">
      <w:pPr>
        <w:pStyle w:val="Funotentext"/>
        <w:tabs>
          <w:tab w:val="left" w:pos="567"/>
        </w:tabs>
        <w:ind w:left="567" w:hanging="567"/>
        <w:jc w:val="both"/>
        <w:rPr>
          <w:lang w:val="de-CH"/>
        </w:rPr>
      </w:pPr>
      <w:r w:rsidRPr="00C80F4C">
        <w:rPr>
          <w:rStyle w:val="Funotenzeichen"/>
        </w:rPr>
        <w:footnoteRef/>
      </w:r>
      <w:r w:rsidRPr="00C80F4C">
        <w:tab/>
      </w:r>
      <w:r>
        <w:t>Noch v</w:t>
      </w:r>
      <w:r w:rsidRPr="00C80F4C">
        <w:rPr>
          <w:color w:val="000000"/>
        </w:rPr>
        <w:t xml:space="preserve">erstärkt wurde diese </w:t>
      </w:r>
      <w:r>
        <w:rPr>
          <w:color w:val="000000"/>
        </w:rPr>
        <w:t xml:space="preserve">Botschaft </w:t>
      </w:r>
      <w:r w:rsidRPr="00C80F4C">
        <w:rPr>
          <w:color w:val="000000"/>
        </w:rPr>
        <w:t>dadurch, dass Rutilius nicht nur von Freunden und Wohltätern aus Rom, sondern auch von den Städten</w:t>
      </w:r>
      <w:r>
        <w:rPr>
          <w:color w:val="000000"/>
        </w:rPr>
        <w:t xml:space="preserve">, Königen und Völkern, mit denen er zu tun gehabt hatte, </w:t>
      </w:r>
      <w:r w:rsidRPr="00C80F4C">
        <w:rPr>
          <w:color w:val="000000"/>
        </w:rPr>
        <w:t>finanziell unterstützt wurde</w:t>
      </w:r>
      <w:r>
        <w:rPr>
          <w:color w:val="000000"/>
        </w:rPr>
        <w:t xml:space="preserve"> (Cass</w:t>
      </w:r>
      <w:r w:rsidRPr="00C80F4C">
        <w:rPr>
          <w:color w:val="000000"/>
        </w:rPr>
        <w:t>.</w:t>
      </w:r>
      <w:r>
        <w:rPr>
          <w:color w:val="000000"/>
        </w:rPr>
        <w:t xml:space="preserve"> Dio 28,97,4; s. a. Val. Max. 2,10,5).</w:t>
      </w:r>
    </w:p>
  </w:footnote>
  <w:footnote w:id="63">
    <w:p w:rsidR="001C6554" w:rsidRPr="00E60C6E" w:rsidRDefault="001C6554" w:rsidP="00E60C6E">
      <w:pPr>
        <w:pStyle w:val="Funotentext"/>
        <w:tabs>
          <w:tab w:val="left" w:pos="567"/>
        </w:tabs>
        <w:ind w:left="567" w:hanging="567"/>
        <w:jc w:val="both"/>
        <w:rPr>
          <w:lang w:val="de-CH"/>
        </w:rPr>
      </w:pPr>
      <w:r>
        <w:rPr>
          <w:rStyle w:val="Funotenzeichen"/>
        </w:rPr>
        <w:footnoteRef/>
      </w:r>
      <w:r>
        <w:tab/>
        <w:t>Cass. Dio 28,97,4</w:t>
      </w:r>
      <w:r w:rsidRPr="00BC7BDE">
        <w:rPr>
          <w:rFonts w:ascii="Times" w:hAnsi="Times"/>
        </w:rPr>
        <w:t xml:space="preserve">: </w:t>
      </w:r>
      <w:r w:rsidRPr="0020774C">
        <w:rPr>
          <w:rFonts w:ascii="Times" w:hAnsi="Times" w:cs="Segoe UI"/>
          <w:sz w:val="18"/>
          <w:szCs w:val="18"/>
          <w:lang w:val="el-GR" w:eastAsia="zh-TW"/>
        </w:rPr>
        <w:t>ἔπειτα</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ἐκείνης</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τῷ</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Μιθριδατικῷ</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πολέμῳ</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κακωθείσης</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ἐς</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Σμύρναν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μετῳκίσθη</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κἀνταῦθα</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κατεβίω</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οὐδὲ</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ἠθέλησεν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ἐπανελθεῖν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οἴκαδε</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καὶ</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οὐδέν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γε</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παρὰ</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τοῦτο</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ἧττον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οὔτε</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εὐκλείᾳ</w:t>
      </w:r>
      <w:r w:rsidRPr="0020774C">
        <w:rPr>
          <w:rFonts w:ascii="Times" w:hAnsi="Times" w:cs="Segoe UI"/>
          <w:sz w:val="18"/>
          <w:szCs w:val="18"/>
          <w:lang w:eastAsia="zh-TW"/>
        </w:rPr>
        <w:t xml:space="preserve"> </w:t>
      </w:r>
      <w:r w:rsidRPr="0020774C">
        <w:rPr>
          <w:rFonts w:ascii="Times" w:hAnsi="Times" w:cs="Segoe UI"/>
          <w:sz w:val="18"/>
          <w:szCs w:val="18"/>
          <w:lang w:val="el-GR" w:eastAsia="zh-TW"/>
        </w:rPr>
        <w:t>οὔτε</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ἐν</w:t>
      </w:r>
      <w:r w:rsidRPr="0020774C">
        <w:rPr>
          <w:rFonts w:ascii="Times" w:hAnsi="Times" w:cs="Segoe UI"/>
          <w:sz w:val="18"/>
          <w:szCs w:val="18"/>
          <w:lang w:eastAsia="zh-TW"/>
        </w:rPr>
        <w:t xml:space="preserve"> </w:t>
      </w:r>
      <w:r w:rsidRPr="0020774C">
        <w:rPr>
          <w:rFonts w:ascii="Times" w:hAnsi="Times" w:cs="Segoe UI"/>
          <w:sz w:val="18"/>
          <w:szCs w:val="18"/>
          <w:lang w:val="el-GR" w:eastAsia="zh-TW"/>
        </w:rPr>
        <w:t>περιουσίᾳ</w:t>
      </w:r>
      <w:r w:rsidRPr="0020774C">
        <w:rPr>
          <w:rFonts w:ascii="Times" w:hAnsi="Times" w:cs="Segoe UI"/>
          <w:sz w:val="18"/>
          <w:szCs w:val="18"/>
          <w:lang w:eastAsia="zh-TW"/>
        </w:rPr>
        <w:t xml:space="preserve"> </w:t>
      </w:r>
      <w:r w:rsidRPr="0020774C">
        <w:rPr>
          <w:rFonts w:ascii="Times" w:hAnsi="Times" w:cs="Segoe UI"/>
          <w:sz w:val="18"/>
          <w:szCs w:val="18"/>
          <w:lang w:val="el-GR" w:eastAsia="zh-TW"/>
        </w:rPr>
        <w:t>ἐγένετο</w:t>
      </w:r>
      <w:r w:rsidRPr="0020774C">
        <w:rPr>
          <w:rFonts w:ascii="Times" w:hAnsi="Times" w:cs="Segoe UI"/>
          <w:sz w:val="18"/>
          <w:szCs w:val="18"/>
          <w:lang w:val="de-CH" w:eastAsia="zh-TW"/>
        </w:rPr>
        <w:t xml:space="preserve"> [...].</w:t>
      </w:r>
      <w:r>
        <w:t xml:space="preserve"> („Dann, nachdem der Ort [Mytilene] im mithridatischen Krieg gelitten hatte, übersiedelte er nach Smyrna, und hier starb er, ohne dass er je nach Hause zurückverlangt hätte. Trotz allen Unglücks erfuhr weder sein Ansehen noch sein Besitz irgendeine Minderung [...].“).</w:t>
      </w:r>
    </w:p>
  </w:footnote>
  <w:footnote w:id="64">
    <w:p w:rsidR="001C6554" w:rsidRPr="00905594" w:rsidRDefault="001C6554" w:rsidP="009F7268">
      <w:pPr>
        <w:pStyle w:val="Funotentext"/>
        <w:tabs>
          <w:tab w:val="left" w:pos="567"/>
        </w:tabs>
        <w:ind w:left="567" w:hanging="567"/>
        <w:jc w:val="both"/>
        <w:rPr>
          <w:lang w:val="it-IT"/>
        </w:rPr>
      </w:pPr>
      <w:r>
        <w:rPr>
          <w:rStyle w:val="Funotenzeichen"/>
        </w:rPr>
        <w:footnoteRef/>
      </w:r>
      <w:r>
        <w:tab/>
        <w:t>Zur literarischen Betätigung, der sich Rutilius in Smyrna zugew</w:t>
      </w:r>
      <w:r w:rsidR="00515147">
        <w:t>endet haben soll, s. u. a. Cic. </w:t>
      </w:r>
      <w:r w:rsidRPr="00905594">
        <w:rPr>
          <w:lang w:val="it-IT"/>
        </w:rPr>
        <w:t xml:space="preserve">Balb. 28; Tac. </w:t>
      </w:r>
      <w:proofErr w:type="gramStart"/>
      <w:r w:rsidRPr="00905594">
        <w:rPr>
          <w:lang w:val="it-IT"/>
        </w:rPr>
        <w:t>ann</w:t>
      </w:r>
      <w:proofErr w:type="gramEnd"/>
      <w:r w:rsidRPr="00905594">
        <w:rPr>
          <w:lang w:val="it-IT"/>
        </w:rPr>
        <w:t xml:space="preserve">. 4,43; Suet. gramm. 6; </w:t>
      </w:r>
      <w:proofErr w:type="gramStart"/>
      <w:r w:rsidRPr="00905594">
        <w:rPr>
          <w:lang w:val="it-IT"/>
        </w:rPr>
        <w:t>Ov.</w:t>
      </w:r>
      <w:proofErr w:type="gramEnd"/>
      <w:r w:rsidRPr="00905594">
        <w:rPr>
          <w:lang w:val="it-IT"/>
        </w:rPr>
        <w:t xml:space="preserve"> ex Ponto 65f.; Oros. 5,17,13. </w:t>
      </w:r>
    </w:p>
  </w:footnote>
  <w:footnote w:id="65">
    <w:p w:rsidR="001C6554" w:rsidRPr="00CD7610" w:rsidRDefault="001C6554" w:rsidP="00CD7610">
      <w:pPr>
        <w:pStyle w:val="Funotentext"/>
        <w:tabs>
          <w:tab w:val="left" w:pos="567"/>
        </w:tabs>
        <w:ind w:left="567" w:hanging="567"/>
        <w:jc w:val="both"/>
        <w:rPr>
          <w:lang w:val="de-CH"/>
        </w:rPr>
      </w:pPr>
      <w:r>
        <w:rPr>
          <w:rStyle w:val="Funotenzeichen"/>
        </w:rPr>
        <w:footnoteRef/>
      </w:r>
      <w:r>
        <w:tab/>
        <w:t>Bekannt war Rutilius etwa mit dem Redner Ser. S</w:t>
      </w:r>
      <w:r w:rsidR="00515147">
        <w:t>ulpicius Galba, dem Juristen P. </w:t>
      </w:r>
      <w:r>
        <w:t>Mucius Scaevola, sowie C. Laelius, C. Lucilius und Scipio Aemilianus (</w:t>
      </w:r>
      <w:r w:rsidR="00515147">
        <w:t>Cic. </w:t>
      </w:r>
      <w:r>
        <w:t xml:space="preserve">Brut. 85–89; Lael. 101; </w:t>
      </w:r>
      <w:r w:rsidR="00515147">
        <w:t>de orat.</w:t>
      </w:r>
      <w:r>
        <w:t xml:space="preserve"> 1,227f.; off. 2,47; App. Ib. 88). </w:t>
      </w:r>
    </w:p>
  </w:footnote>
  <w:footnote w:id="66">
    <w:p w:rsidR="001C6554" w:rsidRPr="009F7268" w:rsidRDefault="001C6554" w:rsidP="00386A1E">
      <w:pPr>
        <w:pStyle w:val="Funotentext"/>
        <w:tabs>
          <w:tab w:val="left" w:pos="567"/>
        </w:tabs>
        <w:ind w:left="567" w:hanging="567"/>
        <w:jc w:val="both"/>
        <w:rPr>
          <w:lang w:val="de-CH"/>
        </w:rPr>
      </w:pPr>
      <w:r w:rsidRPr="009F7268">
        <w:rPr>
          <w:rStyle w:val="Funotenzeichen"/>
        </w:rPr>
        <w:footnoteRef/>
      </w:r>
      <w:r w:rsidRPr="009F7268">
        <w:tab/>
        <w:t>Cicero will Rutilius im Zu</w:t>
      </w:r>
      <w:r>
        <w:t>ge seiner Asienreise im Jahr 78 </w:t>
      </w:r>
      <w:r w:rsidRPr="009F7268">
        <w:t>v.</w:t>
      </w:r>
      <w:r>
        <w:t> </w:t>
      </w:r>
      <w:r w:rsidRPr="009F7268">
        <w:t>Chr. in Smyrna getroffen haben</w:t>
      </w:r>
      <w:r>
        <w:t>;</w:t>
      </w:r>
      <w:r w:rsidRPr="009F7268">
        <w:t xml:space="preserve"> als Schüler Scaevolas </w:t>
      </w:r>
      <w:r>
        <w:t xml:space="preserve">sei er von Rutilius </w:t>
      </w:r>
      <w:r w:rsidRPr="009F7268">
        <w:t xml:space="preserve">freundlich aufgenommen </w:t>
      </w:r>
      <w:r>
        <w:t>worden.</w:t>
      </w:r>
      <w:r w:rsidRPr="009F7268">
        <w:t xml:space="preserve"> Cicero benutzt diese Episode später, indem er erklärt, die Unterhaltungen mit Rutilius hätten ihm Stoff für sein eigene</w:t>
      </w:r>
      <w:r>
        <w:t>s</w:t>
      </w:r>
      <w:r w:rsidRPr="009F7268">
        <w:t xml:space="preserve"> philosophische</w:t>
      </w:r>
      <w:r>
        <w:t xml:space="preserve">s Wirken </w:t>
      </w:r>
      <w:r w:rsidRPr="009F7268">
        <w:t>gegeben</w:t>
      </w:r>
      <w:r>
        <w:t xml:space="preserve"> (</w:t>
      </w:r>
      <w:r w:rsidR="00515147">
        <w:t>Cic. </w:t>
      </w:r>
      <w:r w:rsidRPr="009F7268">
        <w:t>Brut. 85</w:t>
      </w:r>
      <w:r>
        <w:t>–</w:t>
      </w:r>
      <w:r w:rsidRPr="009F7268">
        <w:t>89; rep. 1,13,17</w:t>
      </w:r>
      <w:r>
        <w:t>)</w:t>
      </w:r>
      <w:r w:rsidRPr="009F7268">
        <w:t xml:space="preserve">. Cicero ist es auch, der Rutilius als eifrigen Hörer des </w:t>
      </w:r>
      <w:r>
        <w:t xml:space="preserve">berühmten </w:t>
      </w:r>
      <w:r w:rsidRPr="009F7268">
        <w:t>Stoikers Panaitos beschreibt</w:t>
      </w:r>
      <w:r>
        <w:t xml:space="preserve"> </w:t>
      </w:r>
      <w:r w:rsidRPr="009F7268">
        <w:t>(</w:t>
      </w:r>
      <w:r w:rsidR="00515147">
        <w:t>Cic. </w:t>
      </w:r>
      <w:r w:rsidRPr="009F7268">
        <w:t>Brut. 114; de off. 3,10)</w:t>
      </w:r>
      <w:r>
        <w:t xml:space="preserve"> </w:t>
      </w:r>
      <w:r w:rsidRPr="009F7268">
        <w:t>und den Redner Rutilius als Stoiker charakterisiert, dem es ausschließlich auf Sachlichkeit und Folgerichtigkeit, nicht jedoch auf Schönheit und Kunstfertigkeit der Sprache angekommen sei (Brut. 110; 113</w:t>
      </w:r>
      <w:r>
        <w:t>–</w:t>
      </w:r>
      <w:r w:rsidRPr="009F7268">
        <w:t>116; 118)</w:t>
      </w:r>
      <w:r>
        <w:t>.</w:t>
      </w:r>
    </w:p>
  </w:footnote>
  <w:footnote w:id="67">
    <w:p w:rsidR="001C6554" w:rsidRPr="00847B07" w:rsidRDefault="001C6554" w:rsidP="00847B07">
      <w:pPr>
        <w:pStyle w:val="Funotentext"/>
        <w:tabs>
          <w:tab w:val="left" w:pos="567"/>
        </w:tabs>
        <w:ind w:left="567" w:hanging="567"/>
        <w:jc w:val="both"/>
        <w:rPr>
          <w:lang w:val="de-CH"/>
        </w:rPr>
      </w:pPr>
      <w:r w:rsidRPr="00847B07">
        <w:rPr>
          <w:rStyle w:val="Funotenzeichen"/>
        </w:rPr>
        <w:footnoteRef/>
      </w:r>
      <w:r w:rsidR="00725013">
        <w:tab/>
        <w:t>Bereits Q. </w:t>
      </w:r>
      <w:r w:rsidRPr="00847B07">
        <w:t>Caecilius Metellus Numidicus hat sich möglicherweise dieser Ausprägung der Rückzu</w:t>
      </w:r>
      <w:r>
        <w:t>gsgeste bedient, als er Rom 100 </w:t>
      </w:r>
      <w:r w:rsidRPr="00847B07">
        <w:t>v.</w:t>
      </w:r>
      <w:r>
        <w:t> </w:t>
      </w:r>
      <w:r w:rsidRPr="00847B07">
        <w:t>Chr. verlassen</w:t>
      </w:r>
      <w:r>
        <w:t xml:space="preserve"> musste: Der ehemalige Konsul, Z</w:t>
      </w:r>
      <w:r w:rsidRPr="00847B07">
        <w:t xml:space="preserve">ensor und erfolgreiche Feldherr gegen Iughurta wurde auch aufgrund seiner Feindschaft mit </w:t>
      </w:r>
      <w:r>
        <w:t>C. </w:t>
      </w:r>
      <w:r w:rsidRPr="00847B07">
        <w:t xml:space="preserve">Marius, Servilius Glaucia und L. Appuleius Saturninus berühmt (zum Folgenden s. Plut. Marius 28f., mit einem zusammenhängenden Bericht; s. ferner Cato Minor 32,2; App. </w:t>
      </w:r>
      <w:proofErr w:type="gramStart"/>
      <w:r w:rsidRPr="00B77CC8">
        <w:rPr>
          <w:lang w:val="en-US"/>
        </w:rPr>
        <w:t>I 29</w:t>
      </w:r>
      <w:r>
        <w:rPr>
          <w:lang w:val="en-US"/>
        </w:rPr>
        <w:t>–</w:t>
      </w:r>
      <w:r w:rsidRPr="00B77CC8">
        <w:rPr>
          <w:lang w:val="en-US"/>
        </w:rPr>
        <w:t>31; Cass.</w:t>
      </w:r>
      <w:proofErr w:type="gramEnd"/>
      <w:r w:rsidRPr="00B77CC8">
        <w:rPr>
          <w:lang w:val="en-US"/>
        </w:rPr>
        <w:t xml:space="preserve"> Dio 38</w:t>
      </w:r>
      <w:proofErr w:type="gramStart"/>
      <w:r w:rsidRPr="00B77CC8">
        <w:rPr>
          <w:lang w:val="en-US"/>
        </w:rPr>
        <w:t>,7,1</w:t>
      </w:r>
      <w:proofErr w:type="gramEnd"/>
      <w:r w:rsidRPr="00B77CC8">
        <w:rPr>
          <w:lang w:val="en-US"/>
        </w:rPr>
        <w:t xml:space="preserve">; Liv. </w:t>
      </w:r>
      <w:proofErr w:type="gramStart"/>
      <w:r w:rsidRPr="00B77CC8">
        <w:rPr>
          <w:lang w:val="en-US"/>
        </w:rPr>
        <w:t>per. 69; Flor.</w:t>
      </w:r>
      <w:proofErr w:type="gramEnd"/>
      <w:r w:rsidRPr="00B77CC8">
        <w:rPr>
          <w:lang w:val="en-US"/>
        </w:rPr>
        <w:t xml:space="preserve"> 2</w:t>
      </w:r>
      <w:proofErr w:type="gramStart"/>
      <w:r w:rsidRPr="00B77CC8">
        <w:rPr>
          <w:lang w:val="en-US"/>
        </w:rPr>
        <w:t>,4,2</w:t>
      </w:r>
      <w:proofErr w:type="gramEnd"/>
      <w:r w:rsidRPr="00B77CC8">
        <w:rPr>
          <w:lang w:val="en-US"/>
        </w:rPr>
        <w:t>; Oros. 5</w:t>
      </w:r>
      <w:proofErr w:type="gramStart"/>
      <w:r w:rsidRPr="00B77CC8">
        <w:rPr>
          <w:lang w:val="en-US"/>
        </w:rPr>
        <w:t>,17,4</w:t>
      </w:r>
      <w:proofErr w:type="gramEnd"/>
      <w:r w:rsidRPr="00B77CC8">
        <w:rPr>
          <w:lang w:val="en-US"/>
        </w:rPr>
        <w:t>; Vell. Pat. 2</w:t>
      </w:r>
      <w:proofErr w:type="gramStart"/>
      <w:r w:rsidRPr="00B77CC8">
        <w:rPr>
          <w:lang w:val="en-US"/>
        </w:rPr>
        <w:t>,15,4</w:t>
      </w:r>
      <w:proofErr w:type="gramEnd"/>
      <w:r w:rsidRPr="00B77CC8">
        <w:rPr>
          <w:lang w:val="en-US"/>
        </w:rPr>
        <w:t>; Val. Max. 3</w:t>
      </w:r>
      <w:proofErr w:type="gramStart"/>
      <w:r w:rsidRPr="00B77CC8">
        <w:rPr>
          <w:lang w:val="en-US"/>
        </w:rPr>
        <w:t>,8,4</w:t>
      </w:r>
      <w:proofErr w:type="gramEnd"/>
      <w:r w:rsidRPr="00B77CC8">
        <w:rPr>
          <w:lang w:val="en-US"/>
        </w:rPr>
        <w:t>; 4,1,13; Vir. Ill. 62</w:t>
      </w:r>
      <w:proofErr w:type="gramStart"/>
      <w:r w:rsidRPr="00B77CC8">
        <w:rPr>
          <w:lang w:val="en-US"/>
        </w:rPr>
        <w:t>,2</w:t>
      </w:r>
      <w:proofErr w:type="gramEnd"/>
      <w:r w:rsidRPr="00B77CC8">
        <w:rPr>
          <w:lang w:val="en-US"/>
        </w:rPr>
        <w:t xml:space="preserve">; 73,8; </w:t>
      </w:r>
      <w:r w:rsidR="00515147">
        <w:rPr>
          <w:lang w:val="en-US"/>
        </w:rPr>
        <w:t>Cic. </w:t>
      </w:r>
      <w:r w:rsidRPr="008961C6">
        <w:t xml:space="preserve">Sest. 37; 101; de domo 82; 87; p. red. 5; 25; Cluent. </w:t>
      </w:r>
      <w:r w:rsidRPr="00847B07">
        <w:t>95; P</w:t>
      </w:r>
      <w:r>
        <w:t>lanc. 89: Pis. 20): Im Jahr 100 </w:t>
      </w:r>
      <w:r w:rsidRPr="00847B07">
        <w:t>v.</w:t>
      </w:r>
      <w:r>
        <w:t> </w:t>
      </w:r>
      <w:r w:rsidRPr="00847B07">
        <w:t xml:space="preserve">Chr. weigerte sich Metellus, das Ackergesetz des Volkstribunen Saturninus </w:t>
      </w:r>
      <w:r>
        <w:t>durch Eid anzuerkennen. Dieses Gesetz enthielt</w:t>
      </w:r>
      <w:r w:rsidRPr="00847B07">
        <w:t xml:space="preserve"> die Klausel, dass jeder Senator, der sich weigerte, </w:t>
      </w:r>
      <w:r>
        <w:t xml:space="preserve">sich durch </w:t>
      </w:r>
      <w:r w:rsidRPr="00847B07">
        <w:t xml:space="preserve">Eid </w:t>
      </w:r>
      <w:r w:rsidRPr="00BC7BDE">
        <w:t xml:space="preserve">zur Einhaltung des Gesetzes </w:t>
      </w:r>
      <w:r>
        <w:t xml:space="preserve">zu </w:t>
      </w:r>
      <w:r w:rsidRPr="00BC7BDE">
        <w:t>verpflichten</w:t>
      </w:r>
      <w:r w:rsidRPr="00847B07">
        <w:t>, mit der Verbannung bestraft werden sollte. Als Saturninus Metellus’ Verbannung beantragen wollte, verließ dieser die Stadt; die förmliche Verbannung erfolgte in seiner Abwesenheit durch den Konsul Marius. Wie später Rutilius so soll auch Metellus, der in jungen Jahren bei Karneades in Athen studiert</w:t>
      </w:r>
      <w:r>
        <w:t xml:space="preserve"> hatt</w:t>
      </w:r>
      <w:r w:rsidRPr="00847B07">
        <w:t>e (</w:t>
      </w:r>
      <w:r w:rsidR="00515147">
        <w:t>Cic. de orat.</w:t>
      </w:r>
      <w:r w:rsidRPr="00847B07">
        <w:t xml:space="preserve"> 3,68), sein Schicksal mit Gleichmut getragen haben (</w:t>
      </w:r>
      <w:r w:rsidR="00515147">
        <w:t>ad fam.</w:t>
      </w:r>
      <w:r w:rsidRPr="00847B07">
        <w:t xml:space="preserve"> 1</w:t>
      </w:r>
      <w:proofErr w:type="gramStart"/>
      <w:r w:rsidRPr="00847B07">
        <w:t>,9,16</w:t>
      </w:r>
      <w:proofErr w:type="gramEnd"/>
      <w:r w:rsidRPr="00847B07">
        <w:t>; Sen. epist. 3,3,4)</w:t>
      </w:r>
      <w:r>
        <w:t>.</w:t>
      </w:r>
      <w:r w:rsidRPr="00847B07">
        <w:t xml:space="preserve"> </w:t>
      </w:r>
      <w:r>
        <w:t>E</w:t>
      </w:r>
      <w:r w:rsidRPr="00847B07">
        <w:t>r habe zunächst auf Rhodos, dann in Tralles gelebt und sich mit philosophischen Studien beschäftigt, bis er 99/98</w:t>
      </w:r>
      <w:r>
        <w:t> </w:t>
      </w:r>
      <w:r w:rsidRPr="00847B07">
        <w:t>v.</w:t>
      </w:r>
      <w:r>
        <w:t> </w:t>
      </w:r>
      <w:r w:rsidRPr="00847B07">
        <w:t xml:space="preserve">Chr. aus der Verbannung zurückgerufen </w:t>
      </w:r>
      <w:r>
        <w:t>worden sei</w:t>
      </w:r>
      <w:r w:rsidRPr="00847B07">
        <w:t xml:space="preserve"> (Liv. per. 69; Plut. Marius 29,10; Val. Max. 4,1,13; Vir. Ill. 62,3).</w:t>
      </w:r>
      <w:r>
        <w:t xml:space="preserve"> Cicero hat a</w:t>
      </w:r>
      <w:r w:rsidRPr="00847B07">
        <w:t xml:space="preserve">uf </w:t>
      </w:r>
      <w:r>
        <w:t>Metellus’ ‚</w:t>
      </w:r>
      <w:r w:rsidRPr="00847B07">
        <w:t>freiwilligen‘ Rückzug vor der unbilligen Verfolgung durch die Marianer ausdrücklich Bezug genommen, als es darum ging</w:t>
      </w:r>
      <w:r>
        <w:t>,</w:t>
      </w:r>
      <w:r w:rsidRPr="00847B07">
        <w:t xml:space="preserve"> sein eigenes Exil in ein positives Licht zu rücken – allerdings </w:t>
      </w:r>
      <w:r>
        <w:t>anscheinend nicht auf das philosophische</w:t>
      </w:r>
      <w:r w:rsidRPr="00847B07">
        <w:t xml:space="preserve"> Element</w:t>
      </w:r>
      <w:r>
        <w:t xml:space="preserve"> (s. </w:t>
      </w:r>
      <w:r w:rsidR="00515147">
        <w:t>Cic. </w:t>
      </w:r>
      <w:r>
        <w:t xml:space="preserve">Sest. 37; 101; de domo 82; 87; p. red. 5; 25; Cluent. 95; Planc. 89; Pis. 20). </w:t>
      </w:r>
      <w:r w:rsidRPr="00847B07">
        <w:t>Eine Zusammenstellung der wichtigsten Quellen zu Metellus’ ‚freiwilligem‘ Rückzug ins</w:t>
      </w:r>
      <w:r>
        <w:t xml:space="preserve"> Exil bietet Kelly 2006, Nr. 22</w:t>
      </w:r>
      <w:r w:rsidRPr="00847B07">
        <w:t xml:space="preserve">. Zum politischen Hintergrund s. </w:t>
      </w:r>
      <w:r>
        <w:t>v. a.</w:t>
      </w:r>
      <w:r w:rsidRPr="00847B07">
        <w:t xml:space="preserve"> G</w:t>
      </w:r>
      <w:r>
        <w:t>ruen 1965; s. ferner Gruen 1966; Kelly 2006, 84–88.</w:t>
      </w:r>
    </w:p>
  </w:footnote>
  <w:footnote w:id="68">
    <w:p w:rsidR="001C6554" w:rsidRPr="002D4F2E" w:rsidRDefault="001C6554" w:rsidP="005747A9">
      <w:pPr>
        <w:pStyle w:val="Funotentext"/>
        <w:tabs>
          <w:tab w:val="left" w:pos="567"/>
        </w:tabs>
        <w:ind w:left="567" w:hanging="567"/>
        <w:jc w:val="both"/>
      </w:pPr>
      <w:r>
        <w:rPr>
          <w:rStyle w:val="Funotenzeichen"/>
        </w:rPr>
        <w:footnoteRef/>
      </w:r>
      <w:r w:rsidRPr="00430660">
        <w:rPr>
          <w:lang w:val="fr-CH"/>
        </w:rPr>
        <w:tab/>
        <w:t>Münzer 1914, 1275. Vgl.</w:t>
      </w:r>
      <w:r w:rsidRPr="002D4F2E">
        <w:rPr>
          <w:lang w:val="fr-FR"/>
        </w:rPr>
        <w:t xml:space="preserve"> dazu</w:t>
      </w:r>
      <w:r w:rsidRPr="00430660">
        <w:rPr>
          <w:lang w:val="fr-CH"/>
        </w:rPr>
        <w:t xml:space="preserve"> </w:t>
      </w:r>
      <w:r w:rsidR="00515147">
        <w:rPr>
          <w:lang w:val="fr-CH"/>
        </w:rPr>
        <w:t>Cic. </w:t>
      </w:r>
      <w:r w:rsidRPr="00430660">
        <w:rPr>
          <w:lang w:val="fr-CH"/>
        </w:rPr>
        <w:t>Font. 38; Pis</w:t>
      </w:r>
      <w:r>
        <w:rPr>
          <w:lang w:val="fr-CH"/>
        </w:rPr>
        <w:t>.</w:t>
      </w:r>
      <w:r w:rsidRPr="00430660">
        <w:rPr>
          <w:lang w:val="fr-CH"/>
        </w:rPr>
        <w:t xml:space="preserve"> 95; Rab. Post. 27; </w:t>
      </w:r>
      <w:proofErr w:type="gramStart"/>
      <w:r w:rsidR="00515147">
        <w:rPr>
          <w:lang w:val="fr-CH"/>
        </w:rPr>
        <w:t>de orat</w:t>
      </w:r>
      <w:proofErr w:type="gramEnd"/>
      <w:r w:rsidR="00515147">
        <w:rPr>
          <w:lang w:val="fr-CH"/>
        </w:rPr>
        <w:t>.</w:t>
      </w:r>
      <w:r w:rsidRPr="00430660">
        <w:rPr>
          <w:lang w:val="fr-CH"/>
        </w:rPr>
        <w:t xml:space="preserve"> </w:t>
      </w:r>
      <w:proofErr w:type="gramStart"/>
      <w:r w:rsidRPr="008961C6">
        <w:rPr>
          <w:lang w:val="en-US"/>
        </w:rPr>
        <w:t>1,227–231; Brut.</w:t>
      </w:r>
      <w:proofErr w:type="gramEnd"/>
      <w:r w:rsidRPr="008961C6">
        <w:rPr>
          <w:lang w:val="en-US"/>
        </w:rPr>
        <w:t xml:space="preserve"> </w:t>
      </w:r>
      <w:proofErr w:type="gramStart"/>
      <w:r w:rsidRPr="008961C6">
        <w:rPr>
          <w:lang w:val="en-US"/>
        </w:rPr>
        <w:t>115; nat. deor.</w:t>
      </w:r>
      <w:proofErr w:type="gramEnd"/>
      <w:r w:rsidRPr="008961C6">
        <w:rPr>
          <w:lang w:val="en-US"/>
        </w:rPr>
        <w:t xml:space="preserve"> </w:t>
      </w:r>
      <w:r w:rsidRPr="00B77CC8">
        <w:rPr>
          <w:lang w:val="en-US"/>
        </w:rPr>
        <w:t>3</w:t>
      </w:r>
      <w:proofErr w:type="gramStart"/>
      <w:r w:rsidRPr="00B77CC8">
        <w:rPr>
          <w:lang w:val="en-US"/>
        </w:rPr>
        <w:t>,80</w:t>
      </w:r>
      <w:proofErr w:type="gramEnd"/>
      <w:r w:rsidRPr="00B77CC8">
        <w:rPr>
          <w:lang w:val="en-US"/>
        </w:rPr>
        <w:t xml:space="preserve">; 86; Liv. </w:t>
      </w:r>
      <w:proofErr w:type="gramStart"/>
      <w:r w:rsidRPr="00B77CC8">
        <w:rPr>
          <w:lang w:val="en-US"/>
        </w:rPr>
        <w:t>per. 70; Diod.</w:t>
      </w:r>
      <w:proofErr w:type="gramEnd"/>
      <w:r w:rsidRPr="00B77CC8">
        <w:rPr>
          <w:lang w:val="en-US"/>
        </w:rPr>
        <w:t xml:space="preserve"> 37</w:t>
      </w:r>
      <w:proofErr w:type="gramStart"/>
      <w:r w:rsidRPr="00B77CC8">
        <w:rPr>
          <w:lang w:val="en-US"/>
        </w:rPr>
        <w:t>,5,1</w:t>
      </w:r>
      <w:proofErr w:type="gramEnd"/>
      <w:r w:rsidRPr="00B77CC8">
        <w:rPr>
          <w:lang w:val="en-US"/>
        </w:rPr>
        <w:t>; Vell. Pat. 2</w:t>
      </w:r>
      <w:proofErr w:type="gramStart"/>
      <w:r w:rsidRPr="00B77CC8">
        <w:rPr>
          <w:lang w:val="en-US"/>
        </w:rPr>
        <w:t>,13,2</w:t>
      </w:r>
      <w:proofErr w:type="gramEnd"/>
      <w:r w:rsidRPr="00B77CC8">
        <w:rPr>
          <w:lang w:val="en-US"/>
        </w:rPr>
        <w:t>; Flor. 2</w:t>
      </w:r>
      <w:proofErr w:type="gramStart"/>
      <w:r w:rsidRPr="00B77CC8">
        <w:rPr>
          <w:lang w:val="en-US"/>
        </w:rPr>
        <w:t>,5,3</w:t>
      </w:r>
      <w:proofErr w:type="gramEnd"/>
      <w:r w:rsidRPr="00B77CC8">
        <w:rPr>
          <w:lang w:val="en-US"/>
        </w:rPr>
        <w:t xml:space="preserve">; Sen. dial. </w:t>
      </w:r>
      <w:r w:rsidRPr="008961C6">
        <w:t xml:space="preserve">1,3,4; 7; 6,22,3; epist. 67,7; 79,14; 98,12; Quintil. </w:t>
      </w:r>
      <w:r w:rsidRPr="002D4F2E">
        <w:t>Inst. 5,2,4; 11,1,12; Cassius Dio 28,97,1f.; Oros. 5,17,12f.</w:t>
      </w:r>
    </w:p>
  </w:footnote>
  <w:footnote w:id="69">
    <w:p w:rsidR="001C6554" w:rsidRPr="003D44EB" w:rsidRDefault="001C6554" w:rsidP="002E0875">
      <w:pPr>
        <w:pStyle w:val="Funotentext"/>
        <w:tabs>
          <w:tab w:val="left" w:pos="567"/>
        </w:tabs>
        <w:ind w:left="567" w:hanging="567"/>
        <w:jc w:val="both"/>
      </w:pPr>
      <w:r w:rsidRPr="003D44EB">
        <w:rPr>
          <w:rStyle w:val="Funotenzeichen"/>
        </w:rPr>
        <w:footnoteRef/>
      </w:r>
      <w:r w:rsidRPr="002D4F2E">
        <w:tab/>
        <w:t xml:space="preserve">S. z. B. Sall. Iug. 4,4. </w:t>
      </w:r>
      <w:r w:rsidRPr="003D44EB">
        <w:t>In Bezug auf Sallust s. zum Thema auch Kierdorf 2003, 71; Marincola 1997, 193.</w:t>
      </w:r>
    </w:p>
  </w:footnote>
  <w:footnote w:id="70">
    <w:p w:rsidR="001C6554" w:rsidRPr="005842EC" w:rsidRDefault="001C6554" w:rsidP="005842EC">
      <w:pPr>
        <w:pStyle w:val="Funotentext"/>
        <w:tabs>
          <w:tab w:val="left" w:pos="5060"/>
        </w:tabs>
        <w:ind w:left="567" w:hanging="567"/>
        <w:jc w:val="both"/>
        <w:rPr>
          <w:lang w:val="de-CH"/>
        </w:rPr>
      </w:pPr>
      <w:r>
        <w:rPr>
          <w:rStyle w:val="Funotenzeichen"/>
        </w:rPr>
        <w:footnoteRef/>
      </w:r>
      <w:r>
        <w:tab/>
      </w:r>
      <w:r w:rsidRPr="00DC24CA">
        <w:t xml:space="preserve">Dazu </w:t>
      </w:r>
      <w:r>
        <w:t>s. a.</w:t>
      </w:r>
      <w:r w:rsidRPr="00DC24CA">
        <w:t xml:space="preserve"> das folgende Kap</w:t>
      </w:r>
      <w:r>
        <w:t>.</w:t>
      </w:r>
      <w:r w:rsidRPr="00DC24CA">
        <w:t xml:space="preserve"> 3.2. –</w:t>
      </w:r>
      <w:r>
        <w:t xml:space="preserve"> </w:t>
      </w:r>
      <w:r w:rsidRPr="003D44EB">
        <w:t xml:space="preserve">In diesem Kontext ist auch die Frage nach dem Zusammenhang zwischen den sich zurückziehenden Philosophen und der römischen Villa interessant: Diese Stätten des </w:t>
      </w:r>
      <w:r w:rsidRPr="003D44EB">
        <w:rPr>
          <w:i/>
          <w:lang w:val="la-Latn"/>
        </w:rPr>
        <w:t>otium</w:t>
      </w:r>
      <w:r w:rsidRPr="003D44EB">
        <w:t xml:space="preserve"> stellen vielleicht das Äquivalent zur griechischen Idee vom Garten für vorgeblich philosophische Rückzuge römischer Aristokra</w:t>
      </w:r>
      <w:r>
        <w:t xml:space="preserve">ten dar. Der vermeintliche </w:t>
      </w:r>
      <w:r w:rsidRPr="003D44EB">
        <w:t>Rückzug eines römischen Aristokraten auf</w:t>
      </w:r>
      <w:r>
        <w:t xml:space="preserve"> da</w:t>
      </w:r>
      <w:r w:rsidRPr="003D44EB">
        <w:t>s Land bzw. in die Villa könnte vor diesem Hintergrund eine Symbolik entwickelt haben, die auch politische Relevanz entfaltete.</w:t>
      </w:r>
    </w:p>
  </w:footnote>
  <w:footnote w:id="71">
    <w:p w:rsidR="001C6554" w:rsidRPr="00A73B25" w:rsidRDefault="001C6554" w:rsidP="00672B43">
      <w:pPr>
        <w:pStyle w:val="Funotentext"/>
        <w:tabs>
          <w:tab w:val="left" w:pos="567"/>
        </w:tabs>
        <w:ind w:left="567" w:hanging="567"/>
        <w:jc w:val="both"/>
        <w:rPr>
          <w:lang w:val="de-CH"/>
        </w:rPr>
      </w:pPr>
      <w:r w:rsidRPr="00A73B25">
        <w:rPr>
          <w:rStyle w:val="Funotenzeichen"/>
        </w:rPr>
        <w:footnoteRef/>
      </w:r>
      <w:r w:rsidRPr="00A73B25">
        <w:tab/>
        <w:t xml:space="preserve">Dazu </w:t>
      </w:r>
      <w:r>
        <w:t>s. a.</w:t>
      </w:r>
      <w:r w:rsidRPr="00A73B25">
        <w:t xml:space="preserve"> </w:t>
      </w:r>
      <w:r w:rsidRPr="00A73B25">
        <w:rPr>
          <w:color w:val="000000"/>
        </w:rPr>
        <w:t>Raaflaub u. S</w:t>
      </w:r>
      <w:r>
        <w:rPr>
          <w:color w:val="000000"/>
        </w:rPr>
        <w:t xml:space="preserve">amson II 1990, bezogen auf die </w:t>
      </w:r>
      <w:r w:rsidRPr="00A73B25">
        <w:t xml:space="preserve">Senatsopposition im Allgemeinen, sowie </w:t>
      </w:r>
      <w:r>
        <w:t>M. </w:t>
      </w:r>
      <w:r w:rsidRPr="00A73B25">
        <w:t>Meier 2003, am Beispiel des berühmten Historikers Cremutius Cordus.</w:t>
      </w:r>
    </w:p>
  </w:footnote>
  <w:footnote w:id="72">
    <w:p w:rsidR="001C6554" w:rsidRPr="00900202" w:rsidRDefault="001C6554" w:rsidP="00270F87">
      <w:pPr>
        <w:pStyle w:val="Funotentext"/>
        <w:tabs>
          <w:tab w:val="left" w:pos="567"/>
        </w:tabs>
        <w:ind w:left="567" w:hanging="567"/>
        <w:jc w:val="both"/>
      </w:pPr>
      <w:r w:rsidRPr="00900202">
        <w:rPr>
          <w:rStyle w:val="Funotenzeichen"/>
        </w:rPr>
        <w:footnoteRef/>
      </w:r>
      <w:r w:rsidRPr="00900202">
        <w:tab/>
      </w:r>
      <w:r>
        <w:t xml:space="preserve">Dazu und zum Folgenden s. Liv. 3,31–59 sowie Dion. Hal. ant. 11,1–46, deren Berichte die beiden Hauptstränge der Überlieferung zur Tyrannei der </w:t>
      </w:r>
      <w:r w:rsidRPr="00393307">
        <w:rPr>
          <w:i/>
          <w:lang w:val="la-Latn"/>
        </w:rPr>
        <w:t>decemviri</w:t>
      </w:r>
      <w:r>
        <w:t xml:space="preserve"> darstellen. Mit einer Zusammenstellung der Quellen s. knapp Kübler 1901, hier bes. 2256–2260, sowie Schwegler 1872, 1–42 (zum sog. Ersten </w:t>
      </w:r>
      <w:proofErr w:type="spellStart"/>
      <w:r>
        <w:t>Decemvirat</w:t>
      </w:r>
      <w:proofErr w:type="spellEnd"/>
      <w:r>
        <w:t xml:space="preserve">); 42–92 (zum sog. Zweiten </w:t>
      </w:r>
      <w:proofErr w:type="spellStart"/>
      <w:r>
        <w:t>Decemvirat</w:t>
      </w:r>
      <w:proofErr w:type="spellEnd"/>
      <w:r>
        <w:t>). S. ferner Wieacker 1988, 287–309, mit der Literatur zur Entstehung und Bedeutung der XII-Tafeln, um die es dem Autor entsprechend der Konzeption seines Beitrags in erster Linie geht.</w:t>
      </w:r>
    </w:p>
  </w:footnote>
  <w:footnote w:id="73">
    <w:p w:rsidR="001C6554" w:rsidRPr="00430660" w:rsidRDefault="001C6554" w:rsidP="002727E6">
      <w:pPr>
        <w:pStyle w:val="Funotentext"/>
        <w:tabs>
          <w:tab w:val="left" w:pos="567"/>
        </w:tabs>
        <w:ind w:left="567" w:hanging="567"/>
        <w:jc w:val="both"/>
      </w:pPr>
      <w:r>
        <w:rPr>
          <w:rStyle w:val="Funotenzeichen"/>
        </w:rPr>
        <w:footnoteRef/>
      </w:r>
      <w:r w:rsidRPr="00430660">
        <w:tab/>
        <w:t>Liv. 3</w:t>
      </w:r>
      <w:proofErr w:type="gramStart"/>
      <w:r w:rsidRPr="00430660">
        <w:t>,38,1</w:t>
      </w:r>
      <w:proofErr w:type="gramEnd"/>
      <w:r w:rsidRPr="00430660">
        <w:t xml:space="preserve">: </w:t>
      </w:r>
      <w:r>
        <w:rPr>
          <w:i/>
          <w:lang w:val="la-Latn"/>
        </w:rPr>
        <w:t>Idus Maiae v</w:t>
      </w:r>
      <w:r w:rsidRPr="00596A8E">
        <w:rPr>
          <w:i/>
          <w:lang w:val="la-Latn"/>
        </w:rPr>
        <w:t xml:space="preserve">enere. </w:t>
      </w:r>
      <w:r w:rsidRPr="00430660">
        <w:rPr>
          <w:i/>
        </w:rPr>
        <w:t>n</w:t>
      </w:r>
      <w:r w:rsidRPr="00596A8E">
        <w:rPr>
          <w:i/>
          <w:lang w:val="la-Latn"/>
        </w:rPr>
        <w:t>ullis subrogatis magistratibus, pri</w:t>
      </w:r>
      <w:r>
        <w:rPr>
          <w:i/>
          <w:lang w:val="la-Latn"/>
        </w:rPr>
        <w:t>v</w:t>
      </w:r>
      <w:r w:rsidRPr="00596A8E">
        <w:rPr>
          <w:i/>
          <w:lang w:val="la-Latn"/>
        </w:rPr>
        <w:t>ati pro decem</w:t>
      </w:r>
      <w:r>
        <w:rPr>
          <w:i/>
          <w:lang w:val="la-Latn"/>
        </w:rPr>
        <w:t>v</w:t>
      </w:r>
      <w:r w:rsidRPr="00596A8E">
        <w:rPr>
          <w:i/>
          <w:lang w:val="la-Latn"/>
        </w:rPr>
        <w:t xml:space="preserve">iris, neque animis ad imperium inhibendum imminutis neque ad speciem honoris insignibus prodeunt. </w:t>
      </w:r>
      <w:r w:rsidRPr="00430660">
        <w:rPr>
          <w:i/>
        </w:rPr>
        <w:t>i</w:t>
      </w:r>
      <w:r w:rsidRPr="00596A8E">
        <w:rPr>
          <w:i/>
          <w:lang w:val="la-Latn"/>
        </w:rPr>
        <w:t xml:space="preserve">d </w:t>
      </w:r>
      <w:r>
        <w:rPr>
          <w:i/>
          <w:lang w:val="la-Latn"/>
        </w:rPr>
        <w:t>vero regnum haud dubie v</w:t>
      </w:r>
      <w:r w:rsidRPr="00596A8E">
        <w:rPr>
          <w:i/>
          <w:lang w:val="la-Latn"/>
        </w:rPr>
        <w:t>ideri.</w:t>
      </w:r>
    </w:p>
  </w:footnote>
  <w:footnote w:id="74">
    <w:p w:rsidR="001C6554" w:rsidRPr="00DF3BD5" w:rsidRDefault="001C6554" w:rsidP="00B108A6">
      <w:pPr>
        <w:pStyle w:val="Funotentext"/>
        <w:tabs>
          <w:tab w:val="left" w:pos="567"/>
        </w:tabs>
        <w:ind w:left="567" w:hanging="567"/>
        <w:jc w:val="both"/>
      </w:pPr>
      <w:r>
        <w:rPr>
          <w:rStyle w:val="Funotenzeichen"/>
        </w:rPr>
        <w:footnoteRef/>
      </w:r>
      <w:r>
        <w:tab/>
        <w:t>Liv. 3</w:t>
      </w:r>
      <w:proofErr w:type="gramStart"/>
      <w:r>
        <w:t>,38,11f</w:t>
      </w:r>
      <w:proofErr w:type="gramEnd"/>
      <w:r>
        <w:t xml:space="preserve">.: „Von den Patriziern war fast nie einer auf dem Forum und nur wenige in der Stadt. Aus Ärger über die Entwicklung waren sie aufs Land gegangen, hatten die Politik aufgegeben und glaubten, sie seien so weit vom Unrecht entfernt, wie sie sich von jedem Verkehr mit jenen despotischen Gewalthabern fernhielten. Nachdem sie trotz Aufforderung nicht kamen, wurden Amtsdiener ringsum in ihre Häuser geschickt, zugleich um Pfänder zu nehmen und um sich zu erkundigen, ob sie sich absichtlich weigerten. Sie kamen mit dem Bescheid zurück, der Senat sei auf dem Land.“ – Dass der ‚Senatsstreik‘ in Augusteischer Zeit fester Bestandteil dieses Narratives war, belegt eine ähnliche Darstellung bei Dionysios von Halikarnassos (Dion. Hal. ant. 11,2,2–4,3; ähnlich: 22,4f.). Der Historiker berichtet, dass die angesehensten und tüchtigsten Bürger Rom verlassen hätten und vor den </w:t>
      </w:r>
      <w:r w:rsidRPr="00F93A70">
        <w:rPr>
          <w:i/>
          <w:lang w:val="la-Latn"/>
        </w:rPr>
        <w:t>decemvir</w:t>
      </w:r>
      <w:r>
        <w:rPr>
          <w:i/>
          <w:lang w:val="de-CH"/>
        </w:rPr>
        <w:t>i</w:t>
      </w:r>
      <w:r>
        <w:t xml:space="preserve"> in benachbarte Städte geflohen seien, sodass nur die ‚schlechten Elemente‘ in Rom zurückgeblieben seien. Wie Livius beschreibt Dionysios ferner, dass die Patrizier nicht mehr in den Senat gegangen seien und sich aufs Land begeben hätten; als die </w:t>
      </w:r>
      <w:r w:rsidRPr="00AE6C0F">
        <w:rPr>
          <w:i/>
          <w:lang w:val="la-Latn"/>
        </w:rPr>
        <w:t>decemvir</w:t>
      </w:r>
      <w:r>
        <w:rPr>
          <w:i/>
          <w:lang w:val="de-CH"/>
        </w:rPr>
        <w:t>i</w:t>
      </w:r>
      <w:r>
        <w:t xml:space="preserve"> schließlich versuchten, den Senat einzuberufen, habe man die Boten erst aufs Land schicken müssen, um die Senatoren herbeizuholen.</w:t>
      </w:r>
    </w:p>
  </w:footnote>
  <w:footnote w:id="75">
    <w:p w:rsidR="001C6554" w:rsidRPr="009E1614" w:rsidRDefault="001C6554" w:rsidP="009E1614">
      <w:pPr>
        <w:pStyle w:val="Funotentext"/>
        <w:tabs>
          <w:tab w:val="left" w:pos="567"/>
        </w:tabs>
        <w:ind w:left="567" w:hanging="567"/>
        <w:jc w:val="both"/>
        <w:rPr>
          <w:lang w:val="de-CH"/>
        </w:rPr>
      </w:pPr>
      <w:r w:rsidRPr="009E1614">
        <w:rPr>
          <w:rStyle w:val="Funotenzeichen"/>
        </w:rPr>
        <w:footnoteRef/>
      </w:r>
      <w:r w:rsidRPr="009E1614">
        <w:tab/>
        <w:t>Liv. 3</w:t>
      </w:r>
      <w:proofErr w:type="gramStart"/>
      <w:r w:rsidRPr="009E1614">
        <w:t>,39,1</w:t>
      </w:r>
      <w:proofErr w:type="gramEnd"/>
      <w:r w:rsidRPr="009E1614">
        <w:t xml:space="preserve">: </w:t>
      </w:r>
      <w:r>
        <w:t xml:space="preserve">„Wir haben jedoch in Erfahrung gebracht, man sei zwar fügsam in die Kurie gekommen, habe aber </w:t>
      </w:r>
      <w:r w:rsidRPr="009E1614">
        <w:rPr>
          <w:color w:val="000000"/>
        </w:rPr>
        <w:t>keineswegs unterwürfig seine Meinung vorgebracht</w:t>
      </w:r>
      <w:r>
        <w:rPr>
          <w:color w:val="000000"/>
        </w:rPr>
        <w:t>.“</w:t>
      </w:r>
    </w:p>
  </w:footnote>
  <w:footnote w:id="76">
    <w:p w:rsidR="001C6554" w:rsidRPr="00B939C2" w:rsidRDefault="001C6554" w:rsidP="00EB46D5">
      <w:pPr>
        <w:pStyle w:val="Funotentext"/>
        <w:tabs>
          <w:tab w:val="left" w:pos="567"/>
        </w:tabs>
        <w:ind w:left="567" w:hanging="567"/>
        <w:jc w:val="both"/>
        <w:rPr>
          <w:lang w:val="de-CH"/>
        </w:rPr>
      </w:pPr>
      <w:r>
        <w:rPr>
          <w:rStyle w:val="Funotenzeichen"/>
        </w:rPr>
        <w:footnoteRef/>
      </w:r>
      <w:r>
        <w:tab/>
        <w:t xml:space="preserve">Liv. 3,39,1–41,6. Siehe auch 49,5. – Anders als Livius, bei dem die Auseinandersetzung zwischen den </w:t>
      </w:r>
      <w:r w:rsidRPr="00D338CB">
        <w:rPr>
          <w:i/>
          <w:lang w:val="la-Latn"/>
        </w:rPr>
        <w:t>decemvir</w:t>
      </w:r>
      <w:r>
        <w:rPr>
          <w:i/>
        </w:rPr>
        <w:t>i</w:t>
      </w:r>
      <w:r>
        <w:t xml:space="preserve"> und den Senatoren letztlich ins Leere läuft, lässt Dionysios im Anschluss an die Senatssitzung, in der Appius Claudius sich noch einmal durchsetzen konnte, erneut viele Senatoren, darunter auch Appius’ Onkel, aus Protest die Stadt verlassen (Dion. Hal. ant. 11,22,4f.). </w:t>
      </w:r>
    </w:p>
  </w:footnote>
  <w:footnote w:id="77">
    <w:p w:rsidR="001C6554" w:rsidRPr="00B939C2" w:rsidRDefault="001C6554" w:rsidP="00EB46D5">
      <w:pPr>
        <w:pStyle w:val="Funotentext"/>
        <w:tabs>
          <w:tab w:val="left" w:pos="567"/>
        </w:tabs>
        <w:ind w:left="567" w:hanging="567"/>
        <w:jc w:val="both"/>
        <w:rPr>
          <w:lang w:val="de-CH"/>
        </w:rPr>
      </w:pPr>
      <w:r>
        <w:rPr>
          <w:rStyle w:val="Funotenzeichen"/>
        </w:rPr>
        <w:footnoteRef/>
      </w:r>
      <w:r>
        <w:tab/>
        <w:t xml:space="preserve">So berichtet Livius, die </w:t>
      </w:r>
      <w:r w:rsidRPr="00EC202B">
        <w:rPr>
          <w:i/>
          <w:lang w:val="la-Latn"/>
        </w:rPr>
        <w:t>plebs</w:t>
      </w:r>
      <w:r>
        <w:t xml:space="preserve"> habe zunächst geglaubt, die Patrizier hätten die Freiheit verraten, indem sie schließlich doch der Aufforderung der </w:t>
      </w:r>
      <w:r w:rsidRPr="00EC202B">
        <w:rPr>
          <w:i/>
          <w:lang w:val="la-Latn"/>
        </w:rPr>
        <w:t>decimvir</w:t>
      </w:r>
      <w:r>
        <w:rPr>
          <w:i/>
          <w:lang w:val="de-CH"/>
        </w:rPr>
        <w:t>i</w:t>
      </w:r>
      <w:r>
        <w:t xml:space="preserve"> nachgekommen waren, im Senat zu erscheinen. Denn der Senat habe Personen, die bereits aus dem Amt geschieden und nur </w:t>
      </w:r>
      <w:r w:rsidRPr="00EC202B">
        <w:rPr>
          <w:i/>
          <w:lang w:val="la-Latn"/>
        </w:rPr>
        <w:t>privati</w:t>
      </w:r>
      <w:r>
        <w:t xml:space="preserve"> seien, gehorcht, als ob sie mit Fug und Recht eine Senatssitzung einberufen hätten (Liv. 3,38,13: </w:t>
      </w:r>
      <w:r>
        <w:rPr>
          <w:i/>
          <w:lang w:val="de-CH"/>
        </w:rPr>
        <w:t>q</w:t>
      </w:r>
      <w:r w:rsidRPr="00596A8E">
        <w:rPr>
          <w:i/>
          <w:lang w:val="la-Latn"/>
        </w:rPr>
        <w:t xml:space="preserve">uo facto proditam a patribus plebs libertatem rata, quod iis </w:t>
      </w:r>
      <w:r>
        <w:rPr>
          <w:i/>
          <w:lang w:val="la-Latn"/>
        </w:rPr>
        <w:t>qui iam magistratu abissent privatisque si v</w:t>
      </w:r>
      <w:r w:rsidRPr="00596A8E">
        <w:rPr>
          <w:i/>
          <w:lang w:val="la-Latn"/>
        </w:rPr>
        <w:t>is abesset, tamquam iur</w:t>
      </w:r>
      <w:r>
        <w:rPr>
          <w:i/>
          <w:lang w:val="la-Latn"/>
        </w:rPr>
        <w:t>e cogentibus, senatus par</w:t>
      </w:r>
      <w:r>
        <w:rPr>
          <w:i/>
        </w:rPr>
        <w:t>u</w:t>
      </w:r>
      <w:r>
        <w:rPr>
          <w:i/>
          <w:lang w:val="la-Latn"/>
        </w:rPr>
        <w:t>isset</w:t>
      </w:r>
      <w:r>
        <w:rPr>
          <w:lang w:val="de-CH"/>
        </w:rPr>
        <w:t>)</w:t>
      </w:r>
      <w:r>
        <w:t xml:space="preserve">. – Auch in Dionysios’ Darstellung der mit Tumulten einhergehenden Senatssitzung kommt das Element zur Sprache, wonach ein Mann ohne Amt nicht das Recht habe, den Senat einzuberufen oder seinen Mitbürgern Befehle zu erteilen. Anders als in Livius’ strikter Gegenüberstellung von </w:t>
      </w:r>
      <w:r w:rsidRPr="000F2DD3">
        <w:rPr>
          <w:i/>
          <w:lang w:val="la-Latn"/>
        </w:rPr>
        <w:t>magistratus</w:t>
      </w:r>
      <w:r>
        <w:t xml:space="preserve"> und </w:t>
      </w:r>
      <w:r w:rsidRPr="000F2DD3">
        <w:rPr>
          <w:i/>
          <w:lang w:val="la-Latn"/>
        </w:rPr>
        <w:t>privatus</w:t>
      </w:r>
      <w:r>
        <w:t xml:space="preserve"> erscheint dies jedoch nicht als gesamtgesellschaftlicher Konsens, den auch das Volk teilt, sondern eher als inneraristokratische Überzeugung (s. Dion. Hal. ant. 11,4,3–21,6).</w:t>
      </w:r>
    </w:p>
  </w:footnote>
  <w:footnote w:id="78">
    <w:p w:rsidR="001C6554" w:rsidRPr="00EB46D5" w:rsidRDefault="001C6554" w:rsidP="00632C6F">
      <w:pPr>
        <w:pStyle w:val="Funotentext"/>
        <w:tabs>
          <w:tab w:val="left" w:pos="567"/>
        </w:tabs>
        <w:ind w:left="567" w:hanging="567"/>
        <w:jc w:val="both"/>
        <w:rPr>
          <w:lang w:val="de-CH"/>
        </w:rPr>
      </w:pPr>
      <w:r>
        <w:rPr>
          <w:rStyle w:val="Funotenzeichen"/>
        </w:rPr>
        <w:footnoteRef/>
      </w:r>
      <w:r>
        <w:tab/>
        <w:t>Zur Geschichte um die junge Plebejerin Verginia, deren tragischer Tod zur Entmachtung des Appius Claudius und seiner Mitstreiter sowie zu dem daran anschließenden Ausgleich der Stände geführt haben soll, s. v. a. Liv. 3,44–55; 57,7–10 sowie Dion. Hal. 11,28–46.</w:t>
      </w:r>
    </w:p>
  </w:footnote>
  <w:footnote w:id="79">
    <w:p w:rsidR="001C6554" w:rsidRPr="005502AA" w:rsidRDefault="001C6554" w:rsidP="005502AA">
      <w:pPr>
        <w:pStyle w:val="Funotentext"/>
        <w:tabs>
          <w:tab w:val="left" w:pos="567"/>
        </w:tabs>
        <w:ind w:left="567" w:hanging="567"/>
        <w:jc w:val="both"/>
        <w:rPr>
          <w:lang w:val="de-CH"/>
        </w:rPr>
      </w:pPr>
      <w:r>
        <w:rPr>
          <w:rStyle w:val="Funotenzeichen"/>
        </w:rPr>
        <w:footnoteRef/>
      </w:r>
      <w:r>
        <w:tab/>
        <w:t xml:space="preserve">„Vollen Glauben“, so erklärt etwa F. Wieacker bezüglich der ‚Ereignisse‘, die mit der Schöpfung und Anerkennung der XII-Tafeln verbunden wurden, „verdient nur das Skelett dieser Erzählung: die Gesetzgebung durch eine außerordentliche, auch in den kapitolinischen Fasten ausgewiesene </w:t>
      </w:r>
      <w:proofErr w:type="spellStart"/>
      <w:r>
        <w:t>dezemvirale</w:t>
      </w:r>
      <w:proofErr w:type="spellEnd"/>
      <w:r>
        <w:t xml:space="preserve"> Magistratur sowie die unmittelbare Übernahme einzelner Vorschriften aus griechischen, wahrscheinlich unteritalischen Stadtrechten und die allgemeine Motivation der Gesetzgebung durch den sozialen Ständekampf. [...] Dramatische Züge, wie der Verginia-Frevel und der blutige Sturz des Zweiten Dezemvirats durch eine erneute Sezession der Plebs verraten sich durch ihren Widerspruch zur alsbaldigen Billigung seiner Gesetze durch die Komitien als tendenziöse Erfindung (claudierfeindlicher?) Annalisten“ (Wieacker 1988, 289).</w:t>
      </w:r>
    </w:p>
  </w:footnote>
  <w:footnote w:id="80">
    <w:p w:rsidR="001C6554" w:rsidRPr="00EB330F" w:rsidRDefault="001C6554" w:rsidP="00384CF5">
      <w:pPr>
        <w:pStyle w:val="Funotentext"/>
        <w:tabs>
          <w:tab w:val="left" w:pos="567"/>
        </w:tabs>
        <w:ind w:left="567" w:hanging="567"/>
        <w:jc w:val="both"/>
        <w:rPr>
          <w:lang w:val="de-CH"/>
        </w:rPr>
      </w:pPr>
      <w:r w:rsidRPr="00EB330F">
        <w:rPr>
          <w:rStyle w:val="Funotenzeichen"/>
        </w:rPr>
        <w:footnoteRef/>
      </w:r>
      <w:r w:rsidRPr="00EB330F">
        <w:tab/>
      </w:r>
      <w:r>
        <w:t xml:space="preserve">So soll </w:t>
      </w:r>
      <w:r w:rsidRPr="00EB330F">
        <w:t xml:space="preserve">der legendäre Valerius Poplicola </w:t>
      </w:r>
      <w:r>
        <w:t xml:space="preserve">Rom fürs Erste </w:t>
      </w:r>
      <w:r w:rsidRPr="00EB330F">
        <w:t>verstimmt verlassen haben</w:t>
      </w:r>
      <w:r>
        <w:t>, weil man nach</w:t>
      </w:r>
      <w:r w:rsidRPr="00EB330F">
        <w:t xml:space="preserve"> der Vertreibung der Könige zunächst nicht </w:t>
      </w:r>
      <w:r>
        <w:t xml:space="preserve">ihn zum </w:t>
      </w:r>
      <w:r w:rsidRPr="00EB330F">
        <w:t>Konsul gew</w:t>
      </w:r>
      <w:r>
        <w:t>ählt</w:t>
      </w:r>
      <w:r w:rsidRPr="00EB330F">
        <w:t xml:space="preserve">, </w:t>
      </w:r>
      <w:r>
        <w:t>sondern</w:t>
      </w:r>
      <w:r w:rsidRPr="00EB330F">
        <w:t xml:space="preserve"> Lucretias Ehemann Collatinus als einer zentralen Figur des Umsturzes u</w:t>
      </w:r>
      <w:r>
        <w:t>nd einem der Hauptgeschädigten</w:t>
      </w:r>
      <w:r w:rsidRPr="00EB330F">
        <w:t xml:space="preserve"> der Tarquinier den Vorzug gegeben hatte </w:t>
      </w:r>
      <w:r>
        <w:t>(</w:t>
      </w:r>
      <w:r w:rsidRPr="00EB330F">
        <w:t xml:space="preserve">s. Plut. </w:t>
      </w:r>
      <w:r w:rsidRPr="00EB330F">
        <w:rPr>
          <w:rFonts w:eastAsiaTheme="minorHAnsi"/>
          <w:color w:val="000000"/>
        </w:rPr>
        <w:t>Poplicola 1,4</w:t>
      </w:r>
      <w:r>
        <w:rPr>
          <w:rFonts w:eastAsiaTheme="minorHAnsi"/>
          <w:color w:val="000000"/>
        </w:rPr>
        <w:t>–</w:t>
      </w:r>
      <w:r w:rsidRPr="00EB330F">
        <w:rPr>
          <w:rFonts w:eastAsiaTheme="minorHAnsi"/>
          <w:color w:val="000000"/>
        </w:rPr>
        <w:t xml:space="preserve">2,1; </w:t>
      </w:r>
      <w:r w:rsidRPr="00384CF5">
        <w:rPr>
          <w:rFonts w:eastAsiaTheme="minorHAnsi"/>
          <w:color w:val="000000"/>
        </w:rPr>
        <w:t>Dion. Hal. ant. 4,84,5; 5,1,2; 5,9,2</w:t>
      </w:r>
      <w:r>
        <w:rPr>
          <w:rFonts w:eastAsiaTheme="minorHAnsi"/>
          <w:color w:val="000000"/>
        </w:rPr>
        <w:t>–</w:t>
      </w:r>
      <w:r w:rsidRPr="00384CF5">
        <w:rPr>
          <w:rFonts w:eastAsiaTheme="minorHAnsi"/>
          <w:color w:val="000000"/>
        </w:rPr>
        <w:t>12,3).</w:t>
      </w:r>
      <w:r w:rsidRPr="00EB330F">
        <w:t xml:space="preserve"> </w:t>
      </w:r>
      <w:r>
        <w:t>Von C. </w:t>
      </w:r>
      <w:r w:rsidRPr="00EB330F">
        <w:t>Claudius, de</w:t>
      </w:r>
      <w:r>
        <w:t>m</w:t>
      </w:r>
      <w:r w:rsidRPr="00EB330F">
        <w:t xml:space="preserve"> Onkel des </w:t>
      </w:r>
      <w:r>
        <w:rPr>
          <w:rFonts w:eastAsiaTheme="minorHAnsi"/>
          <w:color w:val="000000"/>
          <w:lang w:val="la-Latn"/>
        </w:rPr>
        <w:t>D</w:t>
      </w:r>
      <w:r w:rsidRPr="00DD75C0">
        <w:rPr>
          <w:rFonts w:eastAsiaTheme="minorHAnsi"/>
          <w:color w:val="000000"/>
          <w:lang w:val="la-Latn"/>
        </w:rPr>
        <w:t>ecemvirn</w:t>
      </w:r>
      <w:r w:rsidRPr="00EB330F">
        <w:t xml:space="preserve"> Appius Claudius, </w:t>
      </w:r>
      <w:r>
        <w:t xml:space="preserve">wird berichtet, er habe sich </w:t>
      </w:r>
      <w:r w:rsidRPr="00EB330F">
        <w:t xml:space="preserve">aus Empörung über seinen Neffen nach Regillum </w:t>
      </w:r>
      <w:r>
        <w:t>zurück</w:t>
      </w:r>
      <w:r w:rsidRPr="00EB330F">
        <w:t xml:space="preserve">gezogen </w:t>
      </w:r>
      <w:r>
        <w:t>(</w:t>
      </w:r>
      <w:r w:rsidRPr="00EB330F">
        <w:t xml:space="preserve">s. Liv. </w:t>
      </w:r>
      <w:r w:rsidRPr="00EB330F">
        <w:rPr>
          <w:rFonts w:eastAsiaTheme="minorHAnsi"/>
          <w:color w:val="000000"/>
        </w:rPr>
        <w:t>3,58,1</w:t>
      </w:r>
      <w:r>
        <w:rPr>
          <w:rFonts w:eastAsiaTheme="minorHAnsi"/>
          <w:color w:val="000000"/>
        </w:rPr>
        <w:t>–</w:t>
      </w:r>
      <w:r w:rsidRPr="00EB330F">
        <w:rPr>
          <w:rFonts w:eastAsiaTheme="minorHAnsi"/>
          <w:color w:val="000000"/>
        </w:rPr>
        <w:t xml:space="preserve">6, </w:t>
      </w:r>
      <w:r>
        <w:rPr>
          <w:rFonts w:eastAsiaTheme="minorHAnsi"/>
          <w:color w:val="000000"/>
        </w:rPr>
        <w:t xml:space="preserve">der Claudius </w:t>
      </w:r>
      <w:r w:rsidRPr="00EB330F">
        <w:rPr>
          <w:rFonts w:eastAsiaTheme="minorHAnsi"/>
          <w:color w:val="000000"/>
        </w:rPr>
        <w:t xml:space="preserve">nach dem Sturz der </w:t>
      </w:r>
      <w:r>
        <w:rPr>
          <w:rFonts w:eastAsiaTheme="minorHAnsi"/>
          <w:color w:val="000000"/>
          <w:lang w:val="la-Latn"/>
        </w:rPr>
        <w:t>D</w:t>
      </w:r>
      <w:r w:rsidRPr="00DD75C0">
        <w:rPr>
          <w:rFonts w:eastAsiaTheme="minorHAnsi"/>
          <w:color w:val="000000"/>
          <w:lang w:val="la-Latn"/>
        </w:rPr>
        <w:t>ecemvirn</w:t>
      </w:r>
      <w:r w:rsidRPr="00EB330F">
        <w:rPr>
          <w:rFonts w:eastAsiaTheme="minorHAnsi"/>
          <w:color w:val="000000"/>
        </w:rPr>
        <w:t xml:space="preserve"> nach Rom zurückkehren lässt, um Schande von seinem Geschlecht abzuwenden und für seinen Neffen zu bitten, der </w:t>
      </w:r>
      <w:r>
        <w:rPr>
          <w:rFonts w:eastAsiaTheme="minorHAnsi"/>
          <w:color w:val="000000"/>
        </w:rPr>
        <w:t>im Kerker auf seinen Prozess gewartet habe; s. a.</w:t>
      </w:r>
      <w:r w:rsidRPr="00EB330F">
        <w:rPr>
          <w:rFonts w:eastAsiaTheme="minorHAnsi"/>
          <w:color w:val="000000"/>
        </w:rPr>
        <w:t xml:space="preserve"> Dion. ant. 11,22,4f. mit 15,3</w:t>
      </w:r>
      <w:r>
        <w:rPr>
          <w:rFonts w:eastAsiaTheme="minorHAnsi"/>
          <w:color w:val="000000"/>
        </w:rPr>
        <w:t>–</w:t>
      </w:r>
      <w:r w:rsidRPr="00EB330F">
        <w:rPr>
          <w:rFonts w:eastAsiaTheme="minorHAnsi"/>
          <w:color w:val="000000"/>
        </w:rPr>
        <w:t>5</w:t>
      </w:r>
      <w:r>
        <w:rPr>
          <w:rFonts w:eastAsiaTheme="minorHAnsi"/>
          <w:color w:val="000000"/>
        </w:rPr>
        <w:t>)</w:t>
      </w:r>
      <w:r w:rsidRPr="00EB330F">
        <w:rPr>
          <w:rFonts w:eastAsiaTheme="minorHAnsi"/>
          <w:color w:val="000000"/>
        </w:rPr>
        <w:t xml:space="preserve">. – In eine ähnliche Richtung gehen Geschichten, in denen die Protagonisten zwar nicht Rom verlassen, aber ihre Funktion als </w:t>
      </w:r>
      <w:r w:rsidRPr="00EB330F">
        <w:rPr>
          <w:rFonts w:eastAsiaTheme="minorHAnsi"/>
          <w:i/>
          <w:color w:val="000000"/>
          <w:lang w:val="la-Latn"/>
        </w:rPr>
        <w:t>magistratus</w:t>
      </w:r>
      <w:r w:rsidRPr="00EB330F">
        <w:rPr>
          <w:rFonts w:eastAsiaTheme="minorHAnsi"/>
          <w:color w:val="000000"/>
        </w:rPr>
        <w:t xml:space="preserve"> aufgeben und sich mittels Rückzugsgesten demonstrativ als </w:t>
      </w:r>
      <w:r w:rsidRPr="00EB330F">
        <w:rPr>
          <w:rFonts w:eastAsiaTheme="minorHAnsi"/>
          <w:i/>
          <w:color w:val="000000"/>
          <w:lang w:val="la-Latn"/>
        </w:rPr>
        <w:t>privatus</w:t>
      </w:r>
      <w:r w:rsidRPr="00EB330F">
        <w:rPr>
          <w:rFonts w:eastAsiaTheme="minorHAnsi"/>
          <w:color w:val="000000"/>
        </w:rPr>
        <w:t xml:space="preserve"> in Szene zu setzen. So </w:t>
      </w:r>
      <w:r>
        <w:rPr>
          <w:rFonts w:eastAsiaTheme="minorHAnsi"/>
          <w:color w:val="000000"/>
        </w:rPr>
        <w:t xml:space="preserve">berichtet </w:t>
      </w:r>
      <w:r w:rsidRPr="00EB330F">
        <w:rPr>
          <w:rFonts w:eastAsiaTheme="minorHAnsi"/>
          <w:color w:val="000000"/>
        </w:rPr>
        <w:t>Livius über den Diktator M’</w:t>
      </w:r>
      <w:r>
        <w:rPr>
          <w:rFonts w:eastAsiaTheme="minorHAnsi"/>
          <w:color w:val="000000"/>
        </w:rPr>
        <w:t>.</w:t>
      </w:r>
      <w:r w:rsidRPr="00EB330F">
        <w:rPr>
          <w:rFonts w:eastAsiaTheme="minorHAnsi"/>
          <w:color w:val="000000"/>
        </w:rPr>
        <w:t xml:space="preserve"> Valerius, jener ha</w:t>
      </w:r>
      <w:r>
        <w:rPr>
          <w:rFonts w:eastAsiaTheme="minorHAnsi"/>
          <w:color w:val="000000"/>
        </w:rPr>
        <w:t>be 494 </w:t>
      </w:r>
      <w:r w:rsidRPr="00EB330F">
        <w:rPr>
          <w:rFonts w:eastAsiaTheme="minorHAnsi"/>
          <w:color w:val="000000"/>
        </w:rPr>
        <w:t>v.</w:t>
      </w:r>
      <w:r>
        <w:rPr>
          <w:rFonts w:eastAsiaTheme="minorHAnsi"/>
          <w:color w:val="000000"/>
        </w:rPr>
        <w:t> </w:t>
      </w:r>
      <w:r w:rsidRPr="00EB330F">
        <w:rPr>
          <w:rFonts w:eastAsiaTheme="minorHAnsi"/>
          <w:color w:val="000000"/>
        </w:rPr>
        <w:t xml:space="preserve">Chr. als Ausdruck </w:t>
      </w:r>
      <w:r>
        <w:rPr>
          <w:rFonts w:eastAsiaTheme="minorHAnsi"/>
          <w:color w:val="000000"/>
        </w:rPr>
        <w:t>seines</w:t>
      </w:r>
      <w:r w:rsidRPr="00EB330F">
        <w:rPr>
          <w:rFonts w:eastAsiaTheme="minorHAnsi"/>
          <w:color w:val="000000"/>
        </w:rPr>
        <w:t xml:space="preserve"> Protestes </w:t>
      </w:r>
      <w:r>
        <w:rPr>
          <w:rFonts w:eastAsiaTheme="minorHAnsi"/>
          <w:color w:val="000000"/>
        </w:rPr>
        <w:t>das</w:t>
      </w:r>
      <w:r w:rsidRPr="00EB330F">
        <w:rPr>
          <w:rFonts w:eastAsiaTheme="minorHAnsi"/>
          <w:color w:val="000000"/>
        </w:rPr>
        <w:t xml:space="preserve"> Amt niedergelegt, nachdem der Senat sich geweigert hatte, die Frage der Schuldknechtschaft zu diskutieren; der Diktator sei, begleitet vom Jubel der Menge, in sein Haus und in ein Leben als </w:t>
      </w:r>
      <w:r w:rsidRPr="00EB330F">
        <w:rPr>
          <w:rFonts w:eastAsiaTheme="minorHAnsi"/>
          <w:i/>
          <w:color w:val="000000"/>
          <w:lang w:val="la-Latn"/>
        </w:rPr>
        <w:t>privatus</w:t>
      </w:r>
      <w:r w:rsidRPr="00EB330F">
        <w:rPr>
          <w:rFonts w:eastAsiaTheme="minorHAnsi"/>
          <w:color w:val="000000"/>
        </w:rPr>
        <w:t xml:space="preserve"> zurückgekehr</w:t>
      </w:r>
      <w:r>
        <w:rPr>
          <w:rFonts w:eastAsiaTheme="minorHAnsi"/>
          <w:color w:val="000000"/>
        </w:rPr>
        <w:t>t (Liv. 2,31,7–11). Im Jahr 434 </w:t>
      </w:r>
      <w:r w:rsidRPr="00EB330F">
        <w:rPr>
          <w:rFonts w:eastAsiaTheme="minorHAnsi"/>
          <w:color w:val="000000"/>
        </w:rPr>
        <w:t>v.</w:t>
      </w:r>
      <w:r>
        <w:rPr>
          <w:rFonts w:eastAsiaTheme="minorHAnsi"/>
          <w:color w:val="000000"/>
        </w:rPr>
        <w:t> </w:t>
      </w:r>
      <w:r w:rsidRPr="00EB330F">
        <w:rPr>
          <w:rFonts w:eastAsiaTheme="minorHAnsi"/>
          <w:color w:val="000000"/>
        </w:rPr>
        <w:t xml:space="preserve">Chr. soll der Diktator Mamercus Aemilius versucht haben, die Macht der Zensoren zu beschränken; seinem Bemühen verlieh er laut Livius Nachdruck, indem er sein Amt niederlegte und sich, ebenfalls begleitet von der jubelnden Menge, in seine </w:t>
      </w:r>
      <w:r w:rsidRPr="00EB330F">
        <w:rPr>
          <w:rFonts w:eastAsiaTheme="minorHAnsi"/>
          <w:i/>
          <w:color w:val="000000"/>
          <w:lang w:val="la-Latn"/>
        </w:rPr>
        <w:t>domus</w:t>
      </w:r>
      <w:r w:rsidRPr="00EB330F">
        <w:rPr>
          <w:rFonts w:eastAsiaTheme="minorHAnsi"/>
          <w:color w:val="000000"/>
        </w:rPr>
        <w:t xml:space="preserve"> zurückgezogen haben (4,24,6). Interessant ist auch eine wohl ebenso e</w:t>
      </w:r>
      <w:r>
        <w:rPr>
          <w:rFonts w:eastAsiaTheme="minorHAnsi"/>
          <w:color w:val="000000"/>
        </w:rPr>
        <w:t>rfundene Episode des Jahres 475 </w:t>
      </w:r>
      <w:r w:rsidRPr="00EB330F">
        <w:rPr>
          <w:rFonts w:eastAsiaTheme="minorHAnsi"/>
          <w:color w:val="000000"/>
        </w:rPr>
        <w:t>v.</w:t>
      </w:r>
      <w:r>
        <w:rPr>
          <w:rFonts w:eastAsiaTheme="minorHAnsi"/>
          <w:color w:val="000000"/>
        </w:rPr>
        <w:t> </w:t>
      </w:r>
      <w:r w:rsidRPr="00EB330F">
        <w:rPr>
          <w:rFonts w:eastAsiaTheme="minorHAnsi"/>
          <w:color w:val="000000"/>
        </w:rPr>
        <w:t xml:space="preserve">Chr., in dem die Konsuln </w:t>
      </w:r>
      <w:r>
        <w:rPr>
          <w:rFonts w:eastAsiaTheme="minorHAnsi"/>
          <w:color w:val="000000"/>
        </w:rPr>
        <w:t>C. </w:t>
      </w:r>
      <w:r w:rsidRPr="00EB330F">
        <w:rPr>
          <w:rFonts w:eastAsiaTheme="minorHAnsi"/>
          <w:color w:val="000000"/>
        </w:rPr>
        <w:t xml:space="preserve">Manlius und L. Furius, die von dem Volkstribunen Cn. Genucius angeklagt worden waren, versucht haben sollen, Plebejer und Patrizier dazu zu bewegen, die Institutionen der </w:t>
      </w:r>
      <w:r w:rsidRPr="00EB330F">
        <w:rPr>
          <w:rFonts w:eastAsiaTheme="minorHAnsi"/>
          <w:i/>
          <w:color w:val="000000"/>
          <w:lang w:val="la-Latn"/>
        </w:rPr>
        <w:t>res publica</w:t>
      </w:r>
      <w:r>
        <w:rPr>
          <w:rFonts w:eastAsiaTheme="minorHAnsi"/>
          <w:color w:val="000000"/>
        </w:rPr>
        <w:t xml:space="preserve"> zu boykottieren</w:t>
      </w:r>
      <w:r w:rsidRPr="00EB330F">
        <w:rPr>
          <w:rFonts w:eastAsiaTheme="minorHAnsi"/>
          <w:color w:val="000000"/>
        </w:rPr>
        <w:t xml:space="preserve">; infolgedessen, so berichtet Livius, seien die Senatoren nicht mehr in </w:t>
      </w:r>
      <w:r w:rsidRPr="00EB330F">
        <w:rPr>
          <w:rFonts w:eastAsiaTheme="minorHAnsi"/>
          <w:i/>
          <w:color w:val="000000"/>
          <w:lang w:val="la-Latn"/>
        </w:rPr>
        <w:t>consilia publica, sed privato</w:t>
      </w:r>
      <w:r w:rsidRPr="00EB330F">
        <w:rPr>
          <w:rFonts w:eastAsiaTheme="minorHAnsi"/>
          <w:color w:val="000000"/>
        </w:rPr>
        <w:t xml:space="preserve"> zusammengekommen (2,54).</w:t>
      </w:r>
    </w:p>
  </w:footnote>
  <w:footnote w:id="81">
    <w:p w:rsidR="001C6554" w:rsidRPr="00900202" w:rsidRDefault="001C6554" w:rsidP="00503C46">
      <w:pPr>
        <w:pStyle w:val="Funotentext"/>
        <w:tabs>
          <w:tab w:val="left" w:pos="567"/>
        </w:tabs>
        <w:ind w:left="567" w:hanging="567"/>
        <w:jc w:val="both"/>
      </w:pPr>
      <w:r w:rsidRPr="00900202">
        <w:rPr>
          <w:rStyle w:val="Funotenzeichen"/>
        </w:rPr>
        <w:footnoteRef/>
      </w:r>
      <w:r>
        <w:tab/>
        <w:t xml:space="preserve">S. etwa Liv. </w:t>
      </w:r>
      <w:r>
        <w:rPr>
          <w:rFonts w:eastAsiaTheme="minorHAnsi"/>
          <w:color w:val="000000"/>
        </w:rPr>
        <w:t xml:space="preserve">23,22f.: Im Jahr 216 v. Chr. wird der Zensor M. Fabius Bueto beauftragt, die leeren Reihen des Senats und der Ritterschaft aufzufüllen, gegen jedes Herkommen; nach Abschluss der Aufgabe legt er das Amt sofort nieder und verlässt in Begleitung der jubelnden Menge das Forum. </w:t>
      </w:r>
      <w:r w:rsidRPr="00C222CD">
        <w:rPr>
          <w:rFonts w:eastAsiaTheme="minorHAnsi"/>
          <w:color w:val="000000"/>
        </w:rPr>
        <w:t>S. ferner Liv. 23,2,1</w:t>
      </w:r>
      <w:r>
        <w:rPr>
          <w:rFonts w:eastAsiaTheme="minorHAnsi"/>
          <w:color w:val="000000"/>
        </w:rPr>
        <w:t>–</w:t>
      </w:r>
      <w:r w:rsidRPr="00C222CD">
        <w:rPr>
          <w:rFonts w:eastAsiaTheme="minorHAnsi"/>
          <w:color w:val="000000"/>
        </w:rPr>
        <w:t>5,1 mit 26,13,1; 35,6,8</w:t>
      </w:r>
      <w:r>
        <w:rPr>
          <w:rFonts w:eastAsiaTheme="minorHAnsi"/>
          <w:color w:val="000000"/>
        </w:rPr>
        <w:t>–</w:t>
      </w:r>
      <w:r w:rsidRPr="00C222CD">
        <w:rPr>
          <w:rFonts w:eastAsiaTheme="minorHAnsi"/>
          <w:color w:val="000000"/>
        </w:rPr>
        <w:t>7,2; 38,43,1</w:t>
      </w:r>
      <w:r>
        <w:rPr>
          <w:rFonts w:eastAsiaTheme="minorHAnsi"/>
          <w:color w:val="000000"/>
        </w:rPr>
        <w:t>–</w:t>
      </w:r>
      <w:r w:rsidRPr="00C222CD">
        <w:rPr>
          <w:rFonts w:eastAsiaTheme="minorHAnsi"/>
          <w:color w:val="000000"/>
        </w:rPr>
        <w:t>44,6; 38,44,8</w:t>
      </w:r>
      <w:r>
        <w:rPr>
          <w:rFonts w:eastAsiaTheme="minorHAnsi"/>
          <w:color w:val="000000"/>
        </w:rPr>
        <w:t>–</w:t>
      </w:r>
      <w:r w:rsidRPr="00C222CD">
        <w:rPr>
          <w:rFonts w:eastAsiaTheme="minorHAnsi"/>
          <w:color w:val="000000"/>
        </w:rPr>
        <w:t>50,3; 39,8</w:t>
      </w:r>
      <w:r>
        <w:rPr>
          <w:rFonts w:eastAsiaTheme="minorHAnsi"/>
          <w:color w:val="000000"/>
        </w:rPr>
        <w:t>–</w:t>
      </w:r>
      <w:r w:rsidRPr="00C222CD">
        <w:rPr>
          <w:rFonts w:eastAsiaTheme="minorHAnsi"/>
          <w:color w:val="000000"/>
        </w:rPr>
        <w:t>19.</w:t>
      </w:r>
    </w:p>
  </w:footnote>
  <w:footnote w:id="82">
    <w:p w:rsidR="001C6554" w:rsidRPr="00BA787B" w:rsidRDefault="001C6554" w:rsidP="00AE00D5">
      <w:pPr>
        <w:pStyle w:val="Funotentext"/>
        <w:tabs>
          <w:tab w:val="left" w:pos="567"/>
        </w:tabs>
        <w:ind w:left="567" w:hanging="567"/>
        <w:jc w:val="both"/>
        <w:rPr>
          <w:lang w:val="it-IT"/>
        </w:rPr>
      </w:pPr>
      <w:r w:rsidRPr="00932013">
        <w:rPr>
          <w:rStyle w:val="Funotenzeichen"/>
        </w:rPr>
        <w:footnoteRef/>
      </w:r>
      <w:r w:rsidRPr="00932013">
        <w:tab/>
      </w:r>
      <w:r w:rsidRPr="00B74844">
        <w:t xml:space="preserve">Dazu und zum Folgenden s. </w:t>
      </w:r>
      <w:r w:rsidRPr="00B74844">
        <w:rPr>
          <w:color w:val="000000"/>
        </w:rPr>
        <w:t xml:space="preserve">Cass. </w:t>
      </w:r>
      <w:r w:rsidRPr="00BA787B">
        <w:rPr>
          <w:color w:val="000000"/>
          <w:lang w:val="it-IT"/>
        </w:rPr>
        <w:t xml:space="preserve">Dio 38,1,1–6,6; </w:t>
      </w:r>
      <w:proofErr w:type="spellStart"/>
      <w:r w:rsidRPr="00BA787B">
        <w:rPr>
          <w:color w:val="000000"/>
          <w:lang w:val="it-IT"/>
        </w:rPr>
        <w:t>App</w:t>
      </w:r>
      <w:proofErr w:type="spellEnd"/>
      <w:r w:rsidRPr="00BA787B">
        <w:rPr>
          <w:color w:val="000000"/>
          <w:lang w:val="it-IT"/>
        </w:rPr>
        <w:t xml:space="preserve">. </w:t>
      </w:r>
      <w:proofErr w:type="gramStart"/>
      <w:r w:rsidRPr="00BA787B">
        <w:rPr>
          <w:color w:val="000000"/>
          <w:lang w:val="it-IT"/>
        </w:rPr>
        <w:t>civ.</w:t>
      </w:r>
      <w:proofErr w:type="gramEnd"/>
      <w:r w:rsidRPr="00BA787B">
        <w:rPr>
          <w:color w:val="000000"/>
          <w:lang w:val="it-IT"/>
        </w:rPr>
        <w:t xml:space="preserve"> 2,9,34–12,45; Plut. Caesar 14; Pompeius 47f. Siehe auch Suet. Iul. 19–20; Plut. Cato Minor 31,2–5 sowie </w:t>
      </w:r>
      <w:r w:rsidR="00515147">
        <w:rPr>
          <w:color w:val="000000"/>
          <w:lang w:val="it-IT"/>
        </w:rPr>
        <w:t>Cic. </w:t>
      </w:r>
      <w:r w:rsidRPr="00BA787B">
        <w:rPr>
          <w:color w:val="000000"/>
          <w:lang w:val="it-IT"/>
        </w:rPr>
        <w:t>Att. 1,17,11; 2,14–24.</w:t>
      </w:r>
    </w:p>
  </w:footnote>
  <w:footnote w:id="83">
    <w:p w:rsidR="001C6554" w:rsidRPr="005D35B4" w:rsidRDefault="001C6554" w:rsidP="005D35B4">
      <w:pPr>
        <w:pStyle w:val="Funotentext"/>
        <w:tabs>
          <w:tab w:val="left" w:pos="567"/>
        </w:tabs>
        <w:ind w:left="567" w:hanging="567"/>
        <w:jc w:val="both"/>
        <w:rPr>
          <w:lang w:val="de-CH"/>
        </w:rPr>
      </w:pPr>
      <w:r>
        <w:rPr>
          <w:rStyle w:val="Funotenzeichen"/>
        </w:rPr>
        <w:footnoteRef/>
      </w:r>
      <w:r>
        <w:tab/>
        <w:t>App. civ. 2,11,37. Diese Nachricht ist jedoch sicherlich übertrieben: Cicero erwähnt nichts dergleichen. Wahrscheinlicher erscheint hingegen die Auskunft Plutarchs, der für die Zeit nach dem endgültigen Eklat zwischen Caesar und seinem Kollegen Bibulus berichtet (s. u.), dass nur wenige Senatoren noch mit Caesar in den Senat gegangen seien; als Begründung habe ein alter Senator namens Considius auf Nachfragen Caesars hin erklärt, die Furcht vor den Soldaten, mit denen Pompeius die Stadt nach der Hochzeit mit Caesars Tochter angefüllt hatte, halte die Senatoren fern (Plut. Caesar 14,8; s. a. Pompeius 48,1).</w:t>
      </w:r>
    </w:p>
  </w:footnote>
  <w:footnote w:id="84">
    <w:p w:rsidR="001C6554" w:rsidRPr="00933766" w:rsidRDefault="001C6554" w:rsidP="00882438">
      <w:pPr>
        <w:pStyle w:val="Funotentext"/>
        <w:tabs>
          <w:tab w:val="left" w:pos="567"/>
        </w:tabs>
        <w:ind w:left="567" w:hanging="567"/>
        <w:jc w:val="both"/>
      </w:pPr>
      <w:r>
        <w:rPr>
          <w:rStyle w:val="Funotenzeichen"/>
        </w:rPr>
        <w:footnoteRef/>
      </w:r>
      <w:r>
        <w:tab/>
        <w:t>Cass. Dio 38</w:t>
      </w:r>
      <w:proofErr w:type="gramStart"/>
      <w:r>
        <w:t>,6,5f</w:t>
      </w:r>
      <w:proofErr w:type="gramEnd"/>
      <w:r>
        <w:t>.: „Infolgedessen [</w:t>
      </w:r>
      <w:r w:rsidRPr="002A368D">
        <w:rPr>
          <w:i/>
        </w:rPr>
        <w:t xml:space="preserve">Bibulus hatte </w:t>
      </w:r>
      <w:r>
        <w:rPr>
          <w:i/>
        </w:rPr>
        <w:t xml:space="preserve">zuvor </w:t>
      </w:r>
      <w:r w:rsidRPr="002A368D">
        <w:rPr>
          <w:i/>
        </w:rPr>
        <w:t>noch den Versuch unternommen, das Gesetz im Senat annullieren zu lassen, doch ohne Erfolg; Anm. A.H.</w:t>
      </w:r>
      <w:r>
        <w:t xml:space="preserve">] zog sich der Konsul in sein Haus zurück und erschien bis zum letzten Tag des Jahres nicht mehr in der Öffentlichkeit, hielt sich vielmehr nur noch in seiner Wohnung auf und ließ Caesar jedes Mal, wenn er eine Neuerung plante, durch seine Diener darauf hinweisen, dass ‚heilige Zeit‘ sei und er nach den Gesetzen während deren Dauer keine Handlungen rechtmäßig vollbringen könne. Ein Volkstribun namens P. Vatinius wollte Bibulus deshalb ins Gefängnis bringen, wurde aber durch das Einschreiten seiner Amtskollegen daran gehindert. Auch weiterhin hielt sich der Konsul auf die erwähnte Art von allen Amtsgeschäften fern, und die Volkstribunen, welche auf seiner Seite standen, nahmen gleichermaßen keine öffentliche Aufgabe wahr.“ </w:t>
      </w:r>
      <w:r w:rsidRPr="00933766">
        <w:t>Siehe auch Suet. Iul. 20,1; App. civ. 2,12,45; Plut. Caesar 14,6</w:t>
      </w:r>
      <w:r>
        <w:t>–</w:t>
      </w:r>
      <w:r w:rsidRPr="00933766">
        <w:t>8; Pompeius 48,4.</w:t>
      </w:r>
    </w:p>
  </w:footnote>
  <w:footnote w:id="85">
    <w:p w:rsidR="001C6554" w:rsidRPr="00916ED7" w:rsidRDefault="001C6554" w:rsidP="008D3956">
      <w:pPr>
        <w:tabs>
          <w:tab w:val="left" w:pos="567"/>
        </w:tabs>
        <w:spacing w:after="0" w:line="240" w:lineRule="auto"/>
        <w:ind w:left="567" w:hanging="567"/>
        <w:jc w:val="both"/>
        <w:rPr>
          <w:rFonts w:ascii="Times New Roman" w:hAnsi="Times New Roman" w:cs="Times New Roman"/>
          <w:sz w:val="20"/>
          <w:szCs w:val="20"/>
          <w:lang w:val="de-DE"/>
        </w:rPr>
      </w:pPr>
      <w:r w:rsidRPr="008D3956">
        <w:rPr>
          <w:rStyle w:val="Funotenzeichen"/>
          <w:rFonts w:ascii="Times New Roman" w:hAnsi="Times New Roman" w:cs="Times New Roman"/>
          <w:sz w:val="20"/>
          <w:szCs w:val="20"/>
          <w:lang w:val="de-DE"/>
        </w:rPr>
        <w:footnoteRef/>
      </w:r>
      <w:r w:rsidRPr="00933766">
        <w:rPr>
          <w:rFonts w:ascii="Times New Roman" w:hAnsi="Times New Roman" w:cs="Times New Roman"/>
          <w:sz w:val="20"/>
          <w:szCs w:val="20"/>
          <w:lang w:val="de-DE"/>
        </w:rPr>
        <w:tab/>
        <w:t xml:space="preserve">Cass. </w:t>
      </w:r>
      <w:r w:rsidRPr="0020774C">
        <w:rPr>
          <w:rFonts w:ascii="Times New Roman" w:hAnsi="Times New Roman" w:cs="Times New Roman"/>
          <w:sz w:val="20"/>
          <w:szCs w:val="20"/>
          <w:lang w:val="de-DE"/>
        </w:rPr>
        <w:t xml:space="preserve">Dio 38,8,2: </w:t>
      </w:r>
      <w:r w:rsidRPr="0088469D">
        <w:rPr>
          <w:rFonts w:ascii="Times" w:eastAsia="Times New Roman" w:hAnsi="Times" w:cs="Times New Roman"/>
          <w:sz w:val="18"/>
          <w:szCs w:val="18"/>
          <w:lang w:val="el-GR" w:eastAsia="zh-TW"/>
        </w:rPr>
        <w:t>τὰ</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μὲν</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οὖν</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ἄλλα</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αὐτὸς</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ὁ</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Καῖσαρ</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καὶ</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ἐσηγεῖτο</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καὶ</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συνεβούλευε</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καὶ</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διέταττε</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πάντα</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καθάπαξ</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τἀν</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τῇ</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πόλει</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ὡς</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καὶ</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μόνος</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αὐτῆς</w:t>
      </w:r>
      <w:r w:rsidRPr="0088469D">
        <w:rPr>
          <w:rFonts w:ascii="Times" w:eastAsia="Times New Roman" w:hAnsi="Times" w:cs="Times New Roman"/>
          <w:sz w:val="18"/>
          <w:szCs w:val="18"/>
          <w:lang w:val="de-DE" w:eastAsia="zh-TW"/>
        </w:rPr>
        <w:t xml:space="preserve"> </w:t>
      </w:r>
      <w:r w:rsidRPr="0088469D">
        <w:rPr>
          <w:rFonts w:ascii="Times" w:eastAsia="Times New Roman" w:hAnsi="Times" w:cs="Times New Roman"/>
          <w:sz w:val="18"/>
          <w:szCs w:val="18"/>
          <w:lang w:val="el-GR" w:eastAsia="zh-TW"/>
        </w:rPr>
        <w:t>ἄρχων</w:t>
      </w:r>
      <w:r>
        <w:rPr>
          <w:rFonts w:ascii="Times" w:eastAsia="Times New Roman" w:hAnsi="Times" w:cs="Times"/>
          <w:sz w:val="18"/>
          <w:szCs w:val="18"/>
          <w:lang w:val="de-DE" w:eastAsia="zh-TW"/>
        </w:rPr>
        <w:t>·</w:t>
      </w:r>
      <w:r>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ὅθενπερ</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χαριεντιζόμενοί</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τινες</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τὸ</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μὲν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τοῦ</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Βιβούλου</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ὄνομα</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παντάπασιν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ἀπεσιώπων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τὸν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δὲ</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δὴ</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Καίσαρα</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δὶς</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καὶ</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ὠνόμαζον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καὶ</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ἔγραφον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Γάιόν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τε</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Καίσαρα</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καὶ</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Ἰούλιον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Καίσαρα</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ὑπατεύειν</w:t>
      </w:r>
      <w:r w:rsidRPr="00270A91">
        <w:rPr>
          <w:rFonts w:ascii="Times" w:eastAsia="Times New Roman" w:hAnsi="Times" w:cs="Times New Roman"/>
          <w:sz w:val="18"/>
          <w:szCs w:val="18"/>
          <w:lang w:val="de-DE" w:eastAsia="zh-TW"/>
        </w:rPr>
        <w:t xml:space="preserve"> </w:t>
      </w:r>
      <w:r w:rsidRPr="00270A91">
        <w:rPr>
          <w:rFonts w:ascii="Times" w:eastAsia="Times New Roman" w:hAnsi="Times" w:cs="Times New Roman"/>
          <w:sz w:val="18"/>
          <w:szCs w:val="18"/>
          <w:lang w:val="el-GR" w:eastAsia="zh-TW"/>
        </w:rPr>
        <w:t>λέγοντες</w:t>
      </w:r>
      <w:r w:rsidRPr="00C16DD7">
        <w:rPr>
          <w:rFonts w:ascii="Times" w:eastAsia="Times New Roman" w:hAnsi="Times" w:cs="Times New Roman"/>
          <w:sz w:val="20"/>
          <w:szCs w:val="20"/>
          <w:lang w:val="de-DE" w:eastAsia="zh-TW"/>
        </w:rPr>
        <w:t>.</w:t>
      </w:r>
      <w:r w:rsidRPr="0020774C">
        <w:rPr>
          <w:rFonts w:ascii="Times" w:eastAsia="Times New Roman" w:hAnsi="Times" w:cs="Times New Roman"/>
          <w:i/>
          <w:sz w:val="20"/>
          <w:szCs w:val="20"/>
          <w:lang w:val="de-DE" w:eastAsia="zh-TW"/>
        </w:rPr>
        <w:t xml:space="preserve"> </w:t>
      </w:r>
      <w:r>
        <w:rPr>
          <w:rFonts w:ascii="Times New Roman" w:eastAsia="Times New Roman" w:hAnsi="Times New Roman" w:cs="Times New Roman"/>
          <w:sz w:val="20"/>
          <w:szCs w:val="20"/>
          <w:lang w:val="de-DE" w:eastAsia="zh-TW"/>
        </w:rPr>
        <w:t xml:space="preserve">Sueton überliefert außerdem folgenden Spottvers, der in aller Munde gewesen sei (Suet. Iul. 20,2): </w:t>
      </w:r>
      <w:r w:rsidRPr="007675AB">
        <w:rPr>
          <w:rStyle w:val="n0x87d3550x0x87c4c28"/>
          <w:rFonts w:ascii="Times New Roman" w:hAnsi="Times New Roman" w:cs="Times New Roman"/>
          <w:i/>
          <w:sz w:val="20"/>
          <w:szCs w:val="20"/>
          <w:lang w:val="la-Latn"/>
        </w:rPr>
        <w:t>non Bibulo quiddam nuper sed Caesare factum est: nam Bibulo fieri consule nil memini</w:t>
      </w:r>
      <w:r>
        <w:rPr>
          <w:rStyle w:val="n0x87d3550x0x87c4c28"/>
          <w:rFonts w:ascii="Times New Roman" w:hAnsi="Times New Roman" w:cs="Times New Roman"/>
          <w:sz w:val="20"/>
          <w:szCs w:val="20"/>
        </w:rPr>
        <w:t>. – Auch der Zeitzeuge Cicero erscheint nicht sehr überzeugt vom Sinn der Rückzugsgeste und der Verlautbarungen des Konsuls aus der Abgeschiedenheit seines Hauses, obschon Cicero letzteren zumindest einige Öffentlichkeitswirksamkeit zugesteht (</w:t>
      </w:r>
      <w:r w:rsidR="00515147">
        <w:rPr>
          <w:rStyle w:val="n0x87d3550x0x87c4c28"/>
          <w:rFonts w:ascii="Times New Roman" w:hAnsi="Times New Roman" w:cs="Times New Roman"/>
          <w:sz w:val="20"/>
          <w:szCs w:val="20"/>
        </w:rPr>
        <w:t>Cic. </w:t>
      </w:r>
      <w:r>
        <w:rPr>
          <w:rStyle w:val="n0x87d3550x0x87c4c28"/>
          <w:rFonts w:ascii="Times New Roman" w:hAnsi="Times New Roman" w:cs="Times New Roman"/>
          <w:sz w:val="20"/>
          <w:szCs w:val="20"/>
        </w:rPr>
        <w:t>Att. 2</w:t>
      </w:r>
      <w:proofErr w:type="gramStart"/>
      <w:r>
        <w:rPr>
          <w:rStyle w:val="n0x87d3550x0x87c4c28"/>
          <w:rFonts w:ascii="Times New Roman" w:hAnsi="Times New Roman" w:cs="Times New Roman"/>
          <w:sz w:val="20"/>
          <w:szCs w:val="20"/>
        </w:rPr>
        <w:t>,</w:t>
      </w:r>
      <w:r w:rsidRPr="00916ED7">
        <w:rPr>
          <w:rFonts w:ascii="Times New Roman" w:hAnsi="Times New Roman" w:cs="Times New Roman"/>
          <w:color w:val="000000"/>
          <w:sz w:val="20"/>
          <w:szCs w:val="20"/>
        </w:rPr>
        <w:t>15,2</w:t>
      </w:r>
      <w:proofErr w:type="gramEnd"/>
      <w:r w:rsidRPr="00916ED7">
        <w:rPr>
          <w:rFonts w:ascii="Times New Roman" w:hAnsi="Times New Roman" w:cs="Times New Roman"/>
          <w:color w:val="000000"/>
          <w:sz w:val="20"/>
          <w:szCs w:val="20"/>
        </w:rPr>
        <w:t>; 16,2;</w:t>
      </w:r>
      <w:r>
        <w:rPr>
          <w:rFonts w:ascii="Times New Roman" w:hAnsi="Times New Roman" w:cs="Times New Roman"/>
          <w:color w:val="000000"/>
          <w:sz w:val="20"/>
          <w:szCs w:val="20"/>
        </w:rPr>
        <w:t xml:space="preserve"> 19,2; 5; 20,4–6; 21,4f.).</w:t>
      </w:r>
    </w:p>
  </w:footnote>
  <w:footnote w:id="86">
    <w:p w:rsidR="001C6554" w:rsidRPr="009F349E" w:rsidRDefault="001C6554" w:rsidP="002D7DEF">
      <w:pPr>
        <w:pStyle w:val="Funotentext"/>
        <w:tabs>
          <w:tab w:val="left" w:pos="567"/>
        </w:tabs>
        <w:ind w:left="567" w:hanging="567"/>
        <w:jc w:val="both"/>
      </w:pPr>
      <w:r w:rsidRPr="00932013">
        <w:rPr>
          <w:rStyle w:val="Funotenzeichen"/>
        </w:rPr>
        <w:footnoteRef/>
      </w:r>
      <w:r w:rsidRPr="00932013">
        <w:tab/>
      </w:r>
      <w:r w:rsidRPr="00EC1D5B">
        <w:t xml:space="preserve">Dazu und zum Folgenden s. </w:t>
      </w:r>
      <w:r>
        <w:t>v. a.</w:t>
      </w:r>
      <w:r w:rsidRPr="00EC1D5B">
        <w:t xml:space="preserve"> </w:t>
      </w:r>
      <w:r w:rsidRPr="00EC1D5B">
        <w:rPr>
          <w:color w:val="000000"/>
        </w:rPr>
        <w:t xml:space="preserve">Cass. </w:t>
      </w:r>
      <w:r w:rsidRPr="00BA787B">
        <w:rPr>
          <w:color w:val="000000"/>
        </w:rPr>
        <w:t xml:space="preserve">Dio 39,27,1–31,2. </w:t>
      </w:r>
      <w:r w:rsidRPr="00933766">
        <w:rPr>
          <w:color w:val="000000"/>
        </w:rPr>
        <w:t>Siehe auch App. civ. 2,17,61</w:t>
      </w:r>
      <w:r>
        <w:rPr>
          <w:color w:val="000000"/>
        </w:rPr>
        <w:t>–</w:t>
      </w:r>
      <w:r w:rsidRPr="00933766">
        <w:rPr>
          <w:color w:val="000000"/>
        </w:rPr>
        <w:t xml:space="preserve">18,65; Plut. </w:t>
      </w:r>
      <w:r w:rsidRPr="00BA787B">
        <w:rPr>
          <w:color w:val="000000"/>
        </w:rPr>
        <w:t xml:space="preserve">Cato Minor 41f.; Pompeius 51f. </w:t>
      </w:r>
      <w:r>
        <w:rPr>
          <w:color w:val="000000"/>
        </w:rPr>
        <w:t>In seinen Briefen erwähnt Cicero d</w:t>
      </w:r>
      <w:r w:rsidRPr="00EC1D5B">
        <w:rPr>
          <w:color w:val="000000"/>
        </w:rPr>
        <w:t xml:space="preserve">ie Ereignisse </w:t>
      </w:r>
      <w:r>
        <w:rPr>
          <w:color w:val="000000"/>
        </w:rPr>
        <w:t xml:space="preserve">anscheinend </w:t>
      </w:r>
      <w:r w:rsidRPr="00EC1D5B">
        <w:rPr>
          <w:color w:val="000000"/>
        </w:rPr>
        <w:t>nicht</w:t>
      </w:r>
      <w:r>
        <w:rPr>
          <w:color w:val="000000"/>
        </w:rPr>
        <w:t>, was auch auf Pompeius’ Rolle in der Angelegenheit zurückzuführen sein mag, dem Cicero seine im Jahr zuvor erfolgte Rückberufung aus dem Exil verdankte</w:t>
      </w:r>
      <w:r w:rsidRPr="00EC1D5B">
        <w:rPr>
          <w:color w:val="000000"/>
        </w:rPr>
        <w:t xml:space="preserve">; allerdings sind </w:t>
      </w:r>
      <w:r>
        <w:rPr>
          <w:color w:val="000000"/>
        </w:rPr>
        <w:t xml:space="preserve">für 56 v. Chr. allgemein </w:t>
      </w:r>
      <w:r w:rsidRPr="00EC1D5B">
        <w:rPr>
          <w:color w:val="000000"/>
        </w:rPr>
        <w:t xml:space="preserve">nur wenige Briefe </w:t>
      </w:r>
      <w:r>
        <w:rPr>
          <w:color w:val="000000"/>
        </w:rPr>
        <w:t>überliefert.</w:t>
      </w:r>
    </w:p>
  </w:footnote>
  <w:footnote w:id="87">
    <w:p w:rsidR="001C6554" w:rsidRPr="008961C6" w:rsidRDefault="001C6554" w:rsidP="00F3525A">
      <w:pPr>
        <w:pStyle w:val="Funotentext"/>
        <w:tabs>
          <w:tab w:val="left" w:pos="567"/>
        </w:tabs>
        <w:ind w:left="567" w:hanging="567"/>
        <w:jc w:val="both"/>
        <w:rPr>
          <w:lang w:val="en-US"/>
        </w:rPr>
      </w:pPr>
      <w:r>
        <w:rPr>
          <w:rStyle w:val="Funotenzeichen"/>
        </w:rPr>
        <w:footnoteRef/>
      </w:r>
      <w:r w:rsidRPr="008961C6">
        <w:rPr>
          <w:lang w:val="en-US"/>
        </w:rPr>
        <w:tab/>
        <w:t xml:space="preserve">Cass. </w:t>
      </w:r>
      <w:proofErr w:type="gramStart"/>
      <w:r w:rsidRPr="008961C6">
        <w:rPr>
          <w:lang w:val="en-US"/>
        </w:rPr>
        <w:t>Dio 39,28f.</w:t>
      </w:r>
      <w:proofErr w:type="gramEnd"/>
    </w:p>
  </w:footnote>
  <w:footnote w:id="88">
    <w:p w:rsidR="001C6554" w:rsidRPr="008961C6" w:rsidRDefault="001C6554" w:rsidP="00F3525A">
      <w:pPr>
        <w:pStyle w:val="Funotentext"/>
        <w:tabs>
          <w:tab w:val="left" w:pos="567"/>
        </w:tabs>
        <w:ind w:left="567" w:hanging="567"/>
        <w:jc w:val="both"/>
        <w:rPr>
          <w:lang w:val="en-US"/>
        </w:rPr>
      </w:pPr>
      <w:r>
        <w:rPr>
          <w:rStyle w:val="Funotenzeichen"/>
        </w:rPr>
        <w:footnoteRef/>
      </w:r>
      <w:r w:rsidRPr="008961C6">
        <w:rPr>
          <w:lang w:val="en-US"/>
        </w:rPr>
        <w:tab/>
        <w:t>Cass. Dio 39</w:t>
      </w:r>
      <w:proofErr w:type="gramStart"/>
      <w:r w:rsidRPr="008961C6">
        <w:rPr>
          <w:lang w:val="en-US"/>
        </w:rPr>
        <w:t>,30,2f</w:t>
      </w:r>
      <w:proofErr w:type="gramEnd"/>
      <w:r w:rsidRPr="008961C6">
        <w:rPr>
          <w:lang w:val="en-US"/>
        </w:rPr>
        <w:t>.</w:t>
      </w:r>
    </w:p>
  </w:footnote>
  <w:footnote w:id="89">
    <w:p w:rsidR="001C6554" w:rsidRPr="00F3525A" w:rsidRDefault="001C6554" w:rsidP="00F3525A">
      <w:pPr>
        <w:pStyle w:val="Funotentext"/>
        <w:tabs>
          <w:tab w:val="left" w:pos="567"/>
        </w:tabs>
        <w:ind w:left="567" w:hanging="567"/>
        <w:jc w:val="both"/>
        <w:rPr>
          <w:lang w:val="de-CH"/>
        </w:rPr>
      </w:pPr>
      <w:r>
        <w:rPr>
          <w:rStyle w:val="Funotenzeichen"/>
        </w:rPr>
        <w:footnoteRef/>
      </w:r>
      <w:r>
        <w:tab/>
        <w:t xml:space="preserve">Cass. Dio 39,30,4: „Die Senatoren aber kehrten weder zu ihrer gewohnten Kleidung zurück noch besuchten sie die festlichen Veranstaltungen; so nahmen sie an der </w:t>
      </w:r>
      <w:proofErr w:type="spellStart"/>
      <w:r>
        <w:t>Iuppiterfeier</w:t>
      </w:r>
      <w:proofErr w:type="spellEnd"/>
      <w:r>
        <w:t xml:space="preserve"> auf dem Kapitol nicht teil und kamen auch nicht auf den Albanerberg, um die </w:t>
      </w:r>
      <w:r w:rsidRPr="00E66797">
        <w:rPr>
          <w:i/>
          <w:lang w:val="la-Latn"/>
        </w:rPr>
        <w:t>Feriae Latinae</w:t>
      </w:r>
      <w:r>
        <w:t xml:space="preserve"> zu begehen, die damals wegen eines Verstoßes wiederholt werden mussten. Stattdessen verbrachten sie den Jahresrest auf eine Art und Weise, als seien sie zu Sklaven geworden und besäßen keine Macht mehr, Beamte zu wählen oder sonst eine öffentliche Angelegenheit zu regeln.“</w:t>
      </w:r>
    </w:p>
  </w:footnote>
  <w:footnote w:id="90">
    <w:p w:rsidR="001C6554" w:rsidRPr="00905594" w:rsidRDefault="001C6554" w:rsidP="00176E48">
      <w:pPr>
        <w:pStyle w:val="Funotentext"/>
        <w:tabs>
          <w:tab w:val="left" w:pos="567"/>
        </w:tabs>
        <w:ind w:left="567" w:hanging="567"/>
        <w:jc w:val="both"/>
        <w:rPr>
          <w:lang w:val="it-IT"/>
        </w:rPr>
      </w:pPr>
      <w:r>
        <w:rPr>
          <w:rStyle w:val="Funotenzeichen"/>
        </w:rPr>
        <w:footnoteRef/>
      </w:r>
      <w:r w:rsidRPr="00905594">
        <w:rPr>
          <w:lang w:val="it-IT"/>
        </w:rPr>
        <w:tab/>
        <w:t xml:space="preserve">Cass. Dio 39,31; </w:t>
      </w:r>
      <w:proofErr w:type="gramStart"/>
      <w:r w:rsidRPr="00905594">
        <w:rPr>
          <w:lang w:val="it-IT"/>
        </w:rPr>
        <w:t>Plut.</w:t>
      </w:r>
      <w:proofErr w:type="gramEnd"/>
      <w:r w:rsidRPr="00905594">
        <w:rPr>
          <w:lang w:val="it-IT"/>
        </w:rPr>
        <w:t xml:space="preserve"> Pompeius 52,1f.; Cato Minor 41f.; </w:t>
      </w:r>
    </w:p>
  </w:footnote>
  <w:footnote w:id="91">
    <w:p w:rsidR="001C6554" w:rsidRPr="00632C6F" w:rsidRDefault="001C6554" w:rsidP="00176E48">
      <w:pPr>
        <w:pStyle w:val="Funotentext"/>
        <w:tabs>
          <w:tab w:val="left" w:pos="567"/>
        </w:tabs>
        <w:ind w:left="567" w:hanging="567"/>
        <w:jc w:val="both"/>
        <w:rPr>
          <w:lang w:val="de-CH"/>
        </w:rPr>
      </w:pPr>
      <w:r>
        <w:rPr>
          <w:rStyle w:val="Funotenzeichen"/>
        </w:rPr>
        <w:footnoteRef/>
      </w:r>
      <w:r>
        <w:tab/>
        <w:t>Zum Folgenden s. Cass. Dio 41,1–18; 43f., hier bes. 41,6–18 u. 43. Siehe auch App. civ. 2,25,95–41,166; Plut. Caesar 29–35, hier bes. 33,5–35,2; Cicero 37,1f.; Pompeius 58–64, hier bes. 61–63,1; Flor. 2,13,20f.</w:t>
      </w:r>
    </w:p>
  </w:footnote>
  <w:footnote w:id="92">
    <w:p w:rsidR="001C6554" w:rsidRPr="002E3D57" w:rsidRDefault="001C6554" w:rsidP="00176E48">
      <w:pPr>
        <w:pStyle w:val="Funotentext"/>
        <w:tabs>
          <w:tab w:val="left" w:pos="567"/>
        </w:tabs>
        <w:ind w:left="567" w:hanging="567"/>
        <w:jc w:val="both"/>
        <w:rPr>
          <w:lang w:val="de-CH"/>
        </w:rPr>
      </w:pPr>
      <w:r>
        <w:rPr>
          <w:rStyle w:val="Funotenzeichen"/>
        </w:rPr>
        <w:footnoteRef/>
      </w:r>
      <w:r>
        <w:tab/>
        <w:t>Cass. Dio 41,7,1: „sozusagen alle führenden Männer des Senates und des Ritterstandes, dazu noch des Volkes“. Ähnlich: Cass. Dio 41,8,4; 18,6; 43,2. S. ferner Flor. 2,13,20f.; Suet. Iul. 35.</w:t>
      </w:r>
    </w:p>
  </w:footnote>
  <w:footnote w:id="93">
    <w:p w:rsidR="001C6554" w:rsidRPr="00244AAA" w:rsidRDefault="001C6554" w:rsidP="00176E48">
      <w:pPr>
        <w:pStyle w:val="Funotentext"/>
        <w:tabs>
          <w:tab w:val="left" w:pos="567"/>
        </w:tabs>
        <w:ind w:left="567" w:hanging="567"/>
        <w:jc w:val="both"/>
        <w:rPr>
          <w:lang w:val="de-CH"/>
        </w:rPr>
      </w:pPr>
      <w:r w:rsidRPr="00244AAA">
        <w:rPr>
          <w:rStyle w:val="Funotenzeichen"/>
        </w:rPr>
        <w:footnoteRef/>
      </w:r>
      <w:r w:rsidRPr="00244AAA">
        <w:tab/>
        <w:t>Andere entschlossen sich zu einem etwas späteren Zeitpunkt, Pompeius zu folgen, unter ihnen etwa Cicero (Cass. Dio 41,18,4</w:t>
      </w:r>
      <w:r>
        <w:t>–</w:t>
      </w:r>
      <w:r w:rsidRPr="00244AAA">
        <w:t>6</w:t>
      </w:r>
      <w:r>
        <w:t>; s. a. Plut. Cicero 37f.</w:t>
      </w:r>
      <w:r w:rsidRPr="00244AAA">
        <w:t>).</w:t>
      </w:r>
    </w:p>
  </w:footnote>
  <w:footnote w:id="94">
    <w:p w:rsidR="001C6554" w:rsidRPr="00270A91" w:rsidRDefault="001C6554" w:rsidP="00632C6F">
      <w:pPr>
        <w:pStyle w:val="Funotentext"/>
        <w:tabs>
          <w:tab w:val="left" w:pos="567"/>
        </w:tabs>
        <w:ind w:left="567" w:hanging="567"/>
        <w:jc w:val="both"/>
      </w:pPr>
      <w:r>
        <w:rPr>
          <w:rStyle w:val="Funotenzeichen"/>
        </w:rPr>
        <w:footnoteRef/>
      </w:r>
      <w:r>
        <w:tab/>
        <w:t>Außerdem ließ Caesar bei dieser Gelegenheit Getreide an das Volk verteilen und versprach ein großzügiges Geldgeschenk (s. Cass. Dio 41,15,1–16,1:</w:t>
      </w:r>
      <w:r w:rsidRPr="00270A91">
        <w:rPr>
          <w:rFonts w:ascii="Times" w:hAnsi="Times"/>
          <w:sz w:val="18"/>
          <w:szCs w:val="18"/>
        </w:rPr>
        <w:t>.</w:t>
      </w:r>
      <w:r w:rsidRPr="00270A91">
        <w:rPr>
          <w:rFonts w:ascii="Times" w:hAnsi="Times" w:cs="Segoe UI"/>
          <w:sz w:val="18"/>
          <w:szCs w:val="18"/>
        </w:rPr>
        <w:t xml:space="preserve"> </w:t>
      </w:r>
      <w:r w:rsidRPr="0020774C">
        <w:rPr>
          <w:rFonts w:ascii="Times" w:hAnsi="Times" w:cs="Segoe UI"/>
          <w:sz w:val="18"/>
          <w:szCs w:val="18"/>
          <w:lang w:val="el-GR"/>
        </w:rPr>
        <w:t>ποιησάμενος</w:t>
      </w:r>
      <w:r w:rsidRPr="00F95D48">
        <w:rPr>
          <w:rFonts w:ascii="Times" w:hAnsi="Times" w:cs="Segoe UI"/>
          <w:sz w:val="18"/>
          <w:szCs w:val="18"/>
        </w:rPr>
        <w:t xml:space="preserve"> </w:t>
      </w:r>
      <w:r w:rsidRPr="0020774C">
        <w:rPr>
          <w:rFonts w:ascii="Times" w:hAnsi="Times" w:cs="Segoe UI"/>
          <w:sz w:val="18"/>
          <w:szCs w:val="18"/>
          <w:lang w:val="el-GR"/>
        </w:rPr>
        <w:t>πρός</w:t>
      </w:r>
      <w:r w:rsidRPr="00F95D48">
        <w:rPr>
          <w:rFonts w:ascii="Times" w:hAnsi="Times" w:cs="Segoe UI"/>
          <w:sz w:val="18"/>
          <w:szCs w:val="18"/>
        </w:rPr>
        <w:t xml:space="preserve"> </w:t>
      </w:r>
      <w:r w:rsidRPr="0020774C">
        <w:rPr>
          <w:rFonts w:ascii="Times" w:hAnsi="Times" w:cs="Segoe UI"/>
          <w:sz w:val="18"/>
          <w:szCs w:val="18"/>
          <w:lang w:val="el-GR"/>
        </w:rPr>
        <w:t>τε</w:t>
      </w:r>
      <w:r w:rsidRPr="00F95D48">
        <w:rPr>
          <w:rFonts w:ascii="Times" w:hAnsi="Times" w:cs="Segoe UI"/>
          <w:sz w:val="18"/>
          <w:szCs w:val="18"/>
        </w:rPr>
        <w:t xml:space="preserve"> </w:t>
      </w:r>
      <w:r w:rsidRPr="0020774C">
        <w:rPr>
          <w:rFonts w:ascii="Times" w:hAnsi="Times" w:cs="Segoe UI"/>
          <w:sz w:val="18"/>
          <w:szCs w:val="18"/>
          <w:lang w:val="el-GR"/>
        </w:rPr>
        <w:t>τὴν</w:t>
      </w:r>
      <w:r w:rsidRPr="00F95D48">
        <w:rPr>
          <w:rFonts w:ascii="Times" w:hAnsi="Times" w:cs="Segoe UI"/>
          <w:sz w:val="18"/>
          <w:szCs w:val="18"/>
        </w:rPr>
        <w:t xml:space="preserve"> </w:t>
      </w:r>
      <w:r w:rsidRPr="0020774C">
        <w:rPr>
          <w:rFonts w:ascii="Times" w:hAnsi="Times" w:cs="Segoe UI"/>
          <w:sz w:val="18"/>
          <w:szCs w:val="18"/>
          <w:lang w:val="el-GR"/>
        </w:rPr>
        <w:t>Ῥώμην</w:t>
      </w:r>
      <w:r w:rsidRPr="00F95D48">
        <w:rPr>
          <w:rFonts w:ascii="Times" w:hAnsi="Times" w:cs="Segoe UI"/>
          <w:sz w:val="18"/>
          <w:szCs w:val="18"/>
        </w:rPr>
        <w:t xml:space="preserve"> </w:t>
      </w:r>
      <w:r w:rsidRPr="0020774C">
        <w:rPr>
          <w:rFonts w:ascii="Times" w:hAnsi="Times" w:cs="Segoe UI"/>
          <w:sz w:val="18"/>
          <w:szCs w:val="18"/>
          <w:lang w:val="el-GR"/>
        </w:rPr>
        <w:t>ἦλθε</w:t>
      </w:r>
      <w:r w:rsidRPr="00F95D48">
        <w:rPr>
          <w:rFonts w:ascii="Times" w:hAnsi="Times" w:cs="Segoe UI"/>
          <w:sz w:val="18"/>
          <w:szCs w:val="18"/>
        </w:rPr>
        <w:t xml:space="preserve">, </w:t>
      </w:r>
      <w:r w:rsidRPr="0020774C">
        <w:rPr>
          <w:rFonts w:ascii="Times" w:hAnsi="Times" w:cs="Segoe UI"/>
          <w:sz w:val="18"/>
          <w:szCs w:val="18"/>
          <w:lang w:val="el-GR"/>
        </w:rPr>
        <w:t>καὶ</w:t>
      </w:r>
      <w:r w:rsidRPr="00F95D48">
        <w:rPr>
          <w:rFonts w:ascii="Times" w:hAnsi="Times" w:cs="Segoe UI"/>
          <w:sz w:val="18"/>
          <w:szCs w:val="18"/>
        </w:rPr>
        <w:t xml:space="preserve"> </w:t>
      </w:r>
      <w:r w:rsidRPr="0020774C">
        <w:rPr>
          <w:rFonts w:ascii="Times" w:hAnsi="Times" w:cs="Segoe UI"/>
          <w:sz w:val="18"/>
          <w:szCs w:val="18"/>
          <w:lang w:val="el-GR"/>
        </w:rPr>
        <w:t>τῆς</w:t>
      </w:r>
      <w:r w:rsidRPr="00F95D48">
        <w:rPr>
          <w:rFonts w:ascii="Times" w:hAnsi="Times" w:cs="Segoe UI"/>
          <w:sz w:val="18"/>
          <w:szCs w:val="18"/>
        </w:rPr>
        <w:t xml:space="preserve"> </w:t>
      </w:r>
      <w:r w:rsidRPr="0020774C">
        <w:rPr>
          <w:rFonts w:ascii="Times" w:hAnsi="Times" w:cs="Segoe UI"/>
          <w:sz w:val="18"/>
          <w:szCs w:val="18"/>
          <w:lang w:val="el-GR"/>
        </w:rPr>
        <w:t>γερουσίας</w:t>
      </w:r>
      <w:r w:rsidRPr="00F95D48">
        <w:rPr>
          <w:rFonts w:ascii="Times" w:hAnsi="Times" w:cs="Segoe UI"/>
          <w:sz w:val="18"/>
          <w:szCs w:val="18"/>
        </w:rPr>
        <w:t xml:space="preserve"> </w:t>
      </w:r>
      <w:r w:rsidRPr="0020774C">
        <w:rPr>
          <w:rFonts w:ascii="Times" w:hAnsi="Times" w:cs="Segoe UI"/>
          <w:sz w:val="18"/>
          <w:szCs w:val="18"/>
          <w:lang w:val="el-GR"/>
        </w:rPr>
        <w:t>οἱ</w:t>
      </w:r>
      <w:r w:rsidRPr="00F95D48">
        <w:rPr>
          <w:rFonts w:ascii="Times" w:hAnsi="Times" w:cs="Segoe UI"/>
          <w:sz w:val="18"/>
          <w:szCs w:val="18"/>
        </w:rPr>
        <w:t xml:space="preserve"> </w:t>
      </w:r>
      <w:r w:rsidRPr="0020774C">
        <w:rPr>
          <w:rFonts w:ascii="Times" w:hAnsi="Times" w:cs="Segoe UI"/>
          <w:sz w:val="18"/>
          <w:szCs w:val="18"/>
          <w:lang w:val="el-GR"/>
        </w:rPr>
        <w:t>ἔξω</w:t>
      </w:r>
      <w:r w:rsidRPr="00F95D48">
        <w:rPr>
          <w:rFonts w:ascii="Times" w:hAnsi="Times" w:cs="Segoe UI"/>
          <w:sz w:val="18"/>
          <w:szCs w:val="18"/>
        </w:rPr>
        <w:t xml:space="preserve"> </w:t>
      </w:r>
      <w:r w:rsidRPr="0020774C">
        <w:rPr>
          <w:rFonts w:ascii="Times" w:hAnsi="Times" w:cs="Segoe UI"/>
          <w:sz w:val="18"/>
          <w:szCs w:val="18"/>
          <w:lang w:val="el-GR"/>
        </w:rPr>
        <w:t>τοῦ</w:t>
      </w:r>
      <w:r w:rsidRPr="00F95D48">
        <w:rPr>
          <w:rFonts w:ascii="Times" w:hAnsi="Times" w:cs="Segoe UI"/>
          <w:sz w:val="18"/>
          <w:szCs w:val="18"/>
        </w:rPr>
        <w:t xml:space="preserve"> </w:t>
      </w:r>
      <w:r w:rsidRPr="0020774C">
        <w:rPr>
          <w:rFonts w:ascii="Times" w:hAnsi="Times" w:cs="Segoe UI"/>
          <w:sz w:val="18"/>
          <w:szCs w:val="18"/>
          <w:lang w:val="el-GR"/>
        </w:rPr>
        <w:t>πωμηρίου</w:t>
      </w:r>
      <w:r w:rsidRPr="00F95D48">
        <w:rPr>
          <w:rFonts w:ascii="Times" w:hAnsi="Times" w:cs="Segoe UI"/>
          <w:sz w:val="18"/>
          <w:szCs w:val="18"/>
        </w:rPr>
        <w:t xml:space="preserve"> </w:t>
      </w:r>
      <w:r w:rsidRPr="0020774C">
        <w:rPr>
          <w:rFonts w:ascii="Times" w:hAnsi="Times" w:cs="Segoe UI"/>
          <w:sz w:val="18"/>
          <w:szCs w:val="18"/>
          <w:lang w:val="el-GR"/>
        </w:rPr>
        <w:t>ὑπό</w:t>
      </w:r>
      <w:r w:rsidRPr="00F95D48">
        <w:rPr>
          <w:rFonts w:ascii="Times" w:hAnsi="Times" w:cs="Segoe UI"/>
          <w:sz w:val="18"/>
          <w:szCs w:val="18"/>
        </w:rPr>
        <w:t xml:space="preserve"> </w:t>
      </w:r>
      <w:r w:rsidRPr="0020774C">
        <w:rPr>
          <w:rFonts w:ascii="Times" w:hAnsi="Times" w:cs="Segoe UI"/>
          <w:sz w:val="18"/>
          <w:szCs w:val="18"/>
          <w:lang w:val="el-GR"/>
        </w:rPr>
        <w:t>τε</w:t>
      </w:r>
      <w:r w:rsidRPr="00F95D48">
        <w:rPr>
          <w:rFonts w:ascii="Times" w:hAnsi="Times" w:cs="Segoe UI"/>
          <w:sz w:val="18"/>
          <w:szCs w:val="18"/>
        </w:rPr>
        <w:t xml:space="preserve"> </w:t>
      </w:r>
      <w:r w:rsidRPr="0020774C">
        <w:rPr>
          <w:rFonts w:ascii="Times" w:hAnsi="Times" w:cs="Segoe UI"/>
          <w:sz w:val="18"/>
          <w:szCs w:val="18"/>
          <w:lang w:val="el-GR"/>
        </w:rPr>
        <w:t>τοῦ</w:t>
      </w:r>
      <w:r w:rsidRPr="00F95D48">
        <w:rPr>
          <w:rFonts w:ascii="Times" w:hAnsi="Times" w:cs="Segoe UI"/>
          <w:sz w:val="18"/>
          <w:szCs w:val="18"/>
        </w:rPr>
        <w:t xml:space="preserve"> </w:t>
      </w:r>
      <w:r w:rsidRPr="0020774C">
        <w:rPr>
          <w:rFonts w:ascii="Times" w:hAnsi="Times" w:cs="Segoe UI"/>
          <w:sz w:val="18"/>
          <w:szCs w:val="18"/>
          <w:lang w:val="el-GR"/>
        </w:rPr>
        <w:t>Ἀντωνίου</w:t>
      </w:r>
      <w:r w:rsidRPr="00F95D48">
        <w:rPr>
          <w:rFonts w:ascii="Times" w:hAnsi="Times" w:cs="Segoe UI"/>
          <w:sz w:val="18"/>
          <w:szCs w:val="18"/>
        </w:rPr>
        <w:t xml:space="preserve"> </w:t>
      </w:r>
      <w:r w:rsidRPr="0020774C">
        <w:rPr>
          <w:rFonts w:ascii="Times" w:hAnsi="Times" w:cs="Segoe UI"/>
          <w:sz w:val="18"/>
          <w:szCs w:val="18"/>
          <w:lang w:val="el-GR"/>
        </w:rPr>
        <w:t>καὶ</w:t>
      </w:r>
      <w:r w:rsidRPr="00F95D48">
        <w:rPr>
          <w:rFonts w:ascii="Times" w:hAnsi="Times" w:cs="Segoe UI"/>
          <w:sz w:val="18"/>
          <w:szCs w:val="18"/>
        </w:rPr>
        <w:t xml:space="preserve"> </w:t>
      </w:r>
      <w:r w:rsidRPr="0020774C">
        <w:rPr>
          <w:rFonts w:ascii="Times" w:hAnsi="Times" w:cs="Segoe UI"/>
          <w:sz w:val="18"/>
          <w:szCs w:val="18"/>
          <w:lang w:val="el-GR"/>
        </w:rPr>
        <w:t>ὑπὸ</w:t>
      </w:r>
      <w:r w:rsidRPr="00F95D48">
        <w:rPr>
          <w:rFonts w:ascii="Times" w:hAnsi="Times" w:cs="Segoe UI"/>
          <w:sz w:val="18"/>
          <w:szCs w:val="18"/>
        </w:rPr>
        <w:t xml:space="preserve"> </w:t>
      </w:r>
      <w:r w:rsidRPr="0020774C">
        <w:rPr>
          <w:rFonts w:ascii="Times" w:hAnsi="Times" w:cs="Segoe UI"/>
          <w:sz w:val="18"/>
          <w:szCs w:val="18"/>
          <w:lang w:val="el-GR"/>
        </w:rPr>
        <w:t>τοῦ</w:t>
      </w:r>
      <w:r w:rsidRPr="00F95D48">
        <w:rPr>
          <w:rFonts w:ascii="Times" w:hAnsi="Times" w:cs="Segoe UI"/>
          <w:sz w:val="18"/>
          <w:szCs w:val="18"/>
        </w:rPr>
        <w:t xml:space="preserve"> </w:t>
      </w:r>
      <w:r w:rsidRPr="0020774C">
        <w:rPr>
          <w:rFonts w:ascii="Times" w:hAnsi="Times" w:cs="Segoe UI"/>
          <w:sz w:val="18"/>
          <w:szCs w:val="18"/>
          <w:lang w:val="el-GR"/>
        </w:rPr>
        <w:t>Λογγίνου</w:t>
      </w:r>
      <w:r w:rsidRPr="00F95D48">
        <w:rPr>
          <w:rFonts w:ascii="Times" w:hAnsi="Times" w:cs="Segoe UI"/>
          <w:sz w:val="18"/>
          <w:szCs w:val="18"/>
        </w:rPr>
        <w:t xml:space="preserve"> </w:t>
      </w:r>
      <w:r w:rsidRPr="0020774C">
        <w:rPr>
          <w:rFonts w:ascii="Times" w:hAnsi="Times" w:cs="Segoe UI"/>
          <w:sz w:val="18"/>
          <w:szCs w:val="18"/>
          <w:lang w:val="el-GR"/>
        </w:rPr>
        <w:t>παρασκευασθείσης</w:t>
      </w:r>
      <w:r w:rsidRPr="00F95D48">
        <w:rPr>
          <w:rFonts w:ascii="Times" w:hAnsi="Times" w:cs="Segoe UI"/>
          <w:sz w:val="18"/>
          <w:szCs w:val="18"/>
        </w:rPr>
        <w:t xml:space="preserve"> </w:t>
      </w:r>
      <w:hyperlink r:id="rId1" w:tgtFrame="morph" w:history="1"/>
      <w:r w:rsidRPr="00F95D48">
        <w:rPr>
          <w:rFonts w:ascii="Times" w:hAnsi="Times" w:cs="Segoe UI"/>
          <w:sz w:val="18"/>
          <w:szCs w:val="18"/>
        </w:rPr>
        <w:t xml:space="preserve">– </w:t>
      </w:r>
      <w:r w:rsidRPr="0020774C">
        <w:rPr>
          <w:rFonts w:ascii="Times" w:hAnsi="Times" w:cs="Segoe UI"/>
          <w:sz w:val="18"/>
          <w:szCs w:val="18"/>
          <w:lang w:val="el-GR"/>
        </w:rPr>
        <w:t>ἐκπεσόντες</w:t>
      </w:r>
      <w:r w:rsidRPr="00F95D48">
        <w:rPr>
          <w:rFonts w:ascii="Times" w:hAnsi="Times" w:cs="Segoe UI"/>
          <w:sz w:val="18"/>
          <w:szCs w:val="18"/>
        </w:rPr>
        <w:t xml:space="preserve"> </w:t>
      </w:r>
      <w:r w:rsidRPr="0020774C">
        <w:rPr>
          <w:rFonts w:ascii="Times" w:hAnsi="Times" w:cs="Segoe UI"/>
          <w:sz w:val="18"/>
          <w:szCs w:val="18"/>
          <w:lang w:val="el-GR"/>
        </w:rPr>
        <w:t>γὰρ</w:t>
      </w:r>
      <w:r w:rsidRPr="00F95D48">
        <w:rPr>
          <w:rFonts w:ascii="Times" w:hAnsi="Times" w:cs="Segoe UI"/>
          <w:sz w:val="18"/>
          <w:szCs w:val="18"/>
        </w:rPr>
        <w:t xml:space="preserve"> </w:t>
      </w:r>
      <w:r w:rsidRPr="0020774C">
        <w:rPr>
          <w:rFonts w:ascii="Times" w:hAnsi="Times" w:cs="Segoe UI"/>
          <w:sz w:val="18"/>
          <w:szCs w:val="18"/>
          <w:lang w:val="el-GR"/>
        </w:rPr>
        <w:t>ἐξ</w:t>
      </w:r>
      <w:r w:rsidRPr="00F95D48">
        <w:rPr>
          <w:rFonts w:ascii="Times" w:hAnsi="Times" w:cs="Segoe UI"/>
          <w:sz w:val="18"/>
          <w:szCs w:val="18"/>
        </w:rPr>
        <w:t xml:space="preserve"> </w:t>
      </w:r>
      <w:r w:rsidRPr="0020774C">
        <w:rPr>
          <w:rFonts w:ascii="Times" w:hAnsi="Times" w:cs="Segoe UI"/>
          <w:sz w:val="18"/>
          <w:szCs w:val="18"/>
          <w:lang w:val="el-GR"/>
        </w:rPr>
        <w:t>αὐτῆς</w:t>
      </w:r>
      <w:r w:rsidRPr="00F95D48">
        <w:rPr>
          <w:rFonts w:ascii="Times" w:hAnsi="Times" w:cs="Segoe UI"/>
          <w:sz w:val="18"/>
          <w:szCs w:val="18"/>
        </w:rPr>
        <w:t xml:space="preserve"> </w:t>
      </w:r>
      <w:r w:rsidRPr="0020774C">
        <w:rPr>
          <w:rFonts w:ascii="Times" w:hAnsi="Times" w:cs="Segoe UI"/>
          <w:sz w:val="18"/>
          <w:szCs w:val="18"/>
          <w:lang w:val="el-GR"/>
        </w:rPr>
        <w:t>τότε</w:t>
      </w:r>
      <w:r w:rsidRPr="00F95D48">
        <w:rPr>
          <w:rFonts w:ascii="Times" w:hAnsi="Times" w:cs="Segoe UI"/>
          <w:sz w:val="18"/>
          <w:szCs w:val="18"/>
        </w:rPr>
        <w:t xml:space="preserve"> </w:t>
      </w:r>
      <w:r w:rsidRPr="0020774C">
        <w:rPr>
          <w:rFonts w:ascii="Times" w:hAnsi="Times" w:cs="Segoe UI"/>
          <w:sz w:val="18"/>
          <w:szCs w:val="18"/>
          <w:lang w:val="el-GR"/>
        </w:rPr>
        <w:t>αὐτὴν</w:t>
      </w:r>
      <w:r w:rsidRPr="00F95D48">
        <w:rPr>
          <w:rFonts w:ascii="Times" w:hAnsi="Times" w:cs="Segoe UI"/>
          <w:sz w:val="18"/>
          <w:szCs w:val="18"/>
        </w:rPr>
        <w:t xml:space="preserve"> </w:t>
      </w:r>
      <w:r w:rsidRPr="0020774C">
        <w:rPr>
          <w:rFonts w:ascii="Times" w:hAnsi="Times" w:cs="Segoe UI"/>
          <w:sz w:val="18"/>
          <w:szCs w:val="18"/>
          <w:lang w:val="el-GR"/>
        </w:rPr>
        <w:t>ἤθροισαν</w:t>
      </w:r>
      <w:r>
        <w:fldChar w:fldCharType="begin"/>
      </w:r>
      <w:r>
        <w:instrText xml:space="preserve"> HYPERLINK "https://webvpn.unibe.ch/help/BetaManual/online/,DanaInfo=www.tlg.uci.edu+SB1.html" \t "morph" </w:instrText>
      </w:r>
      <w:r>
        <w:fldChar w:fldCharType="end"/>
      </w:r>
      <w:r w:rsidRPr="00F95D48">
        <w:rPr>
          <w:rFonts w:ascii="Times" w:hAnsi="Times" w:cs="Segoe UI"/>
          <w:sz w:val="18"/>
          <w:szCs w:val="18"/>
        </w:rPr>
        <w:t xml:space="preserve"> –</w:t>
      </w:r>
      <w:r w:rsidRPr="0020774C">
        <w:rPr>
          <w:rFonts w:ascii="Times" w:hAnsi="Times" w:cs="Segoe UI"/>
          <w:sz w:val="18"/>
          <w:szCs w:val="18"/>
        </w:rPr>
        <w:t xml:space="preserve"> </w:t>
      </w:r>
      <w:r w:rsidRPr="0020774C">
        <w:rPr>
          <w:rFonts w:ascii="Times" w:hAnsi="Times" w:cs="Segoe UI"/>
          <w:sz w:val="18"/>
          <w:szCs w:val="18"/>
          <w:lang w:val="el-GR"/>
        </w:rPr>
        <w:t>ἐδημηγόρησε</w:t>
      </w:r>
      <w:r w:rsidRPr="0020774C">
        <w:rPr>
          <w:rFonts w:ascii="Times" w:hAnsi="Times" w:cs="Segoe UI"/>
          <w:sz w:val="18"/>
          <w:szCs w:val="18"/>
        </w:rPr>
        <w:t xml:space="preserve"> </w:t>
      </w:r>
      <w:r w:rsidRPr="0020774C">
        <w:rPr>
          <w:rFonts w:ascii="Times" w:hAnsi="Times" w:cs="Segoe UI"/>
          <w:sz w:val="18"/>
          <w:szCs w:val="18"/>
          <w:lang w:val="el-GR"/>
        </w:rPr>
        <w:t>πολλὰ</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ἐπιεικῆ</w:t>
      </w:r>
      <w:r w:rsidRPr="0020774C">
        <w:rPr>
          <w:rFonts w:ascii="Times" w:hAnsi="Times" w:cs="Segoe UI"/>
          <w:sz w:val="18"/>
          <w:szCs w:val="18"/>
        </w:rPr>
        <w:t xml:space="preserve">, </w:t>
      </w:r>
      <w:r w:rsidRPr="0020774C">
        <w:rPr>
          <w:rFonts w:ascii="Times" w:hAnsi="Times" w:cs="Segoe UI"/>
          <w:sz w:val="18"/>
          <w:szCs w:val="18"/>
          <w:lang w:val="el-GR"/>
        </w:rPr>
        <w:t>ὅπως</w:t>
      </w:r>
      <w:r w:rsidRPr="0020774C">
        <w:rPr>
          <w:rFonts w:ascii="Times" w:hAnsi="Times" w:cs="Segoe UI"/>
          <w:sz w:val="18"/>
          <w:szCs w:val="18"/>
        </w:rPr>
        <w:t xml:space="preserve"> </w:t>
      </w:r>
      <w:r w:rsidRPr="0020774C">
        <w:rPr>
          <w:rFonts w:ascii="Times" w:hAnsi="Times" w:cs="Segoe UI"/>
          <w:sz w:val="18"/>
          <w:szCs w:val="18"/>
          <w:lang w:val="el-GR"/>
        </w:rPr>
        <w:t>πρός</w:t>
      </w:r>
      <w:r w:rsidRPr="0020774C">
        <w:rPr>
          <w:rFonts w:ascii="Times" w:hAnsi="Times" w:cs="Segoe UI"/>
          <w:sz w:val="18"/>
          <w:szCs w:val="18"/>
        </w:rPr>
        <w:t xml:space="preserve"> </w:t>
      </w:r>
      <w:r w:rsidRPr="0020774C">
        <w:rPr>
          <w:rFonts w:ascii="Times" w:hAnsi="Times" w:cs="Segoe UI"/>
          <w:sz w:val="18"/>
          <w:szCs w:val="18"/>
          <w:lang w:val="el-GR"/>
        </w:rPr>
        <w:t>τε</w:t>
      </w:r>
      <w:r w:rsidRPr="0020774C">
        <w:rPr>
          <w:rFonts w:ascii="Times" w:hAnsi="Times" w:cs="Segoe UI"/>
          <w:sz w:val="18"/>
          <w:szCs w:val="18"/>
        </w:rPr>
        <w:t xml:space="preserve"> </w:t>
      </w:r>
      <w:r w:rsidRPr="0020774C">
        <w:rPr>
          <w:rFonts w:ascii="Times" w:hAnsi="Times" w:cs="Segoe UI"/>
          <w:sz w:val="18"/>
          <w:szCs w:val="18"/>
          <w:lang w:val="el-GR"/>
        </w:rPr>
        <w:t>τὸ</w:t>
      </w:r>
      <w:r w:rsidRPr="0020774C">
        <w:rPr>
          <w:rFonts w:ascii="Times" w:hAnsi="Times" w:cs="Segoe UI"/>
          <w:sz w:val="18"/>
          <w:szCs w:val="18"/>
        </w:rPr>
        <w:t xml:space="preserve"> </w:t>
      </w:r>
      <w:r w:rsidRPr="0020774C">
        <w:rPr>
          <w:rFonts w:ascii="Times" w:hAnsi="Times" w:cs="Segoe UI"/>
          <w:sz w:val="18"/>
          <w:szCs w:val="18"/>
          <w:lang w:val="el-GR"/>
        </w:rPr>
        <w:t>παρὸν</w:t>
      </w:r>
      <w:r w:rsidRPr="0020774C">
        <w:rPr>
          <w:rFonts w:ascii="Times" w:hAnsi="Times" w:cs="Segoe UI"/>
          <w:sz w:val="18"/>
          <w:szCs w:val="18"/>
        </w:rPr>
        <w:t xml:space="preserve"> </w:t>
      </w:r>
      <w:r w:rsidRPr="0020774C">
        <w:rPr>
          <w:rFonts w:ascii="Times" w:hAnsi="Times" w:cs="Segoe UI"/>
          <w:sz w:val="18"/>
          <w:szCs w:val="18"/>
          <w:lang w:val="el-GR"/>
        </w:rPr>
        <w:t>εὔνοιαν</w:t>
      </w:r>
      <w:r w:rsidRPr="0020774C">
        <w:rPr>
          <w:rFonts w:ascii="Times" w:hAnsi="Times" w:cs="Segoe UI"/>
          <w:sz w:val="18"/>
          <w:szCs w:val="18"/>
        </w:rPr>
        <w:t xml:space="preserve"> </w:t>
      </w:r>
      <w:r w:rsidRPr="0020774C">
        <w:rPr>
          <w:rFonts w:ascii="Times" w:hAnsi="Times" w:cs="Segoe UI"/>
          <w:sz w:val="18"/>
          <w:szCs w:val="18"/>
          <w:lang w:val="el-GR"/>
        </w:rPr>
        <w:t>αὐτοῦ</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πρὸς</w:t>
      </w:r>
      <w:r w:rsidRPr="0020774C">
        <w:rPr>
          <w:rFonts w:ascii="Times" w:hAnsi="Times" w:cs="Segoe UI"/>
          <w:sz w:val="18"/>
          <w:szCs w:val="18"/>
        </w:rPr>
        <w:t xml:space="preserve"> </w:t>
      </w:r>
      <w:r w:rsidRPr="0020774C">
        <w:rPr>
          <w:rFonts w:ascii="Times" w:hAnsi="Times" w:cs="Segoe UI"/>
          <w:sz w:val="18"/>
          <w:szCs w:val="18"/>
          <w:lang w:val="el-GR"/>
        </w:rPr>
        <w:t>τὸ</w:t>
      </w:r>
      <w:r w:rsidRPr="0020774C">
        <w:rPr>
          <w:rFonts w:ascii="Times" w:hAnsi="Times" w:cs="Segoe UI"/>
          <w:sz w:val="18"/>
          <w:szCs w:val="18"/>
        </w:rPr>
        <w:t xml:space="preserve"> </w:t>
      </w:r>
      <w:r w:rsidRPr="0020774C">
        <w:rPr>
          <w:rFonts w:ascii="Times" w:hAnsi="Times" w:cs="Segoe UI"/>
          <w:sz w:val="18"/>
          <w:szCs w:val="18"/>
          <w:lang w:val="el-GR"/>
        </w:rPr>
        <w:t>μέλλον</w:t>
      </w:r>
      <w:r w:rsidRPr="0020774C">
        <w:rPr>
          <w:rFonts w:ascii="Times" w:hAnsi="Times" w:cs="Segoe UI"/>
          <w:sz w:val="18"/>
          <w:szCs w:val="18"/>
        </w:rPr>
        <w:t xml:space="preserve"> </w:t>
      </w:r>
      <w:r w:rsidRPr="0020774C">
        <w:rPr>
          <w:rFonts w:ascii="Times" w:hAnsi="Times" w:cs="Segoe UI"/>
          <w:sz w:val="18"/>
          <w:szCs w:val="18"/>
          <w:lang w:val="el-GR"/>
        </w:rPr>
        <w:t>ἐλπίδα</w:t>
      </w:r>
      <w:r w:rsidRPr="0020774C">
        <w:rPr>
          <w:rFonts w:ascii="Times" w:hAnsi="Times" w:cs="Segoe UI"/>
          <w:sz w:val="18"/>
          <w:szCs w:val="18"/>
        </w:rPr>
        <w:t xml:space="preserve"> </w:t>
      </w:r>
      <w:r w:rsidRPr="0020774C">
        <w:rPr>
          <w:rFonts w:ascii="Times" w:hAnsi="Times" w:cs="Segoe UI"/>
          <w:sz w:val="18"/>
          <w:szCs w:val="18"/>
          <w:lang w:val="el-GR"/>
        </w:rPr>
        <w:t>χρηστὴν</w:t>
      </w:r>
      <w:r w:rsidRPr="0020774C">
        <w:rPr>
          <w:rFonts w:ascii="Times" w:hAnsi="Times" w:cs="Segoe UI"/>
          <w:sz w:val="18"/>
          <w:szCs w:val="18"/>
        </w:rPr>
        <w:t xml:space="preserve"> </w:t>
      </w:r>
      <w:r w:rsidRPr="0020774C">
        <w:rPr>
          <w:rFonts w:ascii="Times" w:hAnsi="Times" w:cs="Segoe UI"/>
          <w:sz w:val="18"/>
          <w:szCs w:val="18"/>
          <w:lang w:val="el-GR"/>
        </w:rPr>
        <w:t>λάβωσιν</w:t>
      </w:r>
      <w:r w:rsidRPr="0020774C">
        <w:rPr>
          <w:rFonts w:ascii="Times" w:hAnsi="Times" w:cs="Segoe UI"/>
          <w:sz w:val="18"/>
          <w:szCs w:val="18"/>
        </w:rPr>
        <w:t xml:space="preserve">. […] </w:t>
      </w:r>
      <w:r w:rsidRPr="0020774C">
        <w:rPr>
          <w:rFonts w:ascii="Times" w:hAnsi="Times" w:cs="Segoe UI"/>
          <w:sz w:val="18"/>
          <w:szCs w:val="18"/>
          <w:lang w:val="el-GR"/>
        </w:rPr>
        <w:t>τὰ</w:t>
      </w:r>
      <w:r w:rsidRPr="0020774C">
        <w:rPr>
          <w:rFonts w:ascii="Times" w:hAnsi="Times" w:cs="Segoe UI"/>
          <w:sz w:val="18"/>
          <w:szCs w:val="18"/>
        </w:rPr>
        <w:t xml:space="preserve"> </w:t>
      </w:r>
      <w:r w:rsidRPr="0020774C">
        <w:rPr>
          <w:rFonts w:ascii="Times" w:hAnsi="Times" w:cs="Segoe UI"/>
          <w:sz w:val="18"/>
          <w:szCs w:val="18"/>
          <w:lang w:val="el-GR"/>
        </w:rPr>
        <w:t>δ</w:t>
      </w:r>
      <w:r w:rsidRPr="0020774C">
        <w:rPr>
          <w:rFonts w:ascii="Times" w:hAnsi="Times" w:cs="Segoe UI"/>
          <w:sz w:val="18"/>
          <w:szCs w:val="18"/>
        </w:rPr>
        <w:t xml:space="preserve">’ </w:t>
      </w:r>
      <w:r w:rsidRPr="0020774C">
        <w:rPr>
          <w:rFonts w:ascii="Times" w:hAnsi="Times" w:cs="Segoe UI"/>
          <w:sz w:val="18"/>
          <w:szCs w:val="18"/>
          <w:lang w:val="el-GR"/>
        </w:rPr>
        <w:t>αὐτὰ</w:t>
      </w:r>
      <w:r w:rsidRPr="0020774C">
        <w:rPr>
          <w:rFonts w:ascii="Times" w:hAnsi="Times" w:cs="Segoe UI"/>
          <w:sz w:val="18"/>
          <w:szCs w:val="18"/>
        </w:rPr>
        <w:t xml:space="preserve"> </w:t>
      </w:r>
      <w:r w:rsidRPr="0020774C">
        <w:rPr>
          <w:rFonts w:ascii="Times" w:hAnsi="Times" w:cs="Segoe UI"/>
          <w:sz w:val="18"/>
          <w:szCs w:val="18"/>
          <w:lang w:val="el-GR"/>
        </w:rPr>
        <w:t>ταῦτα</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πρὸς</w:t>
      </w:r>
      <w:r w:rsidRPr="0020774C">
        <w:rPr>
          <w:rFonts w:ascii="Times" w:hAnsi="Times" w:cs="Segoe UI"/>
          <w:sz w:val="18"/>
          <w:szCs w:val="18"/>
        </w:rPr>
        <w:t xml:space="preserve"> </w:t>
      </w:r>
      <w:r w:rsidRPr="0020774C">
        <w:rPr>
          <w:rFonts w:ascii="Times" w:hAnsi="Times" w:cs="Segoe UI"/>
          <w:sz w:val="18"/>
          <w:szCs w:val="18"/>
          <w:lang w:val="el-GR"/>
        </w:rPr>
        <w:t>τὸν</w:t>
      </w:r>
      <w:r w:rsidRPr="0020774C">
        <w:rPr>
          <w:rFonts w:ascii="Times" w:hAnsi="Times" w:cs="Segoe UI"/>
          <w:sz w:val="18"/>
          <w:szCs w:val="18"/>
        </w:rPr>
        <w:t xml:space="preserve"> </w:t>
      </w:r>
      <w:r w:rsidRPr="0020774C">
        <w:rPr>
          <w:rFonts w:ascii="Times" w:hAnsi="Times" w:cs="Segoe UI"/>
          <w:sz w:val="18"/>
          <w:szCs w:val="18"/>
          <w:lang w:val="el-GR"/>
        </w:rPr>
        <w:t>δῆμον</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αὐτὸν</w:t>
      </w:r>
      <w:r w:rsidRPr="0020774C">
        <w:rPr>
          <w:rFonts w:ascii="Times" w:hAnsi="Times" w:cs="Segoe UI"/>
          <w:sz w:val="18"/>
          <w:szCs w:val="18"/>
        </w:rPr>
        <w:t xml:space="preserve"> </w:t>
      </w:r>
      <w:r w:rsidRPr="0020774C">
        <w:rPr>
          <w:rFonts w:ascii="Times" w:hAnsi="Times" w:cs="Segoe UI"/>
          <w:sz w:val="18"/>
          <w:szCs w:val="18"/>
          <w:lang w:val="el-GR"/>
        </w:rPr>
        <w:t>ἔξω</w:t>
      </w:r>
      <w:r w:rsidRPr="0020774C">
        <w:rPr>
          <w:rFonts w:ascii="Times" w:hAnsi="Times" w:cs="Segoe UI"/>
          <w:sz w:val="18"/>
          <w:szCs w:val="18"/>
        </w:rPr>
        <w:t xml:space="preserve"> </w:t>
      </w:r>
      <w:r w:rsidRPr="0020774C">
        <w:rPr>
          <w:rFonts w:ascii="Times" w:hAnsi="Times" w:cs="Segoe UI"/>
          <w:sz w:val="18"/>
          <w:szCs w:val="18"/>
          <w:lang w:val="el-GR"/>
        </w:rPr>
        <w:t>τοῦ</w:t>
      </w:r>
      <w:r w:rsidRPr="0020774C">
        <w:rPr>
          <w:rFonts w:ascii="Times" w:hAnsi="Times" w:cs="Segoe UI"/>
          <w:sz w:val="18"/>
          <w:szCs w:val="18"/>
        </w:rPr>
        <w:t xml:space="preserve"> </w:t>
      </w:r>
      <w:r w:rsidRPr="0020774C">
        <w:rPr>
          <w:rFonts w:ascii="Times" w:hAnsi="Times" w:cs="Segoe UI"/>
          <w:sz w:val="18"/>
          <w:szCs w:val="18"/>
          <w:lang w:val="el-GR"/>
        </w:rPr>
        <w:t>πωμηρίου</w:t>
      </w:r>
      <w:r w:rsidRPr="0020774C">
        <w:rPr>
          <w:rFonts w:ascii="Times" w:hAnsi="Times" w:cs="Segoe UI"/>
          <w:sz w:val="18"/>
          <w:szCs w:val="18"/>
        </w:rPr>
        <w:t xml:space="preserve"> </w:t>
      </w:r>
      <w:r w:rsidRPr="0020774C">
        <w:rPr>
          <w:rFonts w:ascii="Times" w:hAnsi="Times" w:cs="Segoe UI"/>
          <w:sz w:val="18"/>
          <w:szCs w:val="18"/>
          <w:lang w:val="el-GR"/>
        </w:rPr>
        <w:t>συνελθόντα</w:t>
      </w:r>
      <w:r w:rsidRPr="0020774C">
        <w:rPr>
          <w:rFonts w:ascii="Times" w:hAnsi="Times" w:cs="Segoe UI"/>
          <w:sz w:val="18"/>
          <w:szCs w:val="18"/>
        </w:rPr>
        <w:t xml:space="preserve">, </w:t>
      </w:r>
      <w:r w:rsidRPr="0020774C">
        <w:rPr>
          <w:rFonts w:ascii="Times" w:hAnsi="Times" w:cs="Segoe UI"/>
          <w:sz w:val="18"/>
          <w:szCs w:val="18"/>
          <w:lang w:val="el-GR"/>
        </w:rPr>
        <w:t>εἰπὼν</w:t>
      </w:r>
      <w:r w:rsidRPr="0020774C">
        <w:rPr>
          <w:rFonts w:ascii="Times" w:hAnsi="Times" w:cs="Segoe UI"/>
          <w:sz w:val="18"/>
          <w:szCs w:val="18"/>
        </w:rPr>
        <w:t xml:space="preserve"> </w:t>
      </w:r>
      <w:r w:rsidRPr="0020774C">
        <w:rPr>
          <w:rFonts w:ascii="Times" w:hAnsi="Times" w:cs="Segoe UI"/>
          <w:sz w:val="18"/>
          <w:szCs w:val="18"/>
          <w:lang w:val="el-GR"/>
        </w:rPr>
        <w:t>σῖτόν</w:t>
      </w:r>
      <w:r w:rsidRPr="0020774C">
        <w:rPr>
          <w:rFonts w:ascii="Times" w:hAnsi="Times" w:cs="Segoe UI"/>
          <w:sz w:val="18"/>
          <w:szCs w:val="18"/>
        </w:rPr>
        <w:t xml:space="preserve"> </w:t>
      </w:r>
      <w:r w:rsidRPr="0020774C">
        <w:rPr>
          <w:rFonts w:ascii="Times" w:hAnsi="Times" w:cs="Segoe UI"/>
          <w:sz w:val="18"/>
          <w:szCs w:val="18"/>
          <w:lang w:val="el-GR"/>
        </w:rPr>
        <w:t>τε</w:t>
      </w:r>
      <w:r w:rsidRPr="0020774C">
        <w:rPr>
          <w:rFonts w:ascii="Times" w:hAnsi="Times" w:cs="Segoe UI"/>
          <w:sz w:val="18"/>
          <w:szCs w:val="18"/>
        </w:rPr>
        <w:t xml:space="preserve"> </w:t>
      </w:r>
      <w:r w:rsidRPr="0020774C">
        <w:rPr>
          <w:rFonts w:ascii="Times" w:hAnsi="Times" w:cs="Segoe UI"/>
          <w:sz w:val="18"/>
          <w:szCs w:val="18"/>
          <w:lang w:val="el-GR"/>
        </w:rPr>
        <w:t>ἐκ</w:t>
      </w:r>
      <w:r w:rsidRPr="0020774C">
        <w:rPr>
          <w:rFonts w:ascii="Times" w:hAnsi="Times" w:cs="Segoe UI"/>
          <w:sz w:val="18"/>
          <w:szCs w:val="18"/>
        </w:rPr>
        <w:t xml:space="preserve"> </w:t>
      </w:r>
      <w:r w:rsidRPr="0020774C">
        <w:rPr>
          <w:rFonts w:ascii="Times" w:hAnsi="Times" w:cs="Segoe UI"/>
          <w:sz w:val="18"/>
          <w:szCs w:val="18"/>
          <w:lang w:val="el-GR"/>
        </w:rPr>
        <w:t>τῶν</w:t>
      </w:r>
      <w:r w:rsidRPr="0020774C">
        <w:rPr>
          <w:rFonts w:ascii="Times" w:hAnsi="Times" w:cs="Segoe UI"/>
          <w:sz w:val="18"/>
          <w:szCs w:val="18"/>
        </w:rPr>
        <w:t xml:space="preserve"> </w:t>
      </w:r>
      <w:r w:rsidRPr="0020774C">
        <w:rPr>
          <w:rFonts w:ascii="Times" w:hAnsi="Times" w:cs="Segoe UI"/>
          <w:sz w:val="18"/>
          <w:szCs w:val="18"/>
          <w:lang w:val="el-GR"/>
        </w:rPr>
        <w:t>νήσων</w:t>
      </w:r>
      <w:r w:rsidRPr="0020774C">
        <w:rPr>
          <w:rFonts w:ascii="Times" w:hAnsi="Times" w:cs="Segoe UI"/>
          <w:sz w:val="18"/>
          <w:szCs w:val="18"/>
        </w:rPr>
        <w:t xml:space="preserve"> </w:t>
      </w:r>
      <w:r w:rsidRPr="0020774C">
        <w:rPr>
          <w:rFonts w:ascii="Times" w:hAnsi="Times" w:cs="Segoe UI"/>
          <w:sz w:val="18"/>
          <w:szCs w:val="18"/>
          <w:lang w:val="el-GR"/>
        </w:rPr>
        <w:t>μετεπέμψατο</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πέντε</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ἑβδομήκοντα</w:t>
      </w:r>
      <w:r w:rsidRPr="0020774C">
        <w:rPr>
          <w:rFonts w:ascii="Times" w:hAnsi="Times" w:cs="Segoe UI"/>
          <w:sz w:val="18"/>
          <w:szCs w:val="18"/>
        </w:rPr>
        <w:t xml:space="preserve"> </w:t>
      </w:r>
      <w:r w:rsidRPr="0020774C">
        <w:rPr>
          <w:rFonts w:ascii="Times" w:hAnsi="Times" w:cs="Segoe UI"/>
          <w:sz w:val="18"/>
          <w:szCs w:val="18"/>
          <w:lang w:val="el-GR"/>
        </w:rPr>
        <w:t>δραχμὰς</w:t>
      </w:r>
      <w:r w:rsidRPr="0020774C">
        <w:rPr>
          <w:rFonts w:ascii="Times" w:hAnsi="Times" w:cs="Segoe UI"/>
          <w:sz w:val="18"/>
          <w:szCs w:val="18"/>
        </w:rPr>
        <w:t xml:space="preserve"> </w:t>
      </w:r>
      <w:r w:rsidRPr="0020774C">
        <w:rPr>
          <w:rFonts w:ascii="Times" w:hAnsi="Times" w:cs="Segoe UI"/>
          <w:sz w:val="18"/>
          <w:szCs w:val="18"/>
          <w:lang w:val="el-GR"/>
        </w:rPr>
        <w:t>ἑκάστῳ</w:t>
      </w:r>
      <w:r w:rsidRPr="0020774C">
        <w:rPr>
          <w:rFonts w:ascii="Times" w:hAnsi="Times" w:cs="Segoe UI"/>
          <w:sz w:val="18"/>
          <w:szCs w:val="18"/>
        </w:rPr>
        <w:t xml:space="preserve"> </w:t>
      </w:r>
      <w:r w:rsidRPr="0020774C">
        <w:rPr>
          <w:rFonts w:ascii="Times" w:hAnsi="Times" w:cs="Segoe UI"/>
          <w:sz w:val="18"/>
          <w:szCs w:val="18"/>
          <w:lang w:val="el-GR"/>
        </w:rPr>
        <w:t>δώσει</w:t>
      </w:r>
      <w:r w:rsidRPr="0020774C">
        <w:rPr>
          <w:rFonts w:ascii="Times" w:hAnsi="Times"/>
          <w:sz w:val="18"/>
        </w:rPr>
        <w:t>ν</w:t>
      </w:r>
      <w:r w:rsidRPr="00ED2ED5">
        <w:t xml:space="preserve"> </w:t>
      </w:r>
      <w:r w:rsidRPr="0020774C">
        <w:rPr>
          <w:rFonts w:ascii="Times" w:hAnsi="Times" w:cs="Segoe UI"/>
          <w:sz w:val="18"/>
          <w:szCs w:val="18"/>
          <w:lang w:val="el-GR"/>
        </w:rPr>
        <w:t>ὑπέσχετο</w:t>
      </w:r>
      <w:r>
        <w:rPr>
          <w:sz w:val="18"/>
          <w:szCs w:val="18"/>
        </w:rPr>
        <w:t>).</w:t>
      </w:r>
    </w:p>
  </w:footnote>
  <w:footnote w:id="95">
    <w:p w:rsidR="001C6554" w:rsidRPr="00586A4C" w:rsidRDefault="001C6554" w:rsidP="00367A83">
      <w:pPr>
        <w:pStyle w:val="Funotentext"/>
        <w:tabs>
          <w:tab w:val="left" w:pos="567"/>
        </w:tabs>
        <w:ind w:left="567" w:hanging="567"/>
        <w:jc w:val="both"/>
      </w:pPr>
      <w:r>
        <w:rPr>
          <w:rStyle w:val="Funotenzeichen"/>
        </w:rPr>
        <w:footnoteRef/>
      </w:r>
      <w:r w:rsidRPr="00586A4C">
        <w:tab/>
      </w:r>
      <w:r>
        <w:t>Cass</w:t>
      </w:r>
      <w:r w:rsidRPr="00586A4C">
        <w:t xml:space="preserve">. </w:t>
      </w:r>
      <w:r>
        <w:t>Dio</w:t>
      </w:r>
      <w:r w:rsidRPr="00586A4C">
        <w:t xml:space="preserve"> 41,18,5</w:t>
      </w:r>
      <w:r>
        <w:t>f</w:t>
      </w:r>
      <w:r w:rsidRPr="00586A4C">
        <w:t>.:</w:t>
      </w:r>
      <w:r w:rsidRPr="00586A4C">
        <w:rPr>
          <w:sz w:val="18"/>
          <w:szCs w:val="18"/>
        </w:rPr>
        <w:t xml:space="preserve"> </w:t>
      </w:r>
      <w:r w:rsidRPr="0020774C">
        <w:rPr>
          <w:rFonts w:ascii="Times" w:eastAsia="Arial Unicode MS" w:hAnsi="Times" w:cs="Segoe UI"/>
          <w:sz w:val="18"/>
          <w:szCs w:val="18"/>
          <w:lang w:val="el-GR"/>
        </w:rPr>
        <w:t>οἵ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γὰρ</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ὕπατοι</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πρὶν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ἐκπλεῖν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ἐκεῖνος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ἅτε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ἀντὶ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ὑπάτου</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ἄρχων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πάντας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αὐτοὺς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ἐκέλευσαν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ἐς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Θεσσαλονίκην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ἀκολουθῆσαι</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ὡς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τοῦ</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μὲν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ἄστεως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πρὸς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πολεμίων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τινῶν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ἐχομένου</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αὐτοὶ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δὲ</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ἥ</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γερουσία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ὄντες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τὸ</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τῆς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πολιτείας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πρόσχημα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ὅπου</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ποτ</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ἂν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ὦσιν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ἕξοντες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καί</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σφισι</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διὰ</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ταῦτα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βουλευτῶν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ἱππέων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οἱ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πλείους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οἱ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μὲν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εὐθὺς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τότε</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οἱ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δὲ</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ὕστερον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αἱ</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πόλεις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πᾶσαι</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ὅσαι</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μὴ</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ὑπὸ</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τῶν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τοῦ</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Καίσαρος</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ὅπλων</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κατείργοντο</w:t>
      </w:r>
      <w:r w:rsidRPr="00586A4C">
        <w:rPr>
          <w:rFonts w:ascii="Times" w:eastAsia="Arial Unicode MS" w:hAnsi="Times" w:cs="Segoe UI"/>
          <w:sz w:val="18"/>
          <w:szCs w:val="18"/>
        </w:rPr>
        <w:t xml:space="preserve">, </w:t>
      </w:r>
      <w:r w:rsidRPr="0020774C">
        <w:rPr>
          <w:rFonts w:ascii="Times" w:eastAsia="Arial Unicode MS" w:hAnsi="Times" w:cs="Segoe UI"/>
          <w:sz w:val="18"/>
          <w:szCs w:val="18"/>
          <w:lang w:val="el-GR"/>
        </w:rPr>
        <w:t>προσεχώρησαν</w:t>
      </w:r>
      <w:r w:rsidRPr="00586A4C">
        <w:rPr>
          <w:rFonts w:ascii="Times" w:eastAsia="Arial Unicode MS" w:hAnsi="Times" w:cs="Segoe UI"/>
          <w:sz w:val="18"/>
          <w:szCs w:val="18"/>
        </w:rPr>
        <w:t>.</w:t>
      </w:r>
    </w:p>
  </w:footnote>
  <w:footnote w:id="96">
    <w:p w:rsidR="001C6554" w:rsidRPr="008961C6" w:rsidRDefault="001C6554" w:rsidP="00466AD2">
      <w:pPr>
        <w:pStyle w:val="Funotentext"/>
        <w:tabs>
          <w:tab w:val="left" w:pos="567"/>
        </w:tabs>
        <w:ind w:left="567" w:hanging="567"/>
        <w:jc w:val="both"/>
        <w:rPr>
          <w:lang w:val="en-US"/>
        </w:rPr>
      </w:pPr>
      <w:r>
        <w:rPr>
          <w:rStyle w:val="Funotenzeichen"/>
        </w:rPr>
        <w:footnoteRef/>
      </w:r>
      <w:r w:rsidRPr="008961C6">
        <w:rPr>
          <w:lang w:val="en-US"/>
        </w:rPr>
        <w:tab/>
        <w:t>Cass. Dio 41</w:t>
      </w:r>
      <w:proofErr w:type="gramStart"/>
      <w:r w:rsidRPr="008961C6">
        <w:rPr>
          <w:lang w:val="en-US"/>
        </w:rPr>
        <w:t>,43,1</w:t>
      </w:r>
      <w:proofErr w:type="gramEnd"/>
      <w:r w:rsidRPr="008961C6">
        <w:rPr>
          <w:lang w:val="en-US"/>
        </w:rPr>
        <w:t>; App. civ. 2,48,196–199.</w:t>
      </w:r>
    </w:p>
  </w:footnote>
  <w:footnote w:id="97">
    <w:p w:rsidR="001C6554" w:rsidRPr="009F1201" w:rsidRDefault="001C6554" w:rsidP="009F1201">
      <w:pPr>
        <w:pStyle w:val="Funotentext"/>
        <w:tabs>
          <w:tab w:val="left" w:pos="567"/>
        </w:tabs>
        <w:ind w:left="567" w:hanging="567"/>
        <w:jc w:val="both"/>
        <w:rPr>
          <w:lang w:val="de-CH"/>
        </w:rPr>
      </w:pPr>
      <w:r>
        <w:rPr>
          <w:rStyle w:val="Funotenzeichen"/>
        </w:rPr>
        <w:footnoteRef/>
      </w:r>
      <w:r w:rsidRPr="008961C6">
        <w:rPr>
          <w:lang w:val="en-US"/>
        </w:rPr>
        <w:tab/>
      </w:r>
      <w:r w:rsidRPr="008961C6">
        <w:rPr>
          <w:rFonts w:eastAsiaTheme="minorHAnsi"/>
          <w:color w:val="000000"/>
          <w:lang w:val="en-US"/>
        </w:rPr>
        <w:t xml:space="preserve">Cass. </w:t>
      </w:r>
      <w:r w:rsidRPr="00900202">
        <w:rPr>
          <w:rFonts w:eastAsiaTheme="minorHAnsi"/>
          <w:color w:val="000000"/>
        </w:rPr>
        <w:t>Dio 41,43,1</w:t>
      </w:r>
      <w:r>
        <w:rPr>
          <w:rFonts w:eastAsiaTheme="minorHAnsi"/>
          <w:color w:val="000000"/>
        </w:rPr>
        <w:t>–5; hier 1: „Im Jahr darauf [</w:t>
      </w:r>
      <w:r>
        <w:rPr>
          <w:rFonts w:eastAsiaTheme="minorHAnsi"/>
          <w:i/>
          <w:color w:val="000000"/>
        </w:rPr>
        <w:t>48 v. Chr.</w:t>
      </w:r>
      <w:r>
        <w:rPr>
          <w:rFonts w:eastAsiaTheme="minorHAnsi"/>
          <w:color w:val="000000"/>
        </w:rPr>
        <w:t xml:space="preserve">] hatten die Römer entgegen dem Herkommen eine Doppelreihe von Magistraten.“ – </w:t>
      </w:r>
      <w:r w:rsidRPr="000217DF">
        <w:t xml:space="preserve">Richtige Wahlen hatte die Gruppe in Thessaloniki dagegen offenbar </w:t>
      </w:r>
      <w:r>
        <w:t>nicht abgehalten: Die Konsuln hä</w:t>
      </w:r>
      <w:r w:rsidRPr="000217DF">
        <w:t xml:space="preserve">tten die </w:t>
      </w:r>
      <w:r w:rsidRPr="00725E57">
        <w:rPr>
          <w:i/>
          <w:lang w:val="la-Latn"/>
        </w:rPr>
        <w:t>lex</w:t>
      </w:r>
      <w:r w:rsidRPr="00725E57">
        <w:rPr>
          <w:lang w:val="la-Latn"/>
        </w:rPr>
        <w:t xml:space="preserve"> </w:t>
      </w:r>
      <w:r w:rsidRPr="00725E57">
        <w:rPr>
          <w:i/>
          <w:lang w:val="la-Latn"/>
        </w:rPr>
        <w:t>curiata</w:t>
      </w:r>
      <w:r w:rsidRPr="000217DF">
        <w:t xml:space="preserve"> nicht eingebracht, stattdessen habe man sich der Magistrate </w:t>
      </w:r>
      <w:r>
        <w:t xml:space="preserve">des vergangenen Jahres </w:t>
      </w:r>
      <w:r w:rsidRPr="000217DF">
        <w:t xml:space="preserve">weiter bedient und nur ihre Bezeichnung geändert, indem die ehemaligen Konsuln zu Prokonsuln, die </w:t>
      </w:r>
      <w:proofErr w:type="spellStart"/>
      <w:r w:rsidRPr="000217DF">
        <w:t>Praetoren</w:t>
      </w:r>
      <w:proofErr w:type="spellEnd"/>
      <w:r w:rsidRPr="000217DF">
        <w:t xml:space="preserve"> zu </w:t>
      </w:r>
      <w:proofErr w:type="spellStart"/>
      <w:r w:rsidRPr="000217DF">
        <w:t>Propraetoren</w:t>
      </w:r>
      <w:proofErr w:type="spellEnd"/>
      <w:r w:rsidRPr="000217DF">
        <w:t xml:space="preserve"> etc. ernannt wurde</w:t>
      </w:r>
      <w:r>
        <w:t>n (Cass. Dio 41,43,2f.)</w:t>
      </w:r>
      <w:r w:rsidRPr="000217DF">
        <w:t xml:space="preserve">. Cassius Dio versetzt dieses scheinbare Versäumnis in Erstaunen: Es seien </w:t>
      </w:r>
      <w:r>
        <w:t xml:space="preserve">immerhin </w:t>
      </w:r>
      <w:r w:rsidRPr="000217DF">
        <w:t xml:space="preserve">ca. 200 Senatoren </w:t>
      </w:r>
      <w:r>
        <w:t xml:space="preserve">und </w:t>
      </w:r>
      <w:r w:rsidRPr="000217DF">
        <w:t>beide Konsuln vor Ort gewesen</w:t>
      </w:r>
      <w:r>
        <w:t xml:space="preserve"> sowie andere Maßnahmen getroffen worden, um den Anspruch erheben zu können, </w:t>
      </w:r>
      <w:r w:rsidRPr="000217DF">
        <w:t>dass das Volk und die gesamte Stadt</w:t>
      </w:r>
      <w:r>
        <w:t xml:space="preserve"> Rom</w:t>
      </w:r>
      <w:r w:rsidRPr="000217DF">
        <w:t>, vertreten durch Pompeius’ Anhänger, als in Thessaloniki anwesend gelten könn</w:t>
      </w:r>
      <w:r>
        <w:t>t</w:t>
      </w:r>
      <w:r w:rsidRPr="000217DF">
        <w:t>en</w:t>
      </w:r>
      <w:r>
        <w:t xml:space="preserve"> (ebd.)</w:t>
      </w:r>
      <w:r w:rsidRPr="000217DF">
        <w:t xml:space="preserve">. </w:t>
      </w:r>
      <w:r>
        <w:t>Dass die Pompeianer keine Wahlen abhielten, obwohl sie sich sonst in allen anderen Belangen größte Mühe gaben, als Verteidiger der republikanischen Tradition zu erscheinen, ist in der Tat interessant. Denkbar ist, dass es Pompeius und seinen Leuten nicht möglich erschien, glaubhaft zu vermitteln, dass fern der Stadt Rom gültige Wahlen stattfinden könnten. Man scheint daher einem anderen Verfahren den Vorzug gegeben zu haben, das auch sonst durchaus zur Anwendung kam, wenn auch in einem anderen Rahmen: nämlich Magistrate, die nach ihrem Amtsjahr nicht von ihren Aufgaben entbunden werden konnten, weil sie über diesen Zeitraum hinaus unentbehrlich waren, zu Pro-Magistraten zu ernennen. – Zum ‚Senat‘ der Pompeianer s. a. Plut. Pompeius 65,1; 66,4.</w:t>
      </w:r>
    </w:p>
  </w:footnote>
  <w:footnote w:id="98">
    <w:p w:rsidR="001C6554" w:rsidRPr="00632C6F" w:rsidRDefault="001C6554" w:rsidP="00F52A33">
      <w:pPr>
        <w:pStyle w:val="Funotentext"/>
        <w:tabs>
          <w:tab w:val="left" w:pos="567"/>
        </w:tabs>
        <w:ind w:left="567" w:hanging="567"/>
        <w:jc w:val="both"/>
        <w:rPr>
          <w:lang w:val="de-CH"/>
        </w:rPr>
      </w:pPr>
      <w:r>
        <w:rPr>
          <w:rStyle w:val="Funotenzeichen"/>
        </w:rPr>
        <w:footnoteRef/>
      </w:r>
      <w:r>
        <w:tab/>
      </w:r>
      <w:r>
        <w:rPr>
          <w:rFonts w:eastAsiaTheme="minorHAnsi"/>
          <w:color w:val="000000"/>
        </w:rPr>
        <w:t xml:space="preserve">Cass. Dio 41,43,5: </w:t>
      </w:r>
      <w:r w:rsidRPr="0020774C">
        <w:rPr>
          <w:rFonts w:ascii="Times" w:eastAsia="Arial Unicode MS" w:hAnsi="Times" w:cs="Segoe UI"/>
          <w:sz w:val="18"/>
          <w:szCs w:val="18"/>
          <w:lang w:val="el-GR"/>
        </w:rPr>
        <w:t>οὐ</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μὴν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ἀλλὰ</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τῷ</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μὲν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ὀνόματι</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οὗτοί</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σφισιν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ἑκατέροις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ἦρχον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ἔργῳ</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δὲ</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ὁ</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Πομπήιος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καὶ</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ὁ</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Καῖσαρ</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τῆς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μὲν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φήμης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ἕνεκα</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τὰς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ἐννόμους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ἐπικλήσεις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ὁ</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μὲν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τὴν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τοῦ</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ὑπάτου</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ὁ</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δὲ</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τὴν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τοῦ</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ἀνθυπάτου</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ἔχοντες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πράττοντες</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δὲ</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οὐχ</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ὅσα</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ἐκεῖναι</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ἐπέτρεπον</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ἀλλ</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ὅσα</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αὐτοὶ</w:t>
      </w:r>
      <w:r w:rsidRPr="0020774C">
        <w:rPr>
          <w:rFonts w:ascii="Times" w:eastAsia="Arial Unicode MS" w:hAnsi="Times" w:cs="Segoe UI"/>
          <w:sz w:val="18"/>
          <w:szCs w:val="18"/>
        </w:rPr>
        <w:t xml:space="preserve"> </w:t>
      </w:r>
      <w:r w:rsidRPr="0020774C">
        <w:rPr>
          <w:rFonts w:ascii="Times" w:eastAsia="Arial Unicode MS" w:hAnsi="Times" w:cs="Segoe UI"/>
          <w:sz w:val="18"/>
          <w:szCs w:val="18"/>
          <w:lang w:val="el-GR"/>
        </w:rPr>
        <w:t>ἤθελον</w:t>
      </w:r>
      <w:r w:rsidRPr="00ED2ED5">
        <w:rPr>
          <w:rFonts w:ascii="Times" w:eastAsia="Arial Unicode MS" w:hAnsi="Times" w:cs="Segoe UI"/>
          <w:sz w:val="18"/>
          <w:szCs w:val="18"/>
        </w:rPr>
        <w:t>.</w:t>
      </w:r>
      <w:r w:rsidRPr="001D4B18">
        <w:rPr>
          <w:rFonts w:ascii="Times" w:eastAsiaTheme="minorHAnsi" w:hAnsi="Times"/>
          <w:color w:val="000000"/>
        </w:rPr>
        <w:t xml:space="preserve"> </w:t>
      </w:r>
      <w:r>
        <w:rPr>
          <w:rFonts w:eastAsiaTheme="minorHAnsi"/>
          <w:color w:val="000000"/>
        </w:rPr>
        <w:t>(„</w:t>
      </w:r>
      <w:r>
        <w:t>Indessen geboten die erwähnten Magistrate nur dem Namen nach über ihre beiden Parteien, während in Wirklichkeit die Macht bei Pompeius und Caesar lag. Um des guten Rufes willen führten sie die gesetzlichen Amtsbezeichnungen, der eine hieß Konsul, der andere Prokonsul, doch taten sie nicht, was ihnen diese Ämter an Aufgaben übertrugen, sondern was sie selbst wollten.“).</w:t>
      </w:r>
    </w:p>
  </w:footnote>
  <w:footnote w:id="99">
    <w:p w:rsidR="001C6554" w:rsidRPr="000D3FD7" w:rsidRDefault="001C6554" w:rsidP="00E316A5">
      <w:pPr>
        <w:tabs>
          <w:tab w:val="left" w:pos="567"/>
        </w:tabs>
        <w:autoSpaceDE w:val="0"/>
        <w:autoSpaceDN w:val="0"/>
        <w:adjustRightInd w:val="0"/>
        <w:spacing w:after="0" w:line="240" w:lineRule="auto"/>
        <w:ind w:left="567" w:hanging="567"/>
        <w:jc w:val="both"/>
        <w:rPr>
          <w:rFonts w:ascii="Times New Roman" w:hAnsi="Times New Roman" w:cs="Times New Roman"/>
          <w:color w:val="000000"/>
          <w:sz w:val="20"/>
          <w:szCs w:val="20"/>
          <w:lang w:val="de-DE"/>
        </w:rPr>
      </w:pPr>
      <w:r w:rsidRPr="007435FB">
        <w:rPr>
          <w:rStyle w:val="Funotenzeichen"/>
          <w:rFonts w:ascii="Times New Roman" w:hAnsi="Times New Roman" w:cs="Times New Roman"/>
          <w:sz w:val="20"/>
          <w:szCs w:val="20"/>
          <w:lang w:val="de-DE"/>
        </w:rPr>
        <w:footnoteRef/>
      </w:r>
      <w:r w:rsidRPr="007435FB">
        <w:rPr>
          <w:rFonts w:ascii="Times New Roman" w:hAnsi="Times New Roman" w:cs="Times New Roman"/>
          <w:sz w:val="20"/>
          <w:szCs w:val="20"/>
          <w:lang w:val="de-DE"/>
        </w:rPr>
        <w:tab/>
      </w:r>
      <w:r w:rsidRPr="009364E4">
        <w:rPr>
          <w:rFonts w:ascii="Times New Roman" w:hAnsi="Times New Roman" w:cs="Times New Roman"/>
          <w:sz w:val="20"/>
          <w:szCs w:val="20"/>
          <w:lang w:val="de-DE"/>
        </w:rPr>
        <w:t xml:space="preserve">Zum Folgenden s. bes. </w:t>
      </w:r>
      <w:r w:rsidRPr="009364E4">
        <w:rPr>
          <w:rFonts w:ascii="Times New Roman" w:hAnsi="Times New Roman" w:cs="Times New Roman"/>
          <w:color w:val="000000"/>
          <w:sz w:val="20"/>
          <w:szCs w:val="20"/>
          <w:lang w:val="de-DE"/>
        </w:rPr>
        <w:t xml:space="preserve">Cass. </w:t>
      </w:r>
      <w:r w:rsidRPr="00C5261A">
        <w:rPr>
          <w:rFonts w:ascii="Times New Roman" w:hAnsi="Times New Roman" w:cs="Times New Roman"/>
          <w:color w:val="000000"/>
          <w:sz w:val="20"/>
          <w:szCs w:val="20"/>
          <w:lang w:val="de-DE"/>
        </w:rPr>
        <w:t>Dio 50,1,3</w:t>
      </w:r>
      <w:r>
        <w:rPr>
          <w:rFonts w:ascii="Times New Roman" w:hAnsi="Times New Roman" w:cs="Times New Roman"/>
          <w:color w:val="000000"/>
          <w:sz w:val="20"/>
          <w:szCs w:val="20"/>
          <w:lang w:val="de-DE"/>
        </w:rPr>
        <w:t>–</w:t>
      </w:r>
      <w:r w:rsidRPr="00C5261A">
        <w:rPr>
          <w:rFonts w:ascii="Times New Roman" w:hAnsi="Times New Roman" w:cs="Times New Roman"/>
          <w:color w:val="000000"/>
          <w:sz w:val="20"/>
          <w:szCs w:val="20"/>
          <w:lang w:val="de-DE"/>
        </w:rPr>
        <w:t xml:space="preserve">3,5. Siehe auch Cass. </w:t>
      </w:r>
      <w:r w:rsidRPr="000D3FD7">
        <w:rPr>
          <w:rFonts w:ascii="Times New Roman" w:hAnsi="Times New Roman" w:cs="Times New Roman"/>
          <w:color w:val="000000"/>
          <w:sz w:val="20"/>
          <w:szCs w:val="20"/>
          <w:lang w:val="de-DE"/>
        </w:rPr>
        <w:t>Dio 50,20,5–6; Plut. Antonius 57–59; Suet. Aug. 17.</w:t>
      </w:r>
    </w:p>
  </w:footnote>
  <w:footnote w:id="100">
    <w:p w:rsidR="001C6554" w:rsidRPr="00C5261A" w:rsidRDefault="001C6554" w:rsidP="007B4FAA">
      <w:pPr>
        <w:pStyle w:val="Funotentext"/>
        <w:tabs>
          <w:tab w:val="left" w:pos="567"/>
          <w:tab w:val="left" w:pos="4843"/>
        </w:tabs>
        <w:ind w:left="567" w:hanging="567"/>
        <w:jc w:val="both"/>
      </w:pPr>
      <w:r>
        <w:rPr>
          <w:rStyle w:val="Funotenzeichen"/>
        </w:rPr>
        <w:footnoteRef/>
      </w:r>
      <w:r w:rsidRPr="00C5261A">
        <w:tab/>
        <w:t>Cass. Dio 50,1</w:t>
      </w:r>
      <w:r>
        <w:t>–</w:t>
      </w:r>
      <w:r w:rsidRPr="00C5261A">
        <w:t>2,2.</w:t>
      </w:r>
    </w:p>
  </w:footnote>
  <w:footnote w:id="101">
    <w:p w:rsidR="001C6554" w:rsidRPr="0098733A" w:rsidRDefault="001C6554" w:rsidP="0098733A">
      <w:pPr>
        <w:tabs>
          <w:tab w:val="left" w:pos="567"/>
        </w:tabs>
        <w:spacing w:after="0" w:line="240" w:lineRule="auto"/>
        <w:ind w:left="567" w:hanging="567"/>
        <w:jc w:val="both"/>
        <w:rPr>
          <w:rFonts w:ascii="Times New Roman" w:hAnsi="Times New Roman" w:cs="Times New Roman"/>
          <w:sz w:val="20"/>
          <w:szCs w:val="20"/>
          <w:lang w:val="de-DE"/>
        </w:rPr>
      </w:pPr>
      <w:r w:rsidRPr="0098733A">
        <w:rPr>
          <w:rStyle w:val="Funotenzeichen"/>
          <w:rFonts w:ascii="Times New Roman" w:hAnsi="Times New Roman" w:cs="Times New Roman"/>
          <w:sz w:val="20"/>
          <w:szCs w:val="20"/>
          <w:lang w:val="de-DE"/>
        </w:rPr>
        <w:footnoteRef/>
      </w:r>
      <w:r w:rsidRPr="00C5261A">
        <w:rPr>
          <w:rFonts w:ascii="Times New Roman" w:hAnsi="Times New Roman" w:cs="Times New Roman"/>
          <w:sz w:val="20"/>
          <w:szCs w:val="20"/>
          <w:lang w:val="de-DE"/>
        </w:rPr>
        <w:tab/>
        <w:t>Cass. Dio 50,2,4</w:t>
      </w:r>
      <w:ins w:id="2" w:author="Anja Konopka" w:date="2015-05-04T13:10:00Z">
        <w:r>
          <w:rPr>
            <w:rFonts w:ascii="Times New Roman" w:hAnsi="Times New Roman" w:cs="Times New Roman"/>
            <w:sz w:val="20"/>
            <w:szCs w:val="20"/>
            <w:lang w:val="de-DE"/>
          </w:rPr>
          <w:t>f</w:t>
        </w:r>
      </w:ins>
      <w:r w:rsidRPr="00C5261A">
        <w:rPr>
          <w:rFonts w:ascii="Times New Roman" w:hAnsi="Times New Roman" w:cs="Times New Roman"/>
          <w:sz w:val="20"/>
          <w:szCs w:val="20"/>
          <w:lang w:val="de-DE"/>
        </w:rPr>
        <w:t>:</w:t>
      </w:r>
      <w:r w:rsidRPr="00270A91">
        <w:rPr>
          <w:rFonts w:ascii="Times" w:hAnsi="Times" w:cs="Times New Roman"/>
          <w:sz w:val="20"/>
          <w:szCs w:val="20"/>
          <w:lang w:val="de-DE"/>
        </w:rPr>
        <w:t xml:space="preserve"> </w:t>
      </w:r>
      <w:r w:rsidRPr="006643B0">
        <w:rPr>
          <w:rFonts w:ascii="Times" w:eastAsia="Arial Unicode MS" w:hAnsi="Times" w:cs="Segoe UI"/>
          <w:sz w:val="18"/>
          <w:szCs w:val="18"/>
          <w:lang w:val="el-GR" w:eastAsia="de-CH"/>
        </w:rPr>
        <w:t>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γὰρ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Καῖσαρ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ὑποτοπήσας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μέλλον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ὑπ</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αὐτοῦ</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γενήσεσθαι</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μήτε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περιιδεῖν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αὐτὸ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μήτ</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αὖ</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ἐναντιωθεὶς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προκατάρχειν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τοῦ</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πολέμου</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δόξαι</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ἐθελήσας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τότε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μὲν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οὔτε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βουλευτήριον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ἐσῆλθεν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οὔθ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ὅλως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τῇ</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πόλει</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διῃτήθη</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ἀλλά</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τινα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αἰτίαν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πλασάμενος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ἐξεδήμησε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διά</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ταῦτα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ἵνα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κατὰ</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σχολὴν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πρὸς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τὰ</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ἀγγελθέντα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οἱ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βουλευσάμενος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δέον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ἐκ</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πλείονος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λογισμοῦ</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πράξῃ·</w:t>
      </w:r>
      <w:r>
        <w:rPr>
          <w:rFonts w:ascii="Times" w:hAnsi="Times" w:cs="Times New Roman"/>
          <w:sz w:val="18"/>
          <w:szCs w:val="18"/>
        </w:rPr>
        <w:t xml:space="preserve"> </w:t>
      </w:r>
      <w:r w:rsidRPr="0098733A">
        <w:rPr>
          <w:rFonts w:ascii="Times New Roman" w:hAnsi="Times New Roman" w:cs="Times New Roman"/>
          <w:color w:val="000000"/>
          <w:sz w:val="20"/>
          <w:szCs w:val="20"/>
          <w:lang w:val="de-DE"/>
        </w:rPr>
        <w:t>Vielleicht ist hier auch ern</w:t>
      </w:r>
      <w:r>
        <w:rPr>
          <w:rFonts w:ascii="Times New Roman" w:hAnsi="Times New Roman" w:cs="Times New Roman"/>
          <w:color w:val="000000"/>
          <w:sz w:val="20"/>
          <w:szCs w:val="20"/>
          <w:lang w:val="de-DE"/>
        </w:rPr>
        <w:t>eut die Strategie des Jahres 44 </w:t>
      </w:r>
      <w:r w:rsidRPr="0098733A">
        <w:rPr>
          <w:rFonts w:ascii="Times New Roman" w:hAnsi="Times New Roman" w:cs="Times New Roman"/>
          <w:color w:val="000000"/>
          <w:sz w:val="20"/>
          <w:szCs w:val="20"/>
          <w:lang w:val="de-DE"/>
        </w:rPr>
        <w:t>v.</w:t>
      </w:r>
      <w:r>
        <w:rPr>
          <w:rFonts w:ascii="Times New Roman" w:hAnsi="Times New Roman" w:cs="Times New Roman"/>
          <w:color w:val="000000"/>
          <w:sz w:val="20"/>
          <w:szCs w:val="20"/>
          <w:lang w:val="de-DE"/>
        </w:rPr>
        <w:t> </w:t>
      </w:r>
      <w:r w:rsidRPr="0098733A">
        <w:rPr>
          <w:rFonts w:ascii="Times New Roman" w:hAnsi="Times New Roman" w:cs="Times New Roman"/>
          <w:color w:val="000000"/>
          <w:sz w:val="20"/>
          <w:szCs w:val="20"/>
          <w:lang w:val="de-DE"/>
        </w:rPr>
        <w:t xml:space="preserve">Chr. greifbar, Antonius durch einen demonstrativen Rückzug vor dessen ungerechtfertigten Anfeindungen in ein schlechtes Licht zu rücken, ein Argument, dass Cassius Dio auch dem Antonius </w:t>
      </w:r>
      <w:r>
        <w:rPr>
          <w:rFonts w:ascii="Times New Roman" w:hAnsi="Times New Roman" w:cs="Times New Roman"/>
          <w:color w:val="000000"/>
          <w:sz w:val="20"/>
          <w:szCs w:val="20"/>
          <w:lang w:val="de-DE"/>
        </w:rPr>
        <w:t>für die Situation im Jahre 32 </w:t>
      </w:r>
      <w:r w:rsidRPr="0098733A">
        <w:rPr>
          <w:rFonts w:ascii="Times New Roman" w:hAnsi="Times New Roman" w:cs="Times New Roman"/>
          <w:color w:val="000000"/>
          <w:sz w:val="20"/>
          <w:szCs w:val="20"/>
          <w:lang w:val="de-DE"/>
        </w:rPr>
        <w:t>v.</w:t>
      </w:r>
      <w:r>
        <w:rPr>
          <w:rFonts w:ascii="Times New Roman" w:hAnsi="Times New Roman" w:cs="Times New Roman"/>
          <w:color w:val="000000"/>
          <w:sz w:val="20"/>
          <w:szCs w:val="20"/>
          <w:lang w:val="de-DE"/>
        </w:rPr>
        <w:t> </w:t>
      </w:r>
      <w:r w:rsidRPr="0098733A">
        <w:rPr>
          <w:rFonts w:ascii="Times New Roman" w:hAnsi="Times New Roman" w:cs="Times New Roman"/>
          <w:color w:val="000000"/>
          <w:sz w:val="20"/>
          <w:szCs w:val="20"/>
          <w:lang w:val="de-DE"/>
        </w:rPr>
        <w:t>Chr. in den Mund legt (45,7,3</w:t>
      </w:r>
      <w:r>
        <w:rPr>
          <w:rFonts w:ascii="Times New Roman" w:hAnsi="Times New Roman" w:cs="Times New Roman"/>
          <w:color w:val="000000"/>
          <w:sz w:val="20"/>
          <w:szCs w:val="20"/>
          <w:lang w:val="de-DE"/>
        </w:rPr>
        <w:t>–</w:t>
      </w:r>
      <w:r w:rsidRPr="0098733A">
        <w:rPr>
          <w:rFonts w:ascii="Times New Roman" w:hAnsi="Times New Roman" w:cs="Times New Roman"/>
          <w:color w:val="000000"/>
          <w:sz w:val="20"/>
          <w:szCs w:val="20"/>
          <w:lang w:val="de-DE"/>
        </w:rPr>
        <w:t>8,4; 50,20,5f.).</w:t>
      </w:r>
    </w:p>
  </w:footnote>
  <w:footnote w:id="102">
    <w:p w:rsidR="001C6554" w:rsidRPr="00DB7DE8" w:rsidRDefault="001C6554" w:rsidP="00DB7DE8">
      <w:pPr>
        <w:tabs>
          <w:tab w:val="left" w:pos="567"/>
        </w:tabs>
        <w:spacing w:after="0" w:line="240" w:lineRule="auto"/>
        <w:ind w:left="567" w:hanging="567"/>
        <w:jc w:val="both"/>
        <w:rPr>
          <w:rFonts w:ascii="Times New Roman" w:hAnsi="Times New Roman" w:cs="Times New Roman"/>
          <w:sz w:val="20"/>
          <w:szCs w:val="20"/>
          <w:lang w:val="de-DE"/>
        </w:rPr>
      </w:pPr>
      <w:r w:rsidRPr="00DB7DE8">
        <w:rPr>
          <w:rStyle w:val="Funotenzeichen"/>
          <w:rFonts w:ascii="Times New Roman" w:hAnsi="Times New Roman" w:cs="Times New Roman"/>
          <w:sz w:val="20"/>
          <w:szCs w:val="20"/>
          <w:lang w:val="de-DE"/>
        </w:rPr>
        <w:footnoteRef/>
      </w:r>
      <w:r w:rsidRPr="00DB7DE8">
        <w:rPr>
          <w:rFonts w:ascii="Times New Roman" w:hAnsi="Times New Roman" w:cs="Times New Roman"/>
          <w:sz w:val="20"/>
          <w:szCs w:val="20"/>
          <w:lang w:val="de-DE"/>
        </w:rPr>
        <w:tab/>
        <w:t>Cass. Dio 50,2,5</w:t>
      </w:r>
      <w:r>
        <w:rPr>
          <w:rFonts w:ascii="Times New Roman" w:hAnsi="Times New Roman" w:cs="Times New Roman"/>
          <w:sz w:val="20"/>
          <w:szCs w:val="20"/>
          <w:lang w:val="de-DE"/>
        </w:rPr>
        <w:t>–</w:t>
      </w:r>
      <w:r w:rsidRPr="00DB7DE8">
        <w:rPr>
          <w:rFonts w:ascii="Times New Roman" w:hAnsi="Times New Roman" w:cs="Times New Roman"/>
          <w:sz w:val="20"/>
          <w:szCs w:val="20"/>
          <w:lang w:val="de-DE"/>
        </w:rPr>
        <w:t>7</w:t>
      </w:r>
      <w:r>
        <w:rPr>
          <w:rFonts w:ascii="Times New Roman" w:hAnsi="Times New Roman" w:cs="Times New Roman"/>
          <w:sz w:val="20"/>
          <w:szCs w:val="20"/>
          <w:lang w:val="de-DE"/>
        </w:rPr>
        <w:t xml:space="preserve">: </w:t>
      </w:r>
      <w:r w:rsidRPr="0020774C">
        <w:rPr>
          <w:rStyle w:val="txt"/>
          <w:rFonts w:ascii="Times" w:hAnsi="Times" w:cs="Segoe UI"/>
          <w:sz w:val="18"/>
          <w:szCs w:val="18"/>
          <w:lang w:val="el-GR"/>
        </w:rPr>
        <w:t>ὕστερον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δὲ</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ἐπανελθὼν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τήν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γερουσίαν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ἤθροισε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φρουρὰν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στρατιωτῶν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φίλων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ἐγχειρίδια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κρύφα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ἐχόντων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περιβαλόμενος</w:t>
      </w:r>
      <w:r w:rsidRPr="0020774C">
        <w:rPr>
          <w:rStyle w:val="txt"/>
          <w:rFonts w:ascii="Times" w:hAnsi="Times" w:cs="Segoe UI"/>
          <w:sz w:val="18"/>
          <w:szCs w:val="18"/>
        </w:rPr>
        <w:t xml:space="preserve"> [...]</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ἐπειδή</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οὔτε</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ἄλλος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τις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οὔτ</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αὐτῶν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τῶν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ὑπάτων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οὐδέτερος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φθέγξασθαί</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ἐτόλμησεν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ἐκέλευσέ</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σφας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ῥητῇ</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ἡμέρᾳ</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αὖθις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συνελθεῖν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ὡς</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καὶ</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διὰ</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γραμμάτων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τινῶνἀδικοῦντα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τὸν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Ἀντώνιον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ἐξελέγξων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οἱ</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οὖν</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ὕπατοι</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μήτ</w:t>
      </w:r>
      <w:r w:rsidRPr="0020774C">
        <w:rPr>
          <w:rStyle w:val="txt"/>
          <w:rFonts w:ascii="Times" w:hAnsi="Times" w:cs="Segoe UI"/>
          <w:sz w:val="18"/>
          <w:szCs w:val="18"/>
          <w:lang w:val="de-DE"/>
        </w:rPr>
        <w:t xml:space="preserve">’ </w:t>
      </w:r>
      <w:r w:rsidRPr="0020774C">
        <w:rPr>
          <w:rStyle w:val="txt"/>
          <w:rFonts w:ascii="Times" w:hAnsi="Times" w:cs="Segoe UI"/>
          <w:sz w:val="18"/>
          <w:szCs w:val="18"/>
          <w:lang w:val="el-GR"/>
        </w:rPr>
        <w:t>ἀντειπεῖν</w:t>
      </w:r>
      <w:r w:rsidRPr="0020774C">
        <w:rPr>
          <w:rFonts w:ascii="Times" w:eastAsia="Times New Roman" w:hAnsi="Times" w:cs="Segoe UI"/>
          <w:sz w:val="18"/>
          <w:szCs w:val="18"/>
          <w:lang w:val="el-GR" w:eastAsia="zh-TW"/>
        </w:rPr>
        <w:t>αὐτῷ</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θαρσοῦντες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μήτε</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σιωπῆσαι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ὑπομένοντες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τῆς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τε</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πόλεως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λάθρᾳ</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προεξεχώρησαν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καὶ</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μετὰ</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τοῦτο</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πρὸς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τὸν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Ἀντώνιον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ἀπῆλθον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καί</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σφισι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καὶ</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τῶν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ἄλλων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βουλευτῶν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οὐκ</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ὀλίγοι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συνεφέσποντο</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μαθὼνδὲ</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τοῦτο</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ὁ</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Καῖσαρ</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ἑκών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τε</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αὐτοὺς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ἐκπεπομφέναι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ἔφασκεν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ἵνα</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μὴ</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καὶ</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ὡς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ἀδικῶν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ἐγκαταλελεῖφθαι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ὑπ</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αὐτῶν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δοκῇ</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καὶ</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ἐπιτρέπειν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καὶ</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τοῖς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ἄλλοις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τοῖς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ἐθέλουσι</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πρὸς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τὸν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Ἀντώνιον</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μετὰ</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ἀδείας</w:t>
      </w:r>
      <w:r w:rsidRPr="0020774C">
        <w:rPr>
          <w:rFonts w:ascii="Times" w:eastAsia="Times New Roman" w:hAnsi="Times" w:cs="Segoe UI"/>
          <w:sz w:val="18"/>
          <w:szCs w:val="18"/>
          <w:lang w:val="de-DE" w:eastAsia="zh-TW"/>
        </w:rPr>
        <w:t xml:space="preserve"> </w:t>
      </w:r>
      <w:r w:rsidRPr="0020774C">
        <w:rPr>
          <w:rFonts w:ascii="Times" w:eastAsia="Times New Roman" w:hAnsi="Times" w:cs="Segoe UI"/>
          <w:sz w:val="18"/>
          <w:szCs w:val="18"/>
          <w:lang w:val="el-GR" w:eastAsia="zh-TW"/>
        </w:rPr>
        <w:t>ἀπᾶραι</w:t>
      </w:r>
      <w:r w:rsidRPr="0020774C">
        <w:rPr>
          <w:rFonts w:ascii="Times New Roman" w:eastAsia="Times New Roman" w:hAnsi="Times New Roman" w:cs="Times New Roman"/>
          <w:sz w:val="18"/>
          <w:szCs w:val="18"/>
          <w:lang w:val="de-DE" w:eastAsia="zh-TW"/>
        </w:rPr>
        <w:t>.</w:t>
      </w:r>
      <w:r w:rsidRPr="00DB7DE8">
        <w:rPr>
          <w:rFonts w:ascii="Times New Roman" w:hAnsi="Times New Roman" w:cs="Times New Roman"/>
          <w:sz w:val="20"/>
          <w:szCs w:val="20"/>
          <w:lang w:val="de-DE"/>
        </w:rPr>
        <w:t xml:space="preserve"> </w:t>
      </w:r>
      <w:r>
        <w:rPr>
          <w:rFonts w:ascii="Times New Roman" w:hAnsi="Times New Roman" w:cs="Times New Roman"/>
          <w:sz w:val="20"/>
          <w:szCs w:val="20"/>
          <w:lang w:val="de-DE"/>
        </w:rPr>
        <w:t xml:space="preserve">– </w:t>
      </w:r>
      <w:r w:rsidRPr="00DB7DE8">
        <w:rPr>
          <w:rFonts w:ascii="Times New Roman" w:hAnsi="Times New Roman" w:cs="Times New Roman"/>
          <w:sz w:val="20"/>
          <w:szCs w:val="20"/>
          <w:lang w:val="de-DE"/>
        </w:rPr>
        <w:t xml:space="preserve">Ähnlich berichtet </w:t>
      </w:r>
      <w:r w:rsidRPr="00DB7DE8">
        <w:rPr>
          <w:rFonts w:ascii="Times New Roman" w:hAnsi="Times New Roman" w:cs="Times New Roman"/>
          <w:color w:val="000000"/>
          <w:sz w:val="20"/>
          <w:szCs w:val="20"/>
          <w:lang w:val="de-DE"/>
        </w:rPr>
        <w:t>Sueton, dass Octavian dem Antonius, obwohl er ih</w:t>
      </w:r>
      <w:r>
        <w:rPr>
          <w:rFonts w:ascii="Times New Roman" w:hAnsi="Times New Roman" w:cs="Times New Roman"/>
          <w:color w:val="000000"/>
          <w:sz w:val="20"/>
          <w:szCs w:val="20"/>
          <w:lang w:val="de-DE"/>
        </w:rPr>
        <w:t>n</w:t>
      </w:r>
      <w:r w:rsidRPr="00DB7DE8">
        <w:rPr>
          <w:rFonts w:ascii="Times New Roman" w:hAnsi="Times New Roman" w:cs="Times New Roman"/>
          <w:color w:val="000000"/>
          <w:sz w:val="20"/>
          <w:szCs w:val="20"/>
          <w:lang w:val="de-DE"/>
        </w:rPr>
        <w:t xml:space="preserve"> zum </w:t>
      </w:r>
      <w:r w:rsidRPr="00DB7DE8">
        <w:rPr>
          <w:rFonts w:ascii="Times New Roman" w:hAnsi="Times New Roman" w:cs="Times New Roman"/>
          <w:i/>
          <w:color w:val="000000"/>
          <w:sz w:val="20"/>
          <w:szCs w:val="20"/>
          <w:lang w:val="la-Latn"/>
        </w:rPr>
        <w:t>hostis</w:t>
      </w:r>
      <w:r w:rsidRPr="00DB7DE8">
        <w:rPr>
          <w:rFonts w:ascii="Times New Roman" w:hAnsi="Times New Roman" w:cs="Times New Roman"/>
          <w:color w:val="000000"/>
          <w:sz w:val="20"/>
          <w:szCs w:val="20"/>
          <w:lang w:val="de-DE"/>
        </w:rPr>
        <w:t xml:space="preserve"> hatte erklären lassen, seine Familienangehörigen und Freunde geschickt habe, darunter auch die Konsuln Sosius und Domitius (Suet. Aug. 17,2): </w:t>
      </w:r>
      <w:r w:rsidRPr="00DB7DE8">
        <w:rPr>
          <w:rStyle w:val="n0x87d3550x0x87c4c28"/>
          <w:rFonts w:ascii="Times New Roman" w:hAnsi="Times New Roman" w:cs="Times New Roman"/>
          <w:i/>
          <w:sz w:val="20"/>
          <w:szCs w:val="20"/>
          <w:lang w:val="la-Latn"/>
        </w:rPr>
        <w:t>remisit tamen hosti</w:t>
      </w:r>
      <w:r>
        <w:rPr>
          <w:rStyle w:val="n0x87d3550x0x87c4c28"/>
          <w:rFonts w:ascii="Times New Roman" w:hAnsi="Times New Roman" w:cs="Times New Roman"/>
          <w:i/>
          <w:sz w:val="20"/>
          <w:szCs w:val="20"/>
          <w:lang w:val="la-Latn"/>
        </w:rPr>
        <w:t xml:space="preserve"> iudicato necessitudines amicos</w:t>
      </w:r>
      <w:r w:rsidRPr="00DB7DE8">
        <w:rPr>
          <w:rStyle w:val="n0x87d3550x0x87c4c28"/>
          <w:rFonts w:ascii="Times New Roman" w:hAnsi="Times New Roman" w:cs="Times New Roman"/>
          <w:i/>
          <w:sz w:val="20"/>
          <w:szCs w:val="20"/>
          <w:lang w:val="la-Latn"/>
        </w:rPr>
        <w:t xml:space="preserve">que omnes atque inter alios </w:t>
      </w:r>
      <w:r>
        <w:rPr>
          <w:rStyle w:val="n0x87d3550x0x87c4c28"/>
          <w:rFonts w:ascii="Times New Roman" w:hAnsi="Times New Roman" w:cs="Times New Roman"/>
          <w:i/>
          <w:sz w:val="20"/>
          <w:szCs w:val="20"/>
          <w:lang w:val="la-Latn"/>
        </w:rPr>
        <w:t>C. </w:t>
      </w:r>
      <w:r w:rsidRPr="00DB7DE8">
        <w:rPr>
          <w:rStyle w:val="n0x87d3550x0x87c4c28"/>
          <w:rFonts w:ascii="Times New Roman" w:hAnsi="Times New Roman" w:cs="Times New Roman"/>
          <w:i/>
          <w:sz w:val="20"/>
          <w:szCs w:val="20"/>
          <w:lang w:val="la-Latn"/>
        </w:rPr>
        <w:t xml:space="preserve">Sosium et </w:t>
      </w:r>
      <w:r>
        <w:rPr>
          <w:rStyle w:val="n0x87d3550x0x87c4c28"/>
          <w:rFonts w:ascii="Times New Roman" w:hAnsi="Times New Roman" w:cs="Times New Roman"/>
          <w:i/>
          <w:sz w:val="20"/>
          <w:szCs w:val="20"/>
          <w:lang w:val="la-Latn"/>
        </w:rPr>
        <w:t>T. </w:t>
      </w:r>
      <w:r w:rsidRPr="00DB7DE8">
        <w:rPr>
          <w:rStyle w:val="n0x87d3550x0x87c4c28"/>
          <w:rFonts w:ascii="Times New Roman" w:hAnsi="Times New Roman" w:cs="Times New Roman"/>
          <w:i/>
          <w:sz w:val="20"/>
          <w:szCs w:val="20"/>
          <w:lang w:val="la-Latn"/>
        </w:rPr>
        <w:t>Domitium tunc adhuc consules</w:t>
      </w:r>
      <w:r w:rsidRPr="00DB7DE8">
        <w:rPr>
          <w:rStyle w:val="n0x87d3550x0x87c4c28"/>
          <w:rFonts w:ascii="Times New Roman" w:hAnsi="Times New Roman" w:cs="Times New Roman"/>
          <w:sz w:val="20"/>
          <w:szCs w:val="20"/>
        </w:rPr>
        <w:t>.</w:t>
      </w:r>
    </w:p>
  </w:footnote>
  <w:footnote w:id="103">
    <w:p w:rsidR="001C6554" w:rsidRPr="00C46DE9" w:rsidRDefault="001C6554" w:rsidP="00DB7DE8">
      <w:pPr>
        <w:tabs>
          <w:tab w:val="left" w:pos="567"/>
        </w:tabs>
        <w:spacing w:after="0" w:line="240" w:lineRule="auto"/>
        <w:ind w:left="567" w:hanging="567"/>
        <w:jc w:val="both"/>
        <w:rPr>
          <w:rFonts w:ascii="Times" w:eastAsia="Arial Unicode MS" w:hAnsi="Times" w:cs="Segoe UI"/>
          <w:sz w:val="18"/>
          <w:szCs w:val="18"/>
          <w:lang w:val="de-DE" w:eastAsia="de-CH"/>
        </w:rPr>
      </w:pPr>
      <w:r w:rsidRPr="00D2030B">
        <w:rPr>
          <w:rStyle w:val="Funotenzeichen"/>
          <w:rFonts w:ascii="Times New Roman" w:hAnsi="Times New Roman" w:cs="Times New Roman"/>
          <w:sz w:val="20"/>
          <w:szCs w:val="20"/>
          <w:lang w:val="de-DE"/>
        </w:rPr>
        <w:footnoteRef/>
      </w:r>
      <w:r w:rsidRPr="00D2030B">
        <w:rPr>
          <w:rFonts w:ascii="Times New Roman" w:hAnsi="Times New Roman" w:cs="Times New Roman"/>
          <w:sz w:val="20"/>
          <w:szCs w:val="20"/>
          <w:lang w:val="de-DE"/>
        </w:rPr>
        <w:tab/>
        <w:t>Cass. Dio 50,3,2</w:t>
      </w:r>
      <w:r w:rsidRPr="00ED2ED5">
        <w:rPr>
          <w:rFonts w:ascii="Times New Roman" w:hAnsi="Times New Roman" w:cs="Times New Roman"/>
          <w:sz w:val="20"/>
          <w:szCs w:val="20"/>
          <w:lang w:val="de-DE"/>
        </w:rPr>
        <w:t xml:space="preserve">: </w:t>
      </w:r>
      <w:r w:rsidRPr="006643B0">
        <w:rPr>
          <w:rFonts w:ascii="Times" w:eastAsia="Arial Unicode MS" w:hAnsi="Times" w:cs="Segoe UI"/>
          <w:sz w:val="18"/>
          <w:szCs w:val="18"/>
          <w:lang w:val="el-GR" w:eastAsia="de-CH"/>
        </w:rPr>
        <w:t>ἐπειδὴ</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γὰρ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ταῦτά</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οὕτως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ὑπὸ</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τῶν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ὑπάτων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ἐπέπρακτο</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προσέτι</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τῇ</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ἀπουσίᾳ</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αὐτῶν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Καῖσαρ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τήν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γερουσίαν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συνήγαγε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ἀνέγνω</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εἶπεν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ὅσα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ἠθέλησε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αὐτὰ</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ὁ</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Ἀντώνιος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ἀκούσας</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βουλήν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τέ</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τινα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ἐκ</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τῶν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παρόντων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ἤθροισε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καὶ</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λεχθέντων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ἐφ</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ἑκάτερα</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πολλῶν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τόν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τε</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πόλεμον</w:t>
      </w:r>
      <w:r w:rsidRPr="00C46DE9">
        <w:rPr>
          <w:rFonts w:ascii="Times" w:eastAsia="Arial Unicode MS" w:hAnsi="Times" w:cs="Segoe UI"/>
          <w:sz w:val="18"/>
          <w:szCs w:val="18"/>
          <w:lang w:val="de-DE" w:eastAsia="de-CH"/>
        </w:rPr>
        <w:t xml:space="preserve"> </w:t>
      </w:r>
      <w:r w:rsidRPr="006643B0">
        <w:rPr>
          <w:rFonts w:ascii="Times" w:eastAsia="Arial Unicode MS" w:hAnsi="Times" w:cs="Segoe UI"/>
          <w:sz w:val="18"/>
          <w:szCs w:val="18"/>
          <w:lang w:val="el-GR" w:eastAsia="de-CH"/>
        </w:rPr>
        <w:t>ἀνείλετο</w:t>
      </w:r>
      <w:r w:rsidRPr="00C46DE9">
        <w:rPr>
          <w:rFonts w:ascii="Times" w:eastAsia="Arial Unicode MS" w:hAnsi="Times" w:cs="Segoe UI"/>
          <w:sz w:val="18"/>
          <w:szCs w:val="18"/>
          <w:lang w:val="de-DE" w:eastAsia="de-CH"/>
        </w:rPr>
        <w:t xml:space="preserve"> [...].</w:t>
      </w:r>
    </w:p>
  </w:footnote>
  <w:footnote w:id="104">
    <w:p w:rsidR="001C6554" w:rsidRPr="00D2030B" w:rsidRDefault="001C6554" w:rsidP="00D2030B">
      <w:pPr>
        <w:tabs>
          <w:tab w:val="left" w:pos="567"/>
        </w:tabs>
        <w:spacing w:after="0" w:line="240" w:lineRule="auto"/>
        <w:ind w:left="567" w:hanging="567"/>
        <w:jc w:val="both"/>
        <w:rPr>
          <w:rFonts w:ascii="Times New Roman" w:hAnsi="Times New Roman" w:cs="Times New Roman"/>
          <w:sz w:val="20"/>
          <w:szCs w:val="20"/>
          <w:lang w:val="de-DE"/>
        </w:rPr>
      </w:pPr>
      <w:r w:rsidRPr="00D2030B">
        <w:rPr>
          <w:rStyle w:val="Funotenzeichen"/>
          <w:rFonts w:ascii="Times New Roman" w:hAnsi="Times New Roman" w:cs="Times New Roman"/>
          <w:sz w:val="20"/>
          <w:szCs w:val="20"/>
          <w:lang w:val="de-DE"/>
        </w:rPr>
        <w:footnoteRef/>
      </w:r>
      <w:r w:rsidRPr="00D2030B">
        <w:rPr>
          <w:rFonts w:ascii="Times New Roman" w:hAnsi="Times New Roman" w:cs="Times New Roman"/>
          <w:sz w:val="20"/>
          <w:szCs w:val="20"/>
          <w:lang w:val="de-DE"/>
        </w:rPr>
        <w:tab/>
        <w:t xml:space="preserve">Den Sinn, den Cassius Dio hinter dieser Geste des Antonius vermutet, bringt der Historiker in einer Rede zum Ausdruck, die er Antonius an seine Soldaten halten lässt. Octavian, so der Tenor, habe ihn, Antonius, eigenmächtig und unbefugt aller ihm zustehenden Ehren beraubt, ihn vom Feldherrn zum </w:t>
      </w:r>
      <w:r w:rsidRPr="00D2030B">
        <w:rPr>
          <w:rFonts w:ascii="Times New Roman" w:hAnsi="Times New Roman" w:cs="Times New Roman"/>
          <w:i/>
          <w:sz w:val="20"/>
          <w:szCs w:val="20"/>
          <w:lang w:val="la-Latn"/>
        </w:rPr>
        <w:t>privatus</w:t>
      </w:r>
      <w:r w:rsidRPr="00D2030B">
        <w:rPr>
          <w:rFonts w:ascii="Times New Roman" w:hAnsi="Times New Roman" w:cs="Times New Roman"/>
          <w:sz w:val="20"/>
          <w:szCs w:val="20"/>
          <w:lang w:val="de-DE"/>
        </w:rPr>
        <w:t xml:space="preserve"> und vom Konsul zum Geächteten degradiert. Als Beleg für die Unrechtmäßigkeit und Illegitimität der Maßnahmen Octavians lässt Cassius Dio den Antonius schließlich auf die Flucht der Konsuln und anderer Senatoren verweisen </w:t>
      </w:r>
      <w:r>
        <w:rPr>
          <w:rFonts w:ascii="Times New Roman" w:hAnsi="Times New Roman" w:cs="Times New Roman"/>
          <w:color w:val="000000"/>
          <w:sz w:val="20"/>
          <w:szCs w:val="20"/>
          <w:lang w:val="de-DE"/>
        </w:rPr>
        <w:t>(Cass. Dio 50,20,5f</w:t>
      </w:r>
      <w:r w:rsidRPr="00D2030B">
        <w:rPr>
          <w:rFonts w:ascii="Times New Roman" w:hAnsi="Times New Roman" w:cs="Times New Roman"/>
          <w:color w:val="000000"/>
          <w:sz w:val="20"/>
          <w:szCs w:val="20"/>
          <w:lang w:val="de-DE"/>
        </w:rPr>
        <w:t>.)</w:t>
      </w:r>
      <w:r w:rsidRPr="00D2030B">
        <w:rPr>
          <w:rFonts w:ascii="Times New Roman" w:hAnsi="Times New Roman" w:cs="Times New Roman"/>
          <w:sz w:val="20"/>
          <w:szCs w:val="20"/>
          <w:lang w:val="de-DE"/>
        </w:rPr>
        <w:t>:</w:t>
      </w:r>
      <w:r>
        <w:rPr>
          <w:rFonts w:ascii="Times New Roman" w:hAnsi="Times New Roman" w:cs="Times New Roman"/>
          <w:sz w:val="20"/>
          <w:szCs w:val="20"/>
          <w:lang w:val="de-DE"/>
        </w:rPr>
        <w:t xml:space="preserve"> </w:t>
      </w:r>
      <w:r w:rsidRPr="007C5F58">
        <w:rPr>
          <w:rStyle w:val="txt"/>
          <w:rFonts w:ascii="Times" w:hAnsi="Times" w:cs="Times New Roman"/>
          <w:sz w:val="18"/>
          <w:szCs w:val="18"/>
          <w:lang w:val="el-GR"/>
        </w:rPr>
        <w:t>τίς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μὲν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οὐκ</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οἶδεν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ὅτι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κοινωνὸς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ἐγὼ</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συνάρχων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τοῦ</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Καίσαρος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ἀποδειχθείς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rPr>
        <w:t xml:space="preserve">[...] </w:t>
      </w:r>
      <w:r w:rsidRPr="007C5F58">
        <w:rPr>
          <w:rStyle w:val="txt"/>
          <w:rFonts w:ascii="Times" w:hAnsi="Times" w:cs="Times New Roman"/>
          <w:sz w:val="18"/>
          <w:szCs w:val="18"/>
          <w:lang w:val="el-GR"/>
        </w:rPr>
        <w:t>πάντων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αὐτῶν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ὅσον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ἐπ</w:t>
      </w:r>
      <w:r w:rsidRPr="007C5F58">
        <w:rPr>
          <w:rStyle w:val="txt"/>
          <w:rFonts w:ascii="Times" w:hAnsi="Times" w:cs="Times New Roman"/>
          <w:sz w:val="18"/>
          <w:szCs w:val="18"/>
          <w:lang w:val="de-DE"/>
        </w:rPr>
        <w:t>’</w:t>
      </w:r>
      <w:r w:rsidRPr="007C5F58">
        <w:rPr>
          <w:rStyle w:val="txt"/>
          <w:rFonts w:ascii="Times" w:hAnsi="Times" w:cs="Times New Roman"/>
          <w:sz w:val="18"/>
          <w:szCs w:val="18"/>
          <w:lang w:val="el-GR"/>
        </w:rPr>
        <w:t>ἐκείνῳ</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ἐστίν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ἀπεστέρημαι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ἰδιώτης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μὲν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ἐξ</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ἡγεμόνος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ἄτιμος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δὲ</w:t>
      </w:r>
      <w:r w:rsidRPr="007C5F58">
        <w:rPr>
          <w:rStyle w:val="txt"/>
          <w:rFonts w:ascii="Times" w:hAnsi="Times" w:cs="Times New Roman"/>
          <w:sz w:val="18"/>
          <w:szCs w:val="18"/>
          <w:lang w:val="de-DE"/>
        </w:rPr>
        <w:t xml:space="preserve"> </w:t>
      </w:r>
      <w:r>
        <w:rPr>
          <w:rStyle w:val="txt"/>
          <w:rFonts w:ascii="Times" w:hAnsi="Times" w:cs="Times New Roman"/>
          <w:sz w:val="18"/>
          <w:szCs w:val="18"/>
          <w:lang w:val="de-DE"/>
        </w:rPr>
        <w:t>ἐ</w:t>
      </w:r>
      <w:r w:rsidRPr="007C5F58">
        <w:rPr>
          <w:rStyle w:val="txt"/>
          <w:rFonts w:ascii="Times" w:hAnsi="Times" w:cs="Times New Roman"/>
          <w:sz w:val="18"/>
          <w:szCs w:val="18"/>
          <w:lang w:val="el-GR"/>
        </w:rPr>
        <w:t>ξ</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ὑπάτου</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γέγονα</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οὐχ</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ὑπὸ</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τοῦ</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δήμου</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οὐδ</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ὑπὸ</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τῆς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βουλῆς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πῶς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γάρ</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ὁπότε</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ἔφυγον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ἄντικρυς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ἐκ</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τῆς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πόλεως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οἱ</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ὕπατοι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ἄλλοι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τινές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ἵνα</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μηδὲν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τοιοῦτο</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ψηφίσωνται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ἀλλ</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ὑπό</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τε</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αὐτοῦ</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ἐκείνου</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ὑπὸ</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τῶν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περὶ</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αὐτὸν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ὄντων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οἵτινες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οὐκ</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αἰσθάνονται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μόναρχον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αὐτὸν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ἐφ</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ἑαυτοὺς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πρώτους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ἀσκοῦντες</w:t>
      </w:r>
      <w:r w:rsidRPr="007C5F58">
        <w:rPr>
          <w:rStyle w:val="txt"/>
          <w:rFonts w:ascii="Times" w:hAnsi="Times" w:cs="Times New Roman"/>
          <w:sz w:val="18"/>
          <w:szCs w:val="18"/>
          <w:lang w:val="de-DE"/>
        </w:rPr>
        <w:t>.</w:t>
      </w:r>
      <w:r w:rsidRPr="00D2030B">
        <w:rPr>
          <w:rStyle w:val="txt"/>
          <w:rFonts w:ascii="Times New Roman" w:hAnsi="Times New Roman" w:cs="Times New Roman"/>
          <w:sz w:val="20"/>
          <w:szCs w:val="20"/>
          <w:lang w:val="de-DE"/>
        </w:rPr>
        <w:t xml:space="preserve"> </w:t>
      </w:r>
      <w:r w:rsidRPr="00D2030B">
        <w:rPr>
          <w:rFonts w:ascii="Times New Roman" w:hAnsi="Times New Roman" w:cs="Times New Roman"/>
          <w:sz w:val="20"/>
          <w:szCs w:val="20"/>
          <w:lang w:val="de-DE"/>
        </w:rPr>
        <w:t>(„‚</w:t>
      </w:r>
      <w:r>
        <w:rPr>
          <w:rFonts w:ascii="Times New Roman" w:hAnsi="Times New Roman" w:cs="Times New Roman"/>
          <w:sz w:val="20"/>
          <w:szCs w:val="20"/>
          <w:lang w:val="de-DE"/>
        </w:rPr>
        <w:t xml:space="preserve">Wer wüsste nicht, dass ich, obwohl ich zum Teilhaber und Kollegen Caesars bestellt war [...], nun all dessen </w:t>
      </w:r>
      <w:r w:rsidRPr="0069290A">
        <w:rPr>
          <w:rFonts w:ascii="Times New Roman" w:hAnsi="Times New Roman" w:cs="Times New Roman"/>
          <w:i/>
          <w:sz w:val="20"/>
          <w:szCs w:val="20"/>
          <w:lang w:val="de-DE"/>
        </w:rPr>
        <w:t>[Ämter, Ehren etc.; Anm. A.H.]</w:t>
      </w:r>
      <w:r>
        <w:rPr>
          <w:rFonts w:ascii="Times New Roman" w:hAnsi="Times New Roman" w:cs="Times New Roman"/>
          <w:sz w:val="20"/>
          <w:szCs w:val="20"/>
          <w:lang w:val="de-DE"/>
        </w:rPr>
        <w:t>, soweit es in seiner Macht lag, beraubt bin?</w:t>
      </w:r>
      <w:r w:rsidRPr="00D2030B">
        <w:rPr>
          <w:rFonts w:ascii="Times New Roman" w:hAnsi="Times New Roman" w:cs="Times New Roman"/>
          <w:sz w:val="20"/>
          <w:szCs w:val="20"/>
          <w:lang w:val="de-DE"/>
        </w:rPr>
        <w:t xml:space="preserve"> </w:t>
      </w:r>
      <w:r>
        <w:rPr>
          <w:rFonts w:ascii="Times New Roman" w:hAnsi="Times New Roman" w:cs="Times New Roman"/>
          <w:sz w:val="20"/>
          <w:szCs w:val="20"/>
          <w:lang w:val="de-DE"/>
        </w:rPr>
        <w:t xml:space="preserve">Aus einem Feldherrn bin ich zu einem Privatmann, aus einem Konsul zu einem Geächteten geworden. </w:t>
      </w:r>
      <w:r w:rsidRPr="00D2030B">
        <w:rPr>
          <w:rFonts w:ascii="Times New Roman" w:hAnsi="Times New Roman" w:cs="Times New Roman"/>
          <w:color w:val="000000"/>
          <w:sz w:val="20"/>
          <w:szCs w:val="20"/>
          <w:lang w:val="de-DE"/>
        </w:rPr>
        <w:t xml:space="preserve">Und das geschah nicht durch Entscheid des Volkes oder des Senates – wie wäre das auch möglich, wo doch sogleich die Konsuln und einige andere Senatoren aus der Stadt flüchteten, um ja nicht einen derartigen Beschluss fassen zu müssen? </w:t>
      </w:r>
      <w:proofErr w:type="gramStart"/>
      <w:r w:rsidRPr="00D2030B">
        <w:rPr>
          <w:rFonts w:ascii="Times New Roman" w:hAnsi="Times New Roman" w:cs="Times New Roman"/>
          <w:color w:val="000000"/>
          <w:sz w:val="20"/>
          <w:szCs w:val="20"/>
          <w:lang w:val="de-DE"/>
        </w:rPr>
        <w:t xml:space="preserve">– </w:t>
      </w:r>
      <w:r>
        <w:rPr>
          <w:rFonts w:ascii="Times New Roman" w:hAnsi="Times New Roman" w:cs="Times New Roman"/>
          <w:color w:val="000000"/>
          <w:sz w:val="20"/>
          <w:szCs w:val="20"/>
          <w:lang w:val="de-DE"/>
        </w:rPr>
        <w:t>,</w:t>
      </w:r>
      <w:proofErr w:type="gramEnd"/>
      <w:r>
        <w:rPr>
          <w:rFonts w:ascii="Times New Roman" w:hAnsi="Times New Roman" w:cs="Times New Roman"/>
          <w:color w:val="000000"/>
          <w:sz w:val="20"/>
          <w:szCs w:val="20"/>
          <w:lang w:val="de-DE"/>
        </w:rPr>
        <w:t xml:space="preserve"> nei</w:t>
      </w:r>
      <w:r w:rsidRPr="00D2030B">
        <w:rPr>
          <w:rFonts w:ascii="Times New Roman" w:hAnsi="Times New Roman" w:cs="Times New Roman"/>
          <w:color w:val="000000"/>
          <w:sz w:val="20"/>
          <w:szCs w:val="20"/>
          <w:lang w:val="de-DE"/>
        </w:rPr>
        <w:t>n, es war die Maßnahme dieses einen Mannes und seiner Anhänger, die gar nicht merken, dass sie in ihm den Alleinherrscher über sich selbst zuerst ausbilden.‘“).</w:t>
      </w:r>
    </w:p>
  </w:footnote>
  <w:footnote w:id="105">
    <w:p w:rsidR="001C6554" w:rsidRPr="00AD572C" w:rsidRDefault="001C6554" w:rsidP="00AD572C">
      <w:pPr>
        <w:tabs>
          <w:tab w:val="left" w:pos="567"/>
        </w:tabs>
        <w:spacing w:after="0" w:line="240" w:lineRule="auto"/>
        <w:ind w:left="567" w:hanging="567"/>
        <w:jc w:val="both"/>
        <w:rPr>
          <w:rFonts w:ascii="Times New Roman" w:hAnsi="Times New Roman" w:cs="Times New Roman"/>
          <w:sz w:val="20"/>
          <w:szCs w:val="20"/>
          <w:lang w:val="de-DE"/>
        </w:rPr>
      </w:pPr>
      <w:r w:rsidRPr="00AD572C">
        <w:rPr>
          <w:rStyle w:val="Funotenzeichen"/>
          <w:rFonts w:ascii="Times New Roman" w:hAnsi="Times New Roman" w:cs="Times New Roman"/>
          <w:sz w:val="20"/>
          <w:szCs w:val="20"/>
          <w:lang w:val="de-DE"/>
        </w:rPr>
        <w:footnoteRef/>
      </w:r>
      <w:r w:rsidRPr="00AD572C">
        <w:rPr>
          <w:rFonts w:ascii="Times New Roman" w:hAnsi="Times New Roman" w:cs="Times New Roman"/>
          <w:sz w:val="20"/>
          <w:szCs w:val="20"/>
          <w:lang w:val="de-DE"/>
        </w:rPr>
        <w:tab/>
        <w:t>S. Cass. Dio 50,3,1</w:t>
      </w:r>
      <w:r>
        <w:rPr>
          <w:rFonts w:ascii="Times New Roman" w:hAnsi="Times New Roman" w:cs="Times New Roman"/>
          <w:sz w:val="20"/>
          <w:szCs w:val="20"/>
          <w:lang w:val="de-DE"/>
        </w:rPr>
        <w:t>–</w:t>
      </w:r>
      <w:r w:rsidRPr="00AD572C">
        <w:rPr>
          <w:rFonts w:ascii="Times New Roman" w:hAnsi="Times New Roman" w:cs="Times New Roman"/>
          <w:sz w:val="20"/>
          <w:szCs w:val="20"/>
          <w:lang w:val="de-DE"/>
        </w:rPr>
        <w:t xml:space="preserve">3, der im Übrigen andeutet, dass sich der Abfall solcher Persönlichkeiten </w:t>
      </w:r>
      <w:r>
        <w:rPr>
          <w:rFonts w:ascii="Times New Roman" w:hAnsi="Times New Roman" w:cs="Times New Roman"/>
          <w:sz w:val="20"/>
          <w:szCs w:val="20"/>
          <w:lang w:val="de-DE"/>
        </w:rPr>
        <w:t xml:space="preserve">auf </w:t>
      </w:r>
      <w:r w:rsidRPr="00AD572C">
        <w:rPr>
          <w:rFonts w:ascii="Times New Roman" w:hAnsi="Times New Roman" w:cs="Times New Roman"/>
          <w:sz w:val="20"/>
          <w:szCs w:val="20"/>
          <w:lang w:val="de-DE"/>
        </w:rPr>
        <w:t xml:space="preserve">beiden </w:t>
      </w:r>
      <w:r>
        <w:rPr>
          <w:rFonts w:ascii="Times New Roman" w:hAnsi="Times New Roman" w:cs="Times New Roman"/>
          <w:sz w:val="20"/>
          <w:szCs w:val="20"/>
          <w:lang w:val="de-DE"/>
        </w:rPr>
        <w:t xml:space="preserve">Seiten </w:t>
      </w:r>
      <w:r w:rsidRPr="00AD572C">
        <w:rPr>
          <w:rFonts w:ascii="Times New Roman" w:hAnsi="Times New Roman" w:cs="Times New Roman"/>
          <w:sz w:val="20"/>
          <w:szCs w:val="20"/>
          <w:lang w:val="de-DE"/>
        </w:rPr>
        <w:t>letztlich durchaus d</w:t>
      </w:r>
      <w:r>
        <w:rPr>
          <w:rFonts w:ascii="Times New Roman" w:hAnsi="Times New Roman" w:cs="Times New Roman"/>
          <w:sz w:val="20"/>
          <w:szCs w:val="20"/>
          <w:lang w:val="de-DE"/>
        </w:rPr>
        <w:t>ie</w:t>
      </w:r>
      <w:r w:rsidRPr="00AD572C">
        <w:rPr>
          <w:rFonts w:ascii="Times New Roman" w:hAnsi="Times New Roman" w:cs="Times New Roman"/>
          <w:sz w:val="20"/>
          <w:szCs w:val="20"/>
          <w:lang w:val="de-DE"/>
        </w:rPr>
        <w:t xml:space="preserve"> Waage gehalten habe (3,1</w:t>
      </w:r>
      <w:r w:rsidRPr="00ED2ED5">
        <w:rPr>
          <w:rFonts w:ascii="Times New Roman" w:hAnsi="Times New Roman" w:cs="Times New Roman"/>
          <w:sz w:val="20"/>
          <w:szCs w:val="20"/>
          <w:lang w:val="de-DE"/>
        </w:rPr>
        <w:t xml:space="preserve">): </w:t>
      </w:r>
      <w:r w:rsidRPr="007C5F58">
        <w:rPr>
          <w:rFonts w:ascii="Times" w:eastAsia="Times New Roman" w:hAnsi="Times" w:cs="Times New Roman"/>
          <w:sz w:val="18"/>
          <w:szCs w:val="18"/>
          <w:lang w:val="el-GR" w:eastAsia="zh-TW"/>
        </w:rPr>
        <w:t>τοῦτο</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δ</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οὖν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τοιοῦτον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ὑπ</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ἐκείνων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γενόμενον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ἀνεσήκωσαν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παρὰ</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τοῦ</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Ἀντωνίου</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αὖ</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φυγόντες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πρὸς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τὸν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Καίσαρα</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ἐλθόντες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ἄλλοι</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τε</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ὁ</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Τίτιος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ὁ</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Πλάγκος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καίπερ</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ἀνὰ</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πρώτους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τε</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ὑπ</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αὐτοῦ</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τιμώμενοι</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τὰ</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ἀπόρρητα</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αὐτοῦ</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πάντα</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εἰδότες</w:t>
      </w:r>
      <w:r w:rsidRPr="007C5F58">
        <w:rPr>
          <w:rFonts w:ascii="Times" w:eastAsia="Times New Roman" w:hAnsi="Times" w:cs="Times New Roman"/>
          <w:sz w:val="18"/>
          <w:szCs w:val="18"/>
          <w:lang w:val="de-DE" w:eastAsia="zh-TW"/>
        </w:rPr>
        <w:t>.</w:t>
      </w:r>
      <w:r w:rsidRPr="00ED2ED5">
        <w:rPr>
          <w:rFonts w:ascii="Times New Roman" w:hAnsi="Times New Roman" w:cs="Times New Roman"/>
          <w:sz w:val="20"/>
          <w:szCs w:val="20"/>
          <w:lang w:val="de-DE"/>
        </w:rPr>
        <w:t xml:space="preserve"> </w:t>
      </w:r>
      <w:r>
        <w:rPr>
          <w:rFonts w:ascii="Times New Roman" w:hAnsi="Times New Roman" w:cs="Times New Roman"/>
          <w:sz w:val="20"/>
          <w:szCs w:val="20"/>
          <w:lang w:val="de-DE"/>
        </w:rPr>
        <w:t xml:space="preserve">– </w:t>
      </w:r>
      <w:r w:rsidRPr="00AD572C">
        <w:rPr>
          <w:rFonts w:ascii="Times New Roman" w:hAnsi="Times New Roman" w:cs="Times New Roman"/>
          <w:sz w:val="20"/>
          <w:szCs w:val="20"/>
          <w:lang w:val="de-DE"/>
        </w:rPr>
        <w:t xml:space="preserve">S. ferner Plut. Antonius </w:t>
      </w:r>
      <w:r>
        <w:rPr>
          <w:rFonts w:ascii="Times New Roman" w:hAnsi="Times New Roman" w:cs="Times New Roman"/>
          <w:sz w:val="20"/>
          <w:szCs w:val="20"/>
          <w:lang w:val="de-DE"/>
        </w:rPr>
        <w:t>59.</w:t>
      </w:r>
    </w:p>
  </w:footnote>
  <w:footnote w:id="106">
    <w:p w:rsidR="001C6554" w:rsidRPr="00AB2428" w:rsidRDefault="001C6554" w:rsidP="00AB2428">
      <w:pPr>
        <w:pStyle w:val="Funotentext"/>
        <w:tabs>
          <w:tab w:val="left" w:pos="567"/>
        </w:tabs>
        <w:ind w:left="567" w:hanging="567"/>
        <w:jc w:val="both"/>
        <w:rPr>
          <w:lang w:val="de-CH"/>
        </w:rPr>
      </w:pPr>
      <w:r>
        <w:rPr>
          <w:rStyle w:val="Funotenzeichen"/>
        </w:rPr>
        <w:footnoteRef/>
      </w:r>
      <w:r>
        <w:tab/>
        <w:t xml:space="preserve">Domitius ist besonders interessant, insofern bekannt ist, wie Antonius dessen Abfall zu überspielen suchte; denn aufgrund der Vorgeschichte muss ihn gerade dieser Überläufer in eine recht peinliche Lage gebracht haben (Suet. Nero 3): </w:t>
      </w:r>
      <w:r w:rsidRPr="000048E5">
        <w:rPr>
          <w:rStyle w:val="n0x87d3550x0x87c4c28"/>
          <w:i/>
          <w:lang w:val="la-Latn"/>
        </w:rPr>
        <w:t>ac subinde redintegrata dissensione ci</w:t>
      </w:r>
      <w:r>
        <w:rPr>
          <w:rStyle w:val="n0x87d3550x0x87c4c28"/>
          <w:i/>
          <w:lang w:val="la-Latn"/>
        </w:rPr>
        <w:t>v</w:t>
      </w:r>
      <w:r w:rsidRPr="000048E5">
        <w:rPr>
          <w:rStyle w:val="n0x87d3550x0x87c4c28"/>
          <w:i/>
          <w:lang w:val="la-Latn"/>
        </w:rPr>
        <w:t xml:space="preserve">ili, eidem Antonio legatus, delatam sibi summam imperii ab iis, quos Cleopatrae pudebat, neque suscipere neque recusare fidenter propter subitam </w:t>
      </w:r>
      <w:r>
        <w:rPr>
          <w:rStyle w:val="n0x87d3550x0x87c4c28"/>
          <w:i/>
          <w:lang w:val="la-Latn"/>
        </w:rPr>
        <w:t>v</w:t>
      </w:r>
      <w:r w:rsidRPr="000048E5">
        <w:rPr>
          <w:rStyle w:val="n0x87d3550x0x87c4c28"/>
          <w:i/>
          <w:lang w:val="la-Latn"/>
        </w:rPr>
        <w:t>alitudinem ausus, transiit ad Augustum et in diebus paucis obiit, nonnulla et ipse infamia aspersus. nam Antonius eum desiderio amicae Ser</w:t>
      </w:r>
      <w:r>
        <w:rPr>
          <w:rStyle w:val="n0x87d3550x0x87c4c28"/>
          <w:i/>
          <w:lang w:val="la-Latn"/>
        </w:rPr>
        <w:t>v</w:t>
      </w:r>
      <w:r w:rsidRPr="000048E5">
        <w:rPr>
          <w:rStyle w:val="n0x87d3550x0x87c4c28"/>
          <w:i/>
          <w:lang w:val="la-Latn"/>
        </w:rPr>
        <w:t>iliae Naidis transfugisse iacta</w:t>
      </w:r>
      <w:r>
        <w:rPr>
          <w:rStyle w:val="n0x87d3550x0x87c4c28"/>
          <w:i/>
          <w:lang w:val="la-Latn"/>
        </w:rPr>
        <w:t>v</w:t>
      </w:r>
      <w:r w:rsidRPr="000048E5">
        <w:rPr>
          <w:rStyle w:val="n0x87d3550x0x87c4c28"/>
          <w:i/>
          <w:lang w:val="la-Latn"/>
        </w:rPr>
        <w:t>it.</w:t>
      </w:r>
      <w:r>
        <w:rPr>
          <w:rStyle w:val="n0x87d3550x0x87c4c28"/>
        </w:rPr>
        <w:t xml:space="preserve"> </w:t>
      </w:r>
      <w:r>
        <w:t>(</w:t>
      </w:r>
      <w:r>
        <w:rPr>
          <w:color w:val="000000"/>
        </w:rPr>
        <w:t>„</w:t>
      </w:r>
      <w:r w:rsidRPr="000040F4">
        <w:rPr>
          <w:color w:val="000000"/>
        </w:rPr>
        <w:t xml:space="preserve">Als der Bürgerkrieg später wieder ausbrach, war er </w:t>
      </w:r>
      <w:r>
        <w:rPr>
          <w:i/>
          <w:color w:val="000000"/>
        </w:rPr>
        <w:t>[Domitius</w:t>
      </w:r>
      <w:r w:rsidRPr="000307E8">
        <w:rPr>
          <w:i/>
          <w:color w:val="000000"/>
        </w:rPr>
        <w:t>]</w:t>
      </w:r>
      <w:r>
        <w:rPr>
          <w:color w:val="000000"/>
        </w:rPr>
        <w:t xml:space="preserve"> </w:t>
      </w:r>
      <w:r w:rsidRPr="000040F4">
        <w:rPr>
          <w:color w:val="000000"/>
        </w:rPr>
        <w:t>Legat desselben Antonius, ging aber, da er den Oberbefehl, der ihn von denjenigen, die sich der Kleopatra wegen schämten, angetragen wurde, wegen einer plötzlichen Erkrankung weder anzunehmen noch entschieden abzulehnen wagten, zu Augustus über und starb innerhalb weniger Tage, nicht ohne dass auch auf seinen eigenen Ruf ein Makel fiel; den</w:t>
      </w:r>
      <w:r>
        <w:rPr>
          <w:color w:val="000000"/>
        </w:rPr>
        <w:t>n</w:t>
      </w:r>
      <w:r w:rsidRPr="000040F4">
        <w:rPr>
          <w:color w:val="000000"/>
        </w:rPr>
        <w:t xml:space="preserve"> Antonius verbreitete überall, dass er lediglich aus Sehnsucht nach seiner Geliebten, Servilia Nais, ü</w:t>
      </w:r>
      <w:r>
        <w:rPr>
          <w:color w:val="000000"/>
        </w:rPr>
        <w:t>bergelaufen sei.“).</w:t>
      </w:r>
      <w:r w:rsidRPr="000040F4">
        <w:rPr>
          <w:color w:val="000000"/>
        </w:rPr>
        <w:t xml:space="preserve"> </w:t>
      </w:r>
      <w:r>
        <w:rPr>
          <w:color w:val="000000"/>
        </w:rPr>
        <w:t>Siehe auch</w:t>
      </w:r>
      <w:r w:rsidRPr="000040F4">
        <w:rPr>
          <w:color w:val="000000"/>
        </w:rPr>
        <w:t xml:space="preserve"> Cass. Dio 50,13,6; Plut. Antonius 63,3.</w:t>
      </w:r>
    </w:p>
  </w:footnote>
  <w:footnote w:id="107">
    <w:p w:rsidR="001C6554" w:rsidRPr="00DD3B6B" w:rsidRDefault="001C6554" w:rsidP="00AB1696">
      <w:pPr>
        <w:tabs>
          <w:tab w:val="left" w:pos="567"/>
        </w:tabs>
        <w:spacing w:after="0" w:line="240" w:lineRule="auto"/>
        <w:ind w:left="567" w:hanging="567"/>
        <w:jc w:val="both"/>
        <w:rPr>
          <w:rFonts w:ascii="Times New Roman" w:hAnsi="Times New Roman" w:cs="Times New Roman"/>
          <w:sz w:val="20"/>
          <w:szCs w:val="20"/>
          <w:lang w:val="de-DE"/>
        </w:rPr>
      </w:pPr>
      <w:r w:rsidRPr="00AB1696">
        <w:rPr>
          <w:rStyle w:val="Funotenzeichen"/>
          <w:rFonts w:ascii="Times New Roman" w:hAnsi="Times New Roman" w:cs="Times New Roman"/>
          <w:sz w:val="20"/>
          <w:szCs w:val="20"/>
          <w:lang w:val="de-DE"/>
        </w:rPr>
        <w:footnoteRef/>
      </w:r>
      <w:r w:rsidRPr="00AB1696">
        <w:rPr>
          <w:rFonts w:ascii="Times New Roman" w:hAnsi="Times New Roman" w:cs="Times New Roman"/>
          <w:sz w:val="20"/>
          <w:szCs w:val="20"/>
          <w:lang w:val="de-DE"/>
        </w:rPr>
        <w:tab/>
      </w:r>
      <w:r>
        <w:rPr>
          <w:rFonts w:ascii="Times New Roman" w:hAnsi="Times New Roman" w:cs="Times New Roman"/>
          <w:sz w:val="20"/>
          <w:szCs w:val="20"/>
          <w:lang w:val="de-DE"/>
        </w:rPr>
        <w:t>Appian berichtet a</w:t>
      </w:r>
      <w:r w:rsidRPr="00AB1696">
        <w:rPr>
          <w:rFonts w:ascii="Times New Roman" w:hAnsi="Times New Roman" w:cs="Times New Roman"/>
          <w:sz w:val="20"/>
          <w:szCs w:val="20"/>
          <w:lang w:val="de-DE"/>
        </w:rPr>
        <w:t>uch im Vor</w:t>
      </w:r>
      <w:r>
        <w:rPr>
          <w:rFonts w:ascii="Times New Roman" w:hAnsi="Times New Roman" w:cs="Times New Roman"/>
          <w:sz w:val="20"/>
          <w:szCs w:val="20"/>
          <w:lang w:val="de-DE"/>
        </w:rPr>
        <w:t xml:space="preserve">feld des sog. Mutinesischen Krieges (Dezember 44 bis April 43  v. Chr.), in dem die Auseinandersetzungen zwischen Octavian und M. Antonius ihren ersten Höhepunkt fanden, Szenen, die darauf hinweisen, dass mittels Präsenzgesten Loyalitäten demonstriert wurden (dazu und zum Folgenden s. </w:t>
      </w:r>
      <w:r w:rsidRPr="00AB1696">
        <w:rPr>
          <w:rFonts w:ascii="Times New Roman" w:hAnsi="Times New Roman" w:cs="Times New Roman"/>
          <w:sz w:val="20"/>
          <w:szCs w:val="20"/>
          <w:lang w:val="de-DE"/>
        </w:rPr>
        <w:t>App. civ. 3,45,184</w:t>
      </w:r>
      <w:r>
        <w:rPr>
          <w:rFonts w:ascii="Times New Roman" w:hAnsi="Times New Roman" w:cs="Times New Roman"/>
          <w:sz w:val="20"/>
          <w:szCs w:val="20"/>
          <w:lang w:val="de-DE"/>
        </w:rPr>
        <w:t>–</w:t>
      </w:r>
      <w:r w:rsidRPr="00AB1696">
        <w:rPr>
          <w:rFonts w:ascii="Times New Roman" w:hAnsi="Times New Roman" w:cs="Times New Roman"/>
          <w:sz w:val="20"/>
          <w:szCs w:val="20"/>
          <w:lang w:val="de-DE"/>
        </w:rPr>
        <w:t xml:space="preserve"> 47,193</w:t>
      </w:r>
      <w:r>
        <w:rPr>
          <w:rFonts w:ascii="Times New Roman" w:hAnsi="Times New Roman" w:cs="Times New Roman"/>
          <w:sz w:val="20"/>
          <w:szCs w:val="20"/>
          <w:lang w:val="de-DE"/>
        </w:rPr>
        <w:t>). Nachdem Antonius im November 44 v. Chr. den Senat einberufen hatte, um sich über Octavian zu beschweren, die Stadt jedoch unverrichteter Dinge wieder verlassen musste, begab er sich nach Tibur, um für den Krieg zu rüsten. Dort, so Appian, hätten sich fast alle Senatoren, die Mehrzahl der Ritter und die einflussreichsten Plebejer eingefunden, ihm ihre Aufwartung gemacht und ihm aus freien Stücken Treue geschworen: „Nach diesem Vorgang war es schwer zu sagen, wer denn jene Leute gewesen waren, die noch kurz zuvor bei der von Octavian veranstalteten Volksversammlung Antonius beschimpft hatten.“</w:t>
      </w:r>
      <w:r w:rsidRPr="00AB1696">
        <w:rPr>
          <w:rFonts w:ascii="Times New Roman" w:hAnsi="Times New Roman" w:cs="Times New Roman"/>
          <w:sz w:val="20"/>
          <w:szCs w:val="20"/>
          <w:lang w:val="de-DE"/>
        </w:rPr>
        <w:t xml:space="preserve"> </w:t>
      </w:r>
      <w:r>
        <w:rPr>
          <w:rFonts w:ascii="Times New Roman" w:hAnsi="Times New Roman" w:cs="Times New Roman"/>
          <w:sz w:val="20"/>
          <w:szCs w:val="20"/>
          <w:lang w:val="de-DE"/>
        </w:rPr>
        <w:t>(</w:t>
      </w:r>
      <w:r w:rsidRPr="00AB1696">
        <w:rPr>
          <w:rFonts w:ascii="Times New Roman" w:hAnsi="Times New Roman" w:cs="Times New Roman"/>
          <w:sz w:val="20"/>
          <w:szCs w:val="20"/>
          <w:lang w:val="de-DE"/>
        </w:rPr>
        <w:t>46,188</w:t>
      </w:r>
      <w:r w:rsidRPr="00ED2ED5">
        <w:rPr>
          <w:rFonts w:ascii="Times New Roman" w:hAnsi="Times New Roman" w:cs="Times New Roman"/>
          <w:sz w:val="20"/>
          <w:szCs w:val="20"/>
          <w:lang w:val="de-DE"/>
        </w:rPr>
        <w:t xml:space="preserve">: </w:t>
      </w:r>
      <w:r w:rsidRPr="0020774C">
        <w:rPr>
          <w:rStyle w:val="txt"/>
          <w:rFonts w:ascii="Times New Roman" w:hAnsi="Times New Roman" w:cs="Times New Roman"/>
          <w:sz w:val="18"/>
          <w:szCs w:val="18"/>
        </w:rPr>
        <w:t xml:space="preserve">[...] </w:t>
      </w:r>
      <w:r w:rsidRPr="007C5F58">
        <w:rPr>
          <w:rStyle w:val="txt"/>
          <w:rFonts w:ascii="Times" w:hAnsi="Times" w:cs="Times New Roman"/>
          <w:sz w:val="18"/>
          <w:szCs w:val="18"/>
          <w:lang w:val="el-GR"/>
        </w:rPr>
        <w:t>ὡς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ἀπορῆσαι</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τίνες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ἦσαν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οἳ</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πρὸ</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ὀλίγου</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παρὰ</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τὴν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Καίσαρος</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ἐκκλησίαν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τὸν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Ἀντώνιον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ἐβλασφήμουν</w:t>
      </w:r>
      <w:r w:rsidRPr="0020774C">
        <w:rPr>
          <w:rStyle w:val="txt"/>
          <w:rFonts w:ascii="Times New Roman" w:hAnsi="Times New Roman" w:cs="Times New Roman"/>
          <w:sz w:val="18"/>
          <w:szCs w:val="18"/>
          <w:lang w:val="de-DE"/>
        </w:rPr>
        <w:t>.</w:t>
      </w:r>
      <w:r w:rsidRPr="001D4B18">
        <w:rPr>
          <w:rStyle w:val="txt"/>
          <w:rFonts w:ascii="Times" w:hAnsi="Times" w:cs="Times New Roman"/>
          <w:sz w:val="20"/>
          <w:szCs w:val="20"/>
          <w:lang w:val="de-DE"/>
        </w:rPr>
        <w:t>)</w:t>
      </w:r>
      <w:r>
        <w:rPr>
          <w:rStyle w:val="txt"/>
          <w:rFonts w:ascii="Times New Roman" w:hAnsi="Times New Roman" w:cs="Times New Roman"/>
          <w:sz w:val="20"/>
          <w:szCs w:val="20"/>
          <w:lang w:val="de-DE"/>
        </w:rPr>
        <w:t xml:space="preserve"> </w:t>
      </w:r>
      <w:r w:rsidRPr="00AB1696">
        <w:rPr>
          <w:rFonts w:ascii="Times New Roman" w:hAnsi="Times New Roman" w:cs="Times New Roman"/>
          <w:sz w:val="20"/>
          <w:szCs w:val="20"/>
          <w:lang w:val="de-DE"/>
        </w:rPr>
        <w:t xml:space="preserve">Octavian wiederum </w:t>
      </w:r>
      <w:r>
        <w:rPr>
          <w:rFonts w:ascii="Times New Roman" w:hAnsi="Times New Roman" w:cs="Times New Roman"/>
          <w:sz w:val="20"/>
          <w:szCs w:val="20"/>
          <w:lang w:val="de-DE"/>
        </w:rPr>
        <w:t xml:space="preserve">versammelte </w:t>
      </w:r>
      <w:r w:rsidRPr="00AB1696">
        <w:rPr>
          <w:rFonts w:ascii="Times New Roman" w:hAnsi="Times New Roman" w:cs="Times New Roman"/>
          <w:sz w:val="20"/>
          <w:szCs w:val="20"/>
          <w:lang w:val="de-DE"/>
        </w:rPr>
        <w:t xml:space="preserve">seine </w:t>
      </w:r>
      <w:r>
        <w:rPr>
          <w:rFonts w:ascii="Times New Roman" w:hAnsi="Times New Roman" w:cs="Times New Roman"/>
          <w:sz w:val="20"/>
          <w:szCs w:val="20"/>
          <w:lang w:val="de-DE"/>
        </w:rPr>
        <w:t xml:space="preserve">Truppen </w:t>
      </w:r>
      <w:r w:rsidRPr="00AB1696">
        <w:rPr>
          <w:rFonts w:ascii="Times New Roman" w:hAnsi="Times New Roman" w:cs="Times New Roman"/>
          <w:sz w:val="20"/>
          <w:szCs w:val="20"/>
          <w:lang w:val="de-DE"/>
        </w:rPr>
        <w:t xml:space="preserve">bei Alba </w:t>
      </w:r>
      <w:r>
        <w:rPr>
          <w:rFonts w:ascii="Times New Roman" w:hAnsi="Times New Roman" w:cs="Times New Roman"/>
          <w:sz w:val="20"/>
          <w:szCs w:val="20"/>
          <w:lang w:val="de-DE"/>
        </w:rPr>
        <w:t xml:space="preserve">und setzte sich mit dem Senat in Verbindung: „Dessen Mitglieder beglückwünschten Octavian, und zwar in einer Weise, dass man auch damals nicht wusste, wer denn jene Leute gewesen sein mochten, die jüngst Antonius begleitet hatten.“ </w:t>
      </w:r>
      <w:r w:rsidRPr="00AB1696">
        <w:rPr>
          <w:rFonts w:ascii="Times New Roman" w:hAnsi="Times New Roman" w:cs="Times New Roman"/>
          <w:sz w:val="20"/>
          <w:szCs w:val="20"/>
          <w:lang w:val="de-DE"/>
        </w:rPr>
        <w:t>(47,192</w:t>
      </w:r>
      <w:r w:rsidRPr="00ED2ED5">
        <w:rPr>
          <w:rFonts w:ascii="Times New Roman" w:hAnsi="Times New Roman" w:cs="Times New Roman"/>
          <w:sz w:val="20"/>
          <w:szCs w:val="20"/>
          <w:lang w:val="de-DE"/>
        </w:rPr>
        <w:t xml:space="preserve">: </w:t>
      </w:r>
      <w:r w:rsidRPr="007C5F58">
        <w:rPr>
          <w:rFonts w:ascii="Times" w:eastAsia="Times New Roman" w:hAnsi="Times" w:cs="Times New Roman"/>
          <w:sz w:val="18"/>
          <w:szCs w:val="18"/>
          <w:lang w:val="el-GR" w:eastAsia="zh-TW"/>
        </w:rPr>
        <w:t>συναγαγὼν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δ</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ἅπαντας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Ἄλβην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ἐπέστελλε</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τῇ</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βουλῇ</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ἡ</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δὲ</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ἐφήδετο</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μὲν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αὖθις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Καίσαρι</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ὡς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ἀπορεῖν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τότε</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τίνες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ἦσαν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οἳ</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προύπεμπον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Ἀντώνιον</w:t>
      </w:r>
      <w:r w:rsidRPr="007C5F58">
        <w:rPr>
          <w:rFonts w:ascii="Times" w:eastAsia="Times New Roman" w:hAnsi="Times" w:cs="Times New Roman"/>
          <w:sz w:val="18"/>
          <w:szCs w:val="18"/>
          <w:lang w:val="de-DE" w:eastAsia="zh-TW"/>
        </w:rPr>
        <w:t>.</w:t>
      </w:r>
      <w:r w:rsidRPr="007C5F58">
        <w:rPr>
          <w:rFonts w:ascii="Times" w:hAnsi="Times" w:cs="Times New Roman"/>
          <w:sz w:val="20"/>
          <w:szCs w:val="20"/>
          <w:lang w:val="de-DE"/>
        </w:rPr>
        <w:t>)</w:t>
      </w:r>
      <w:r>
        <w:rPr>
          <w:rFonts w:ascii="Times New Roman" w:hAnsi="Times New Roman" w:cs="Times New Roman"/>
          <w:sz w:val="20"/>
          <w:szCs w:val="20"/>
          <w:lang w:val="de-DE"/>
        </w:rPr>
        <w:t xml:space="preserve"> I</w:t>
      </w:r>
      <w:r w:rsidRPr="00AB1696">
        <w:rPr>
          <w:rFonts w:ascii="Times New Roman" w:hAnsi="Times New Roman" w:cs="Times New Roman"/>
          <w:sz w:val="20"/>
          <w:szCs w:val="20"/>
          <w:lang w:val="de-DE"/>
        </w:rPr>
        <w:t>n einer</w:t>
      </w:r>
      <w:r>
        <w:rPr>
          <w:rFonts w:ascii="Times New Roman" w:hAnsi="Times New Roman" w:cs="Times New Roman"/>
          <w:sz w:val="20"/>
          <w:szCs w:val="20"/>
          <w:lang w:val="de-DE"/>
        </w:rPr>
        <w:t xml:space="preserve"> Senatssitzung Anfang Januar 43 </w:t>
      </w:r>
      <w:r w:rsidRPr="00AB1696">
        <w:rPr>
          <w:rFonts w:ascii="Times New Roman" w:hAnsi="Times New Roman" w:cs="Times New Roman"/>
          <w:sz w:val="20"/>
          <w:szCs w:val="20"/>
          <w:lang w:val="de-DE"/>
        </w:rPr>
        <w:t>v.</w:t>
      </w:r>
      <w:r>
        <w:rPr>
          <w:rFonts w:ascii="Times New Roman" w:hAnsi="Times New Roman" w:cs="Times New Roman"/>
          <w:sz w:val="20"/>
          <w:szCs w:val="20"/>
          <w:lang w:val="de-DE"/>
        </w:rPr>
        <w:t> </w:t>
      </w:r>
      <w:r w:rsidRPr="00AB1696">
        <w:rPr>
          <w:rFonts w:ascii="Times New Roman" w:hAnsi="Times New Roman" w:cs="Times New Roman"/>
          <w:sz w:val="20"/>
          <w:szCs w:val="20"/>
          <w:lang w:val="de-DE"/>
        </w:rPr>
        <w:t xml:space="preserve">Chr. lässt Appian den L. Calpurnius Piso in einer </w:t>
      </w:r>
      <w:r>
        <w:rPr>
          <w:rFonts w:ascii="Times New Roman" w:hAnsi="Times New Roman" w:cs="Times New Roman"/>
          <w:sz w:val="20"/>
          <w:szCs w:val="20"/>
          <w:lang w:val="de-DE"/>
        </w:rPr>
        <w:t>(</w:t>
      </w:r>
      <w:r w:rsidRPr="00AB1696">
        <w:rPr>
          <w:rFonts w:ascii="Times New Roman" w:hAnsi="Times New Roman" w:cs="Times New Roman"/>
          <w:sz w:val="20"/>
          <w:szCs w:val="20"/>
          <w:lang w:val="de-DE"/>
        </w:rPr>
        <w:t>fiktiven</w:t>
      </w:r>
      <w:r>
        <w:rPr>
          <w:rFonts w:ascii="Times New Roman" w:hAnsi="Times New Roman" w:cs="Times New Roman"/>
          <w:sz w:val="20"/>
          <w:szCs w:val="20"/>
          <w:lang w:val="de-DE"/>
        </w:rPr>
        <w:t>)</w:t>
      </w:r>
      <w:r w:rsidRPr="00AB1696">
        <w:rPr>
          <w:rFonts w:ascii="Times New Roman" w:hAnsi="Times New Roman" w:cs="Times New Roman"/>
          <w:sz w:val="20"/>
          <w:szCs w:val="20"/>
          <w:lang w:val="de-DE"/>
        </w:rPr>
        <w:t xml:space="preserve"> Rede zu </w:t>
      </w:r>
      <w:r>
        <w:rPr>
          <w:rFonts w:ascii="Times New Roman" w:hAnsi="Times New Roman" w:cs="Times New Roman"/>
          <w:sz w:val="20"/>
          <w:szCs w:val="20"/>
          <w:lang w:val="de-DE"/>
        </w:rPr>
        <w:t xml:space="preserve">Antonius’ </w:t>
      </w:r>
      <w:r w:rsidRPr="00AB1696">
        <w:rPr>
          <w:rFonts w:ascii="Times New Roman" w:hAnsi="Times New Roman" w:cs="Times New Roman"/>
          <w:sz w:val="20"/>
          <w:szCs w:val="20"/>
          <w:lang w:val="de-DE"/>
        </w:rPr>
        <w:t>Guns</w:t>
      </w:r>
      <w:r>
        <w:rPr>
          <w:rFonts w:ascii="Times New Roman" w:hAnsi="Times New Roman" w:cs="Times New Roman"/>
          <w:sz w:val="20"/>
          <w:szCs w:val="20"/>
          <w:lang w:val="de-DE"/>
        </w:rPr>
        <w:t>ten</w:t>
      </w:r>
      <w:r w:rsidRPr="00AB1696">
        <w:rPr>
          <w:rFonts w:ascii="Times New Roman" w:hAnsi="Times New Roman" w:cs="Times New Roman"/>
          <w:sz w:val="20"/>
          <w:szCs w:val="20"/>
          <w:lang w:val="de-DE"/>
        </w:rPr>
        <w:t xml:space="preserve"> </w:t>
      </w:r>
      <w:r>
        <w:rPr>
          <w:rFonts w:ascii="Times New Roman" w:hAnsi="Times New Roman" w:cs="Times New Roman"/>
          <w:sz w:val="20"/>
          <w:szCs w:val="20"/>
          <w:lang w:val="de-DE"/>
        </w:rPr>
        <w:t xml:space="preserve">direkten </w:t>
      </w:r>
      <w:r w:rsidRPr="00AB1696">
        <w:rPr>
          <w:rFonts w:ascii="Times New Roman" w:hAnsi="Times New Roman" w:cs="Times New Roman"/>
          <w:sz w:val="20"/>
          <w:szCs w:val="20"/>
          <w:lang w:val="de-DE"/>
        </w:rPr>
        <w:t xml:space="preserve">Bezug darauf nehmen, dass viele </w:t>
      </w:r>
      <w:r>
        <w:rPr>
          <w:rFonts w:ascii="Times New Roman" w:hAnsi="Times New Roman" w:cs="Times New Roman"/>
          <w:sz w:val="20"/>
          <w:szCs w:val="20"/>
          <w:lang w:val="de-DE"/>
        </w:rPr>
        <w:t xml:space="preserve">Senatoren </w:t>
      </w:r>
      <w:r w:rsidRPr="00AB1696">
        <w:rPr>
          <w:rFonts w:ascii="Times New Roman" w:hAnsi="Times New Roman" w:cs="Times New Roman"/>
          <w:sz w:val="20"/>
          <w:szCs w:val="20"/>
          <w:lang w:val="de-DE"/>
        </w:rPr>
        <w:t xml:space="preserve">freiwillig Antonius das Geleit nach Tibur gegeben und ihm </w:t>
      </w:r>
      <w:r>
        <w:rPr>
          <w:rFonts w:ascii="Times New Roman" w:hAnsi="Times New Roman" w:cs="Times New Roman"/>
          <w:sz w:val="20"/>
          <w:szCs w:val="20"/>
          <w:lang w:val="de-DE"/>
        </w:rPr>
        <w:t xml:space="preserve">einen </w:t>
      </w:r>
      <w:r w:rsidRPr="00AB1696">
        <w:rPr>
          <w:rFonts w:ascii="Times New Roman" w:hAnsi="Times New Roman" w:cs="Times New Roman"/>
          <w:sz w:val="20"/>
          <w:szCs w:val="20"/>
          <w:lang w:val="de-DE"/>
        </w:rPr>
        <w:t>Treueeid geleistet hätten (3,58,241</w:t>
      </w:r>
      <w:r w:rsidRPr="00ED2ED5">
        <w:rPr>
          <w:rFonts w:ascii="Times New Roman" w:hAnsi="Times New Roman" w:cs="Times New Roman"/>
          <w:sz w:val="20"/>
          <w:szCs w:val="20"/>
          <w:lang w:val="de-DE"/>
        </w:rPr>
        <w:t xml:space="preserve">: </w:t>
      </w:r>
      <w:r w:rsidRPr="007C5F58">
        <w:rPr>
          <w:rFonts w:ascii="Times" w:eastAsia="Times New Roman" w:hAnsi="Times" w:cs="Times New Roman"/>
          <w:sz w:val="18"/>
          <w:szCs w:val="18"/>
          <w:lang w:val="el-GR" w:eastAsia="zh-TW"/>
        </w:rPr>
        <w:t>μεθ</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ὧν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αὐτὸν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ἐς</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τὸ</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Τίβυρον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ἐξιόντα</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πόσοι</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προεπέμπομεν</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καὶ</w:t>
      </w:r>
      <w:r w:rsidRPr="007C5F58">
        <w:rPr>
          <w:rFonts w:ascii="Times" w:eastAsia="Times New Roman" w:hAnsi="Times" w:cs="Times New Roman"/>
          <w:sz w:val="18"/>
          <w:szCs w:val="18"/>
          <w:lang w:val="de-DE" w:eastAsia="zh-TW"/>
        </w:rPr>
        <w:t xml:space="preserve"> </w:t>
      </w:r>
      <w:r w:rsidRPr="007C5F58">
        <w:rPr>
          <w:rFonts w:ascii="Times" w:eastAsia="Times New Roman" w:hAnsi="Times" w:cs="Times New Roman"/>
          <w:sz w:val="18"/>
          <w:szCs w:val="18"/>
          <w:lang w:val="el-GR" w:eastAsia="zh-TW"/>
        </w:rPr>
        <w:t>πόσοι</w:t>
      </w:r>
      <w:r w:rsidRPr="007C5F58">
        <w:rPr>
          <w:rFonts w:ascii="Times" w:eastAsia="Times New Roman" w:hAnsi="Times" w:cs="Times New Roman"/>
          <w:sz w:val="18"/>
          <w:szCs w:val="18"/>
          <w:lang w:val="de-DE" w:eastAsia="zh-TW"/>
        </w:rPr>
        <w:t xml:space="preserve"> </w:t>
      </w:r>
      <w:r w:rsidRPr="007C5F58">
        <w:rPr>
          <w:rStyle w:val="txt"/>
          <w:rFonts w:ascii="Times" w:hAnsi="Times" w:cs="Times New Roman"/>
          <w:sz w:val="18"/>
          <w:szCs w:val="18"/>
          <w:lang w:val="el-GR"/>
        </w:rPr>
        <w:t>συνώμνυμεν</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οὐχ</w:t>
      </w:r>
      <w:r w:rsidRPr="007C5F58">
        <w:rPr>
          <w:rStyle w:val="txt"/>
          <w:rFonts w:ascii="Times" w:hAnsi="Times" w:cs="Times New Roman"/>
          <w:sz w:val="18"/>
          <w:szCs w:val="18"/>
          <w:lang w:val="de-DE"/>
        </w:rPr>
        <w:t xml:space="preserve"> </w:t>
      </w:r>
      <w:r w:rsidRPr="007C5F58">
        <w:rPr>
          <w:rStyle w:val="txt"/>
          <w:rFonts w:ascii="Times" w:hAnsi="Times" w:cs="Times New Roman"/>
          <w:sz w:val="18"/>
          <w:szCs w:val="18"/>
          <w:lang w:val="el-GR"/>
        </w:rPr>
        <w:t>ὁρκούμενοι</w:t>
      </w:r>
      <w:r w:rsidRPr="007C5F58">
        <w:rPr>
          <w:rStyle w:val="txt"/>
          <w:rFonts w:ascii="Times" w:hAnsi="Times" w:cs="Times New Roman"/>
          <w:sz w:val="18"/>
          <w:szCs w:val="18"/>
          <w:lang w:val="de-DE"/>
        </w:rPr>
        <w:t>;</w:t>
      </w:r>
      <w:r w:rsidRPr="001D4B18">
        <w:rPr>
          <w:rStyle w:val="txt"/>
          <w:rFonts w:ascii="Times" w:hAnsi="Times" w:cs="Times New Roman"/>
          <w:sz w:val="20"/>
          <w:szCs w:val="20"/>
        </w:rPr>
        <w:t>).</w:t>
      </w:r>
      <w:r>
        <w:rPr>
          <w:rStyle w:val="txt"/>
          <w:rFonts w:ascii="Times New Roman" w:hAnsi="Times New Roman" w:cs="Times New Roman"/>
          <w:sz w:val="20"/>
          <w:szCs w:val="20"/>
        </w:rPr>
        <w:t xml:space="preserve"> Zur Bildung eines </w:t>
      </w:r>
      <w:r w:rsidRPr="00DD3B6B">
        <w:rPr>
          <w:rStyle w:val="txt"/>
          <w:rFonts w:ascii="Times New Roman" w:hAnsi="Times New Roman" w:cs="Times New Roman"/>
          <w:sz w:val="20"/>
          <w:szCs w:val="20"/>
          <w:lang w:val="de-DE"/>
        </w:rPr>
        <w:t>Senat</w:t>
      </w:r>
      <w:r>
        <w:rPr>
          <w:rStyle w:val="txt"/>
          <w:rFonts w:ascii="Times New Roman" w:hAnsi="Times New Roman" w:cs="Times New Roman"/>
          <w:sz w:val="20"/>
          <w:szCs w:val="20"/>
          <w:lang w:val="de-DE"/>
        </w:rPr>
        <w:t>s</w:t>
      </w:r>
      <w:r w:rsidRPr="00DD3B6B">
        <w:rPr>
          <w:rStyle w:val="txt"/>
          <w:rFonts w:ascii="Times New Roman" w:hAnsi="Times New Roman" w:cs="Times New Roman"/>
          <w:sz w:val="20"/>
          <w:szCs w:val="20"/>
          <w:lang w:val="de-DE"/>
        </w:rPr>
        <w:t xml:space="preserve"> und Gegensenat</w:t>
      </w:r>
      <w:r>
        <w:rPr>
          <w:rStyle w:val="txt"/>
          <w:rFonts w:ascii="Times New Roman" w:hAnsi="Times New Roman" w:cs="Times New Roman"/>
          <w:sz w:val="20"/>
          <w:szCs w:val="20"/>
          <w:lang w:val="de-DE"/>
        </w:rPr>
        <w:t>s</w:t>
      </w:r>
      <w:r w:rsidRPr="00DD3B6B">
        <w:rPr>
          <w:rStyle w:val="txt"/>
          <w:rFonts w:ascii="Times New Roman" w:hAnsi="Times New Roman" w:cs="Times New Roman"/>
          <w:sz w:val="20"/>
          <w:szCs w:val="20"/>
          <w:lang w:val="de-DE"/>
        </w:rPr>
        <w:t xml:space="preserve"> kam es in dieser Situation jedoch nicht.</w:t>
      </w:r>
    </w:p>
  </w:footnote>
  <w:footnote w:id="108">
    <w:p w:rsidR="001C6554" w:rsidRPr="008160D9" w:rsidRDefault="001C6554" w:rsidP="00E76C32">
      <w:pPr>
        <w:pStyle w:val="Funotentext"/>
        <w:tabs>
          <w:tab w:val="left" w:pos="567"/>
        </w:tabs>
        <w:ind w:left="567" w:hanging="567"/>
        <w:jc w:val="both"/>
        <w:rPr>
          <w:lang w:val="de-CH"/>
        </w:rPr>
      </w:pPr>
      <w:r>
        <w:rPr>
          <w:rStyle w:val="Funotenzeichen"/>
        </w:rPr>
        <w:footnoteRef/>
      </w:r>
      <w:r>
        <w:tab/>
        <w:t xml:space="preserve">Cass. Dio 41,6,2: </w:t>
      </w:r>
      <w:r w:rsidRPr="00C46DE9">
        <w:rPr>
          <w:rStyle w:val="txt"/>
          <w:rFonts w:ascii="Times" w:eastAsiaTheme="minorHAnsi" w:hAnsi="Times"/>
          <w:sz w:val="18"/>
          <w:szCs w:val="18"/>
          <w:lang w:eastAsia="en-US"/>
        </w:rPr>
        <w:t>καὶ</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τὴν</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β</w:t>
      </w:r>
      <w:proofErr w:type="spellStart"/>
      <w:r w:rsidRPr="00C46DE9">
        <w:rPr>
          <w:rStyle w:val="txt"/>
          <w:rFonts w:ascii="Times" w:eastAsiaTheme="minorHAnsi" w:hAnsi="Times"/>
          <w:sz w:val="18"/>
          <w:szCs w:val="18"/>
          <w:lang w:eastAsia="en-US"/>
        </w:rPr>
        <w:t>ουλὴν</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ἅπασαν</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μετὰ</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τῶν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τὰς</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ἀρχὰς</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ἐχόντων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ἀκολουθῆσ</w:t>
      </w:r>
      <w:proofErr w:type="spellEnd"/>
      <w:r w:rsidRPr="00C46DE9">
        <w:rPr>
          <w:rStyle w:val="txt"/>
          <w:rFonts w:ascii="Times" w:eastAsiaTheme="minorHAnsi" w:hAnsi="Times"/>
          <w:sz w:val="18"/>
          <w:szCs w:val="18"/>
          <w:lang w:eastAsia="en-US"/>
        </w:rPr>
        <w:t>αί</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οἱ</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ἐκέλευσεν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ἄδειάν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τέ</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σφισι</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δόγμ</w:t>
      </w:r>
      <w:proofErr w:type="spellEnd"/>
      <w:r w:rsidRPr="00C46DE9">
        <w:rPr>
          <w:rStyle w:val="txt"/>
          <w:rFonts w:ascii="Times" w:eastAsiaTheme="minorHAnsi" w:hAnsi="Times"/>
          <w:sz w:val="18"/>
          <w:szCs w:val="18"/>
          <w:lang w:eastAsia="en-US"/>
        </w:rPr>
        <w:t>ατι</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τῆς</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ἐκδημί</w:t>
      </w:r>
      <w:proofErr w:type="spellEnd"/>
      <w:r w:rsidRPr="00C46DE9">
        <w:rPr>
          <w:rStyle w:val="txt"/>
          <w:rFonts w:ascii="Times" w:eastAsiaTheme="minorHAnsi" w:hAnsi="Times"/>
          <w:sz w:val="18"/>
          <w:szCs w:val="18"/>
          <w:lang w:eastAsia="en-US"/>
        </w:rPr>
        <w:t>ας</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δούς</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καὶ</w:t>
      </w:r>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π</w:t>
      </w:r>
      <w:proofErr w:type="spellStart"/>
      <w:r w:rsidRPr="00C46DE9">
        <w:rPr>
          <w:rStyle w:val="txt"/>
          <w:rFonts w:ascii="Times" w:eastAsiaTheme="minorHAnsi" w:hAnsi="Times"/>
          <w:sz w:val="18"/>
          <w:szCs w:val="18"/>
          <w:lang w:eastAsia="en-US"/>
        </w:rPr>
        <w:t>ροει</w:t>
      </w:r>
      <w:proofErr w:type="spellEnd"/>
      <w:r w:rsidRPr="00C46DE9">
        <w:rPr>
          <w:rStyle w:val="txt"/>
          <w:rFonts w:ascii="Times" w:eastAsiaTheme="minorHAnsi" w:hAnsi="Times"/>
          <w:sz w:val="18"/>
          <w:szCs w:val="18"/>
          <w:lang w:eastAsia="en-US"/>
        </w:rPr>
        <w:t>πὼν</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ὅτι</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τὸν</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ὑπ</w:t>
      </w:r>
      <w:proofErr w:type="spellStart"/>
      <w:r w:rsidRPr="00C46DE9">
        <w:rPr>
          <w:rStyle w:val="txt"/>
          <w:rFonts w:ascii="Times" w:eastAsiaTheme="minorHAnsi" w:hAnsi="Times"/>
          <w:sz w:val="18"/>
          <w:szCs w:val="18"/>
          <w:lang w:eastAsia="en-US"/>
        </w:rPr>
        <w:t>ομείν</w:t>
      </w:r>
      <w:proofErr w:type="spellEnd"/>
      <w:r w:rsidRPr="00C46DE9">
        <w:rPr>
          <w:rStyle w:val="txt"/>
          <w:rFonts w:ascii="Times" w:eastAsiaTheme="minorHAnsi" w:hAnsi="Times"/>
          <w:sz w:val="18"/>
          <w:szCs w:val="18"/>
          <w:lang w:eastAsia="en-US"/>
        </w:rPr>
        <w:t>αντα</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ἔν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τε</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τῷ</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ἴσῳ</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καὶ</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ἐν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τῷ</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ὁμοίῳ</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τοῖς</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τὰ</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ἐν</w:t>
      </w:r>
      <w:proofErr w:type="spellEnd"/>
      <w:r w:rsidRPr="00C46DE9">
        <w:rPr>
          <w:rStyle w:val="txt"/>
          <w:rFonts w:ascii="Times" w:eastAsiaTheme="minorHAnsi" w:hAnsi="Times"/>
          <w:sz w:val="18"/>
          <w:szCs w:val="18"/>
          <w:lang w:eastAsia="en-US"/>
        </w:rPr>
        <w:t>αντία</w:t>
      </w:r>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σφίσι</w:t>
      </w:r>
      <w:proofErr w:type="spellEnd"/>
      <w:r w:rsidRPr="00BA787B">
        <w:rPr>
          <w:rStyle w:val="txt"/>
          <w:rFonts w:ascii="Times" w:eastAsiaTheme="minorHAnsi" w:hAnsi="Times"/>
          <w:sz w:val="18"/>
          <w:szCs w:val="18"/>
          <w:lang w:eastAsia="en-US"/>
        </w:rPr>
        <w:t xml:space="preserve"> </w:t>
      </w:r>
      <w:r w:rsidRPr="00C46DE9">
        <w:rPr>
          <w:rStyle w:val="txt"/>
          <w:rFonts w:ascii="Times" w:eastAsiaTheme="minorHAnsi" w:hAnsi="Times"/>
          <w:sz w:val="18"/>
          <w:szCs w:val="18"/>
          <w:lang w:eastAsia="en-US"/>
        </w:rPr>
        <w:t>π</w:t>
      </w:r>
      <w:proofErr w:type="spellStart"/>
      <w:r w:rsidRPr="00C46DE9">
        <w:rPr>
          <w:rStyle w:val="txt"/>
          <w:rFonts w:ascii="Times" w:eastAsiaTheme="minorHAnsi" w:hAnsi="Times"/>
          <w:sz w:val="18"/>
          <w:szCs w:val="18"/>
          <w:lang w:eastAsia="en-US"/>
        </w:rPr>
        <w:t>ράττουσιν</w:t>
      </w:r>
      <w:proofErr w:type="spellEnd"/>
      <w:r w:rsidRPr="00BA787B">
        <w:rPr>
          <w:rStyle w:val="txt"/>
          <w:rFonts w:ascii="Times" w:eastAsiaTheme="minorHAnsi" w:hAnsi="Times"/>
          <w:sz w:val="18"/>
          <w:szCs w:val="18"/>
          <w:lang w:eastAsia="en-US"/>
        </w:rPr>
        <w:t xml:space="preserve"> </w:t>
      </w:r>
      <w:proofErr w:type="spellStart"/>
      <w:r w:rsidRPr="00C46DE9">
        <w:rPr>
          <w:rStyle w:val="txt"/>
          <w:rFonts w:ascii="Times" w:eastAsiaTheme="minorHAnsi" w:hAnsi="Times"/>
          <w:sz w:val="18"/>
          <w:szCs w:val="18"/>
          <w:lang w:eastAsia="en-US"/>
        </w:rPr>
        <w:t>ἕξοι</w:t>
      </w:r>
      <w:proofErr w:type="spellEnd"/>
      <w:r>
        <w:rPr>
          <w:sz w:val="18"/>
          <w:szCs w:val="18"/>
        </w:rPr>
        <w:t xml:space="preserve"> </w:t>
      </w:r>
      <w:r w:rsidRPr="0020774C">
        <w:rPr>
          <w:sz w:val="18"/>
          <w:szCs w:val="18"/>
          <w:lang w:val="de-CH"/>
        </w:rPr>
        <w:t>–</w:t>
      </w:r>
      <w:r w:rsidRPr="00C20FC5">
        <w:rPr>
          <w:lang w:val="de-CH"/>
        </w:rPr>
        <w:t xml:space="preserve"> </w:t>
      </w:r>
      <w:r w:rsidRPr="008160D9">
        <w:t xml:space="preserve">Entsprechend groß sei </w:t>
      </w:r>
      <w:r>
        <w:t xml:space="preserve">die </w:t>
      </w:r>
      <w:r w:rsidRPr="008160D9">
        <w:t>Sorge</w:t>
      </w:r>
      <w:r>
        <w:t xml:space="preserve"> in</w:t>
      </w:r>
      <w:r w:rsidRPr="008160D9">
        <w:t xml:space="preserve"> der Stadt gewesen, nicht nur </w:t>
      </w:r>
      <w:r>
        <w:t xml:space="preserve">bei </w:t>
      </w:r>
      <w:r w:rsidRPr="008160D9">
        <w:t>de</w:t>
      </w:r>
      <w:r>
        <w:t>n</w:t>
      </w:r>
      <w:r w:rsidRPr="008160D9">
        <w:t xml:space="preserve"> zurückbleibenden Bürger</w:t>
      </w:r>
      <w:r>
        <w:t>n</w:t>
      </w:r>
      <w:r w:rsidRPr="008160D9">
        <w:t xml:space="preserve">, sondern auch </w:t>
      </w:r>
      <w:r>
        <w:t xml:space="preserve">bei </w:t>
      </w:r>
      <w:r w:rsidRPr="008160D9">
        <w:t>jene</w:t>
      </w:r>
      <w:r>
        <w:t>n</w:t>
      </w:r>
      <w:r w:rsidRPr="008160D9">
        <w:t xml:space="preserve">, die mit </w:t>
      </w:r>
      <w:r>
        <w:t>Pompeius</w:t>
      </w:r>
      <w:r w:rsidRPr="008160D9">
        <w:t xml:space="preserve"> Rom verließen. Sie seien nämlich nur dem Namen nach in den Krieg gezogen, während es ihnen eigentlich wie Kriegsgefangenen ergangen sei – nahmen sie doch entweder ihren ganzen Besitz und ihre Familie mit, </w:t>
      </w:r>
      <w:r>
        <w:t xml:space="preserve">in </w:t>
      </w:r>
      <w:r w:rsidRPr="008160D9">
        <w:t>dem Gefühl, die Heimatstadt kampflos dem Gegner zu überantworten, oder sie ließen sie zurück</w:t>
      </w:r>
      <w:r>
        <w:t xml:space="preserve"> und</w:t>
      </w:r>
      <w:r w:rsidRPr="008160D9">
        <w:t xml:space="preserve"> mussten</w:t>
      </w:r>
      <w:r>
        <w:t xml:space="preserve"> dann</w:t>
      </w:r>
      <w:r w:rsidRPr="008160D9">
        <w:t xml:space="preserve"> um das Schicksal ihrer Liebsten bangen. In letzterem Fall hatten sie außerdem damit zu rechnen, dass sie an keinem der zwei Rivalen einen Freund, sondern an beiden einen Feind fänden: an Caesar, weil sie selbst nicht zurückgeblieben waren, an Pompeius</w:t>
      </w:r>
      <w:r>
        <w:t>,</w:t>
      </w:r>
      <w:r w:rsidRPr="008160D9">
        <w:t xml:space="preserve"> weil sie nicht alles, an dem ihnen lag, mitgebracht hatten</w:t>
      </w:r>
      <w:r>
        <w:t xml:space="preserve"> (Cass. Dio 41,7). Siehe auch Plut. Pompeius 41,3; Caesar 33,5; Suet. Iul. 75.</w:t>
      </w:r>
    </w:p>
  </w:footnote>
  <w:footnote w:id="109">
    <w:p w:rsidR="001C6554" w:rsidRPr="00ED2ED5" w:rsidRDefault="001C6554" w:rsidP="00181AD9">
      <w:pPr>
        <w:pStyle w:val="Funotentext"/>
        <w:tabs>
          <w:tab w:val="left" w:pos="567"/>
        </w:tabs>
        <w:ind w:left="567" w:hanging="567"/>
        <w:jc w:val="both"/>
        <w:rPr>
          <w:lang w:val="de-CH"/>
        </w:rPr>
      </w:pPr>
      <w:r w:rsidRPr="00181AD9">
        <w:rPr>
          <w:rStyle w:val="Funotenzeichen"/>
        </w:rPr>
        <w:footnoteRef/>
      </w:r>
      <w:r w:rsidRPr="00181AD9">
        <w:tab/>
        <w:t xml:space="preserve">Cass. Dio </w:t>
      </w:r>
      <w:r>
        <w:t>4</w:t>
      </w:r>
      <w:r w:rsidRPr="00181AD9">
        <w:t>1,15,4</w:t>
      </w:r>
      <w: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διὰ</w:t>
      </w:r>
      <w:r w:rsidRPr="0020774C">
        <w:rPr>
          <w:rFonts w:ascii="Times" w:hAnsi="Times" w:cs="Segoe UI"/>
          <w:sz w:val="18"/>
          <w:szCs w:val="18"/>
        </w:rPr>
        <w:t xml:space="preserve"> </w:t>
      </w:r>
      <w:r w:rsidRPr="0020774C">
        <w:rPr>
          <w:rFonts w:ascii="Times" w:hAnsi="Times" w:cs="Segoe UI"/>
          <w:sz w:val="18"/>
          <w:szCs w:val="18"/>
          <w:lang w:val="el-GR"/>
        </w:rPr>
        <w:t>τοῦτ</w:t>
      </w:r>
      <w:r w:rsidRPr="0020774C">
        <w:rPr>
          <w:rFonts w:ascii="Times" w:hAnsi="Times" w:cs="Segoe UI"/>
          <w:sz w:val="18"/>
          <w:szCs w:val="18"/>
        </w:rPr>
        <w:t xml:space="preserve">’ </w:t>
      </w:r>
      <w:r w:rsidRPr="0020774C">
        <w:rPr>
          <w:rFonts w:ascii="Times" w:hAnsi="Times" w:cs="Segoe UI"/>
          <w:sz w:val="18"/>
          <w:szCs w:val="18"/>
          <w:lang w:val="el-GR"/>
        </w:rPr>
        <w:t>οὔτ</w:t>
      </w:r>
      <w:r w:rsidRPr="0020774C">
        <w:rPr>
          <w:rFonts w:ascii="Times" w:hAnsi="Times" w:cs="Segoe UI"/>
          <w:sz w:val="18"/>
          <w:szCs w:val="18"/>
        </w:rPr>
        <w:t xml:space="preserve">’ </w:t>
      </w:r>
      <w:r w:rsidRPr="0020774C">
        <w:rPr>
          <w:rFonts w:ascii="Times" w:hAnsi="Times" w:cs="Segoe UI"/>
          <w:sz w:val="18"/>
          <w:szCs w:val="18"/>
          <w:lang w:val="el-GR"/>
        </w:rPr>
        <w:t>ᾐτιάσατό</w:t>
      </w:r>
      <w:r w:rsidRPr="0020774C">
        <w:rPr>
          <w:rFonts w:ascii="Times" w:hAnsi="Times" w:cs="Segoe UI"/>
          <w:sz w:val="18"/>
          <w:szCs w:val="18"/>
        </w:rPr>
        <w:t xml:space="preserve"> </w:t>
      </w:r>
      <w:r w:rsidRPr="0020774C">
        <w:rPr>
          <w:rFonts w:ascii="Times" w:hAnsi="Times" w:cs="Segoe UI"/>
          <w:sz w:val="18"/>
          <w:szCs w:val="18"/>
          <w:lang w:val="el-GR"/>
        </w:rPr>
        <w:t>τινα</w:t>
      </w:r>
      <w:r w:rsidRPr="0020774C">
        <w:rPr>
          <w:rFonts w:ascii="Times" w:hAnsi="Times" w:cs="Segoe UI"/>
          <w:sz w:val="18"/>
          <w:szCs w:val="18"/>
        </w:rPr>
        <w:t xml:space="preserve"> </w:t>
      </w:r>
      <w:r w:rsidRPr="0020774C">
        <w:rPr>
          <w:rFonts w:ascii="Times" w:hAnsi="Times" w:cs="Segoe UI"/>
          <w:sz w:val="18"/>
          <w:szCs w:val="18"/>
          <w:lang w:val="el-GR"/>
        </w:rPr>
        <w:t>οὔτ</w:t>
      </w:r>
      <w:r w:rsidRPr="0020774C">
        <w:rPr>
          <w:rFonts w:ascii="Times" w:hAnsi="Times" w:cs="Segoe UI"/>
          <w:sz w:val="18"/>
          <w:szCs w:val="18"/>
        </w:rPr>
        <w:t xml:space="preserve">’ </w:t>
      </w:r>
      <w:r w:rsidRPr="0020774C">
        <w:rPr>
          <w:rFonts w:ascii="Times" w:hAnsi="Times" w:cs="Segoe UI"/>
          <w:sz w:val="18"/>
          <w:szCs w:val="18"/>
          <w:lang w:val="el-GR"/>
        </w:rPr>
        <w:t>ἠπείλησέ</w:t>
      </w:r>
      <w:r w:rsidRPr="0020774C">
        <w:rPr>
          <w:rFonts w:ascii="Times" w:hAnsi="Times" w:cs="Segoe UI"/>
          <w:sz w:val="18"/>
          <w:szCs w:val="18"/>
        </w:rPr>
        <w:t xml:space="preserve"> </w:t>
      </w:r>
      <w:r w:rsidRPr="0020774C">
        <w:rPr>
          <w:rFonts w:ascii="Times" w:hAnsi="Times" w:cs="Segoe UI"/>
          <w:sz w:val="18"/>
          <w:szCs w:val="18"/>
          <w:lang w:val="el-GR"/>
        </w:rPr>
        <w:t>τινι</w:t>
      </w:r>
      <w:r w:rsidRPr="0020774C">
        <w:rPr>
          <w:rFonts w:ascii="Times" w:hAnsi="Times" w:cs="Segoe UI"/>
          <w:sz w:val="18"/>
          <w:szCs w:val="18"/>
        </w:rPr>
        <w:t xml:space="preserve"> </w:t>
      </w:r>
      <w:r w:rsidRPr="0020774C">
        <w:rPr>
          <w:rFonts w:ascii="Times" w:hAnsi="Times" w:cs="Segoe UI"/>
          <w:sz w:val="18"/>
          <w:szCs w:val="18"/>
          <w:lang w:val="el-GR"/>
        </w:rPr>
        <w:t>οὐδέν</w:t>
      </w:r>
      <w:r w:rsidRPr="0020774C">
        <w:rPr>
          <w:rFonts w:ascii="Times" w:hAnsi="Times" w:cs="Segoe UI"/>
          <w:sz w:val="18"/>
          <w:szCs w:val="18"/>
        </w:rPr>
        <w:t xml:space="preserve">, </w:t>
      </w:r>
      <w:r w:rsidRPr="0020774C">
        <w:rPr>
          <w:rFonts w:ascii="Times" w:hAnsi="Times" w:cs="Segoe UI"/>
          <w:sz w:val="18"/>
          <w:szCs w:val="18"/>
          <w:lang w:val="el-GR"/>
        </w:rPr>
        <w:t>ἀλλὰ</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καταδρομὴν</w:t>
      </w:r>
      <w:r w:rsidRPr="0020774C">
        <w:rPr>
          <w:rFonts w:ascii="Times" w:hAnsi="Times" w:cs="Segoe UI"/>
          <w:sz w:val="18"/>
          <w:szCs w:val="18"/>
        </w:rPr>
        <w:t xml:space="preserve"> </w:t>
      </w:r>
      <w:r w:rsidRPr="0020774C">
        <w:rPr>
          <w:rFonts w:ascii="Times" w:hAnsi="Times" w:cs="Segoe UI"/>
          <w:sz w:val="18"/>
          <w:szCs w:val="18"/>
          <w:lang w:val="el-GR"/>
        </w:rPr>
        <w:t>κατὰ</w:t>
      </w:r>
      <w:r w:rsidRPr="0020774C">
        <w:rPr>
          <w:rFonts w:ascii="Times" w:hAnsi="Times" w:cs="Segoe UI"/>
          <w:sz w:val="18"/>
          <w:szCs w:val="18"/>
        </w:rPr>
        <w:t xml:space="preserve"> </w:t>
      </w:r>
      <w:r w:rsidRPr="0020774C">
        <w:rPr>
          <w:rFonts w:ascii="Times" w:hAnsi="Times" w:cs="Segoe UI"/>
          <w:sz w:val="18"/>
          <w:szCs w:val="18"/>
          <w:lang w:val="el-GR"/>
        </w:rPr>
        <w:t>τῶν</w:t>
      </w:r>
      <w:r w:rsidRPr="0020774C">
        <w:rPr>
          <w:rFonts w:ascii="Times" w:hAnsi="Times" w:cs="Segoe UI"/>
          <w:sz w:val="18"/>
          <w:szCs w:val="18"/>
        </w:rPr>
        <w:t xml:space="preserve"> </w:t>
      </w:r>
      <w:r w:rsidRPr="0020774C">
        <w:rPr>
          <w:rFonts w:ascii="Times" w:hAnsi="Times" w:cs="Segoe UI"/>
          <w:sz w:val="18"/>
          <w:szCs w:val="18"/>
          <w:lang w:val="el-GR"/>
        </w:rPr>
        <w:t>πολεμεῖν</w:t>
      </w:r>
      <w:r w:rsidRPr="0020774C">
        <w:rPr>
          <w:rFonts w:ascii="Times" w:hAnsi="Times" w:cs="Segoe UI"/>
          <w:sz w:val="18"/>
          <w:szCs w:val="18"/>
        </w:rPr>
        <w:t xml:space="preserve"> </w:t>
      </w:r>
      <w:r w:rsidRPr="0020774C">
        <w:rPr>
          <w:rFonts w:ascii="Times" w:hAnsi="Times" w:cs="Segoe UI"/>
          <w:sz w:val="18"/>
          <w:szCs w:val="18"/>
          <w:lang w:val="el-GR"/>
        </w:rPr>
        <w:t>πολίταις</w:t>
      </w:r>
      <w:r w:rsidRPr="0020774C">
        <w:rPr>
          <w:rFonts w:ascii="Times" w:hAnsi="Times" w:cs="Segoe UI"/>
          <w:sz w:val="18"/>
          <w:szCs w:val="18"/>
        </w:rPr>
        <w:t xml:space="preserve"> </w:t>
      </w:r>
      <w:r w:rsidRPr="0020774C">
        <w:rPr>
          <w:rFonts w:ascii="Times" w:hAnsi="Times" w:cs="Segoe UI"/>
          <w:sz w:val="18"/>
          <w:szCs w:val="18"/>
          <w:lang w:val="el-GR"/>
        </w:rPr>
        <w:t>ἐθελόντων</w:t>
      </w:r>
      <w:r w:rsidRPr="0020774C">
        <w:rPr>
          <w:rFonts w:ascii="Times" w:hAnsi="Times" w:cs="Segoe UI"/>
          <w:sz w:val="18"/>
          <w:szCs w:val="18"/>
        </w:rPr>
        <w:t xml:space="preserve"> </w:t>
      </w:r>
      <w:r w:rsidRPr="0020774C">
        <w:rPr>
          <w:rFonts w:ascii="Times" w:hAnsi="Times" w:cs="Segoe UI"/>
          <w:sz w:val="18"/>
          <w:szCs w:val="18"/>
          <w:lang w:val="el-GR"/>
        </w:rPr>
        <w:t>οὐκ</w:t>
      </w:r>
      <w:r w:rsidRPr="0020774C">
        <w:rPr>
          <w:rFonts w:ascii="Times" w:hAnsi="Times" w:cs="Segoe UI"/>
          <w:sz w:val="18"/>
          <w:szCs w:val="18"/>
        </w:rPr>
        <w:t xml:space="preserve"> </w:t>
      </w:r>
      <w:r w:rsidRPr="0020774C">
        <w:rPr>
          <w:rFonts w:ascii="Times" w:hAnsi="Times" w:cs="Segoe UI"/>
          <w:sz w:val="18"/>
          <w:szCs w:val="18"/>
          <w:lang w:val="el-GR"/>
        </w:rPr>
        <w:t>ἄνευ</w:t>
      </w:r>
      <w:r w:rsidRPr="0020774C">
        <w:rPr>
          <w:rFonts w:ascii="Times" w:hAnsi="Times" w:cs="Segoe UI"/>
          <w:sz w:val="18"/>
          <w:szCs w:val="18"/>
        </w:rPr>
        <w:t xml:space="preserve"> </w:t>
      </w:r>
      <w:r w:rsidRPr="0020774C">
        <w:rPr>
          <w:rFonts w:ascii="Times" w:hAnsi="Times" w:cs="Segoe UI"/>
          <w:sz w:val="18"/>
          <w:szCs w:val="18"/>
          <w:lang w:val="el-GR"/>
        </w:rPr>
        <w:t>ἀρῶν</w:t>
      </w:r>
      <w:r w:rsidRPr="0020774C">
        <w:rPr>
          <w:rFonts w:ascii="Times" w:hAnsi="Times" w:cs="Segoe UI"/>
          <w:sz w:val="18"/>
          <w:szCs w:val="18"/>
        </w:rPr>
        <w:t xml:space="preserve"> </w:t>
      </w:r>
      <w:r w:rsidRPr="0020774C">
        <w:rPr>
          <w:rFonts w:ascii="Times" w:hAnsi="Times" w:cs="Segoe UI"/>
          <w:sz w:val="18"/>
          <w:szCs w:val="18"/>
          <w:lang w:val="el-GR"/>
        </w:rPr>
        <w:t>ἐποιήσατο</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τὸ</w:t>
      </w:r>
      <w:r w:rsidRPr="0020774C">
        <w:rPr>
          <w:rFonts w:ascii="Times" w:hAnsi="Times" w:cs="Segoe UI"/>
          <w:sz w:val="18"/>
          <w:szCs w:val="18"/>
        </w:rPr>
        <w:t xml:space="preserve"> </w:t>
      </w:r>
      <w:r w:rsidRPr="0020774C">
        <w:rPr>
          <w:rFonts w:ascii="Times" w:hAnsi="Times" w:cs="Segoe UI"/>
          <w:sz w:val="18"/>
          <w:szCs w:val="18"/>
          <w:lang w:val="el-GR"/>
        </w:rPr>
        <w:t>τελευταῖον</w:t>
      </w:r>
      <w:r w:rsidRPr="0020774C">
        <w:rPr>
          <w:rFonts w:ascii="Times" w:hAnsi="Times" w:cs="Segoe UI"/>
          <w:sz w:val="18"/>
          <w:szCs w:val="18"/>
        </w:rPr>
        <w:t xml:space="preserve"> </w:t>
      </w:r>
      <w:r w:rsidRPr="0020774C">
        <w:rPr>
          <w:rFonts w:ascii="Times" w:hAnsi="Times" w:cs="Segoe UI"/>
          <w:sz w:val="18"/>
          <w:szCs w:val="18"/>
          <w:lang w:val="el-GR"/>
        </w:rPr>
        <w:t>πρέσβεις</w:t>
      </w:r>
      <w:r w:rsidRPr="0020774C">
        <w:rPr>
          <w:rFonts w:ascii="Times" w:hAnsi="Times" w:cs="Segoe UI"/>
          <w:sz w:val="18"/>
          <w:szCs w:val="18"/>
        </w:rPr>
        <w:t xml:space="preserve"> </w:t>
      </w:r>
      <w:r w:rsidRPr="0020774C">
        <w:rPr>
          <w:rFonts w:ascii="Times" w:hAnsi="Times" w:cs="Segoe UI"/>
          <w:sz w:val="18"/>
          <w:szCs w:val="18"/>
          <w:lang w:val="el-GR"/>
        </w:rPr>
        <w:t>ὑπέρ</w:t>
      </w:r>
      <w:r w:rsidRPr="0020774C">
        <w:rPr>
          <w:rFonts w:ascii="Times" w:hAnsi="Times" w:cs="Segoe UI"/>
          <w:sz w:val="18"/>
          <w:szCs w:val="18"/>
        </w:rPr>
        <w:t xml:space="preserve"> </w:t>
      </w:r>
      <w:r w:rsidRPr="0020774C">
        <w:rPr>
          <w:rFonts w:ascii="Times" w:hAnsi="Times" w:cs="Segoe UI"/>
          <w:sz w:val="18"/>
          <w:szCs w:val="18"/>
          <w:lang w:val="el-GR"/>
        </w:rPr>
        <w:t>τε</w:t>
      </w:r>
      <w:r w:rsidRPr="0020774C">
        <w:rPr>
          <w:rFonts w:ascii="Times" w:hAnsi="Times" w:cs="Segoe UI"/>
          <w:sz w:val="18"/>
          <w:szCs w:val="18"/>
        </w:rPr>
        <w:t xml:space="preserve"> </w:t>
      </w:r>
      <w:r w:rsidRPr="0020774C">
        <w:rPr>
          <w:rFonts w:ascii="Times" w:hAnsi="Times" w:cs="Segoe UI"/>
          <w:sz w:val="18"/>
          <w:szCs w:val="18"/>
          <w:lang w:val="el-GR"/>
        </w:rPr>
        <w:t>τῆς</w:t>
      </w:r>
      <w:r w:rsidRPr="0020774C">
        <w:rPr>
          <w:rFonts w:ascii="Times" w:hAnsi="Times" w:cs="Segoe UI"/>
          <w:sz w:val="18"/>
          <w:szCs w:val="18"/>
        </w:rPr>
        <w:t xml:space="preserve"> </w:t>
      </w:r>
      <w:r w:rsidRPr="0020774C">
        <w:rPr>
          <w:rFonts w:ascii="Times" w:hAnsi="Times" w:cs="Segoe UI"/>
          <w:sz w:val="18"/>
          <w:szCs w:val="18"/>
          <w:lang w:val="el-GR"/>
        </w:rPr>
        <w:t>εἰρήνης</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ὑπὲρ</w:t>
      </w:r>
      <w:r w:rsidRPr="0020774C">
        <w:rPr>
          <w:rFonts w:ascii="Times" w:hAnsi="Times" w:cs="Segoe UI"/>
          <w:sz w:val="18"/>
          <w:szCs w:val="18"/>
        </w:rPr>
        <w:t xml:space="preserve"> </w:t>
      </w:r>
      <w:r w:rsidRPr="0020774C">
        <w:rPr>
          <w:rFonts w:ascii="Times" w:hAnsi="Times" w:cs="Segoe UI"/>
          <w:sz w:val="18"/>
          <w:szCs w:val="18"/>
          <w:lang w:val="el-GR"/>
        </w:rPr>
        <w:t>τῆς</w:t>
      </w:r>
      <w:r w:rsidRPr="0020774C">
        <w:rPr>
          <w:rFonts w:ascii="Times" w:hAnsi="Times" w:cs="Segoe UI"/>
          <w:sz w:val="18"/>
          <w:szCs w:val="18"/>
        </w:rPr>
        <w:t xml:space="preserve"> </w:t>
      </w:r>
      <w:r w:rsidRPr="0020774C">
        <w:rPr>
          <w:rFonts w:ascii="Times" w:hAnsi="Times" w:cs="Segoe UI"/>
          <w:sz w:val="18"/>
          <w:szCs w:val="18"/>
          <w:lang w:val="el-GR"/>
        </w:rPr>
        <w:t>ὁμονοίας</w:t>
      </w:r>
      <w:r w:rsidRPr="0020774C">
        <w:rPr>
          <w:rFonts w:ascii="Times" w:hAnsi="Times" w:cs="Segoe UI"/>
          <w:sz w:val="18"/>
          <w:szCs w:val="18"/>
        </w:rPr>
        <w:t xml:space="preserve"> </w:t>
      </w:r>
      <w:r w:rsidRPr="0020774C">
        <w:rPr>
          <w:rFonts w:ascii="Times" w:hAnsi="Times" w:cs="Segoe UI"/>
          <w:sz w:val="18"/>
          <w:szCs w:val="18"/>
          <w:lang w:val="el-GR"/>
        </w:rPr>
        <w:t>σφῶν</w:t>
      </w:r>
      <w:r w:rsidRPr="0020774C">
        <w:rPr>
          <w:rFonts w:ascii="Times" w:hAnsi="Times" w:cs="Segoe UI"/>
          <w:sz w:val="18"/>
          <w:szCs w:val="18"/>
        </w:rPr>
        <w:t xml:space="preserve"> </w:t>
      </w:r>
      <w:r w:rsidRPr="0020774C">
        <w:rPr>
          <w:rFonts w:ascii="Times" w:hAnsi="Times" w:cs="Segoe UI"/>
          <w:sz w:val="18"/>
          <w:szCs w:val="18"/>
          <w:lang w:val="el-GR"/>
        </w:rPr>
        <w:t>παραχρῆμα</w:t>
      </w:r>
      <w:r w:rsidRPr="0020774C">
        <w:rPr>
          <w:rFonts w:ascii="Times" w:hAnsi="Times" w:cs="Segoe UI"/>
          <w:sz w:val="18"/>
          <w:szCs w:val="18"/>
        </w:rPr>
        <w:t xml:space="preserve"> </w:t>
      </w:r>
      <w:r w:rsidRPr="0020774C">
        <w:rPr>
          <w:rFonts w:ascii="Times" w:hAnsi="Times" w:cs="Segoe UI"/>
          <w:sz w:val="18"/>
          <w:szCs w:val="18"/>
          <w:lang w:val="el-GR"/>
        </w:rPr>
        <w:t>πρός</w:t>
      </w:r>
      <w:r w:rsidRPr="0020774C">
        <w:rPr>
          <w:rFonts w:ascii="Times" w:hAnsi="Times" w:cs="Segoe UI"/>
          <w:sz w:val="18"/>
          <w:szCs w:val="18"/>
        </w:rPr>
        <w:t xml:space="preserve"> </w:t>
      </w:r>
      <w:r w:rsidRPr="0020774C">
        <w:rPr>
          <w:rFonts w:ascii="Times" w:hAnsi="Times" w:cs="Segoe UI"/>
          <w:sz w:val="18"/>
          <w:szCs w:val="18"/>
          <w:lang w:val="el-GR"/>
        </w:rPr>
        <w:t>τε</w:t>
      </w:r>
      <w:r w:rsidRPr="0020774C">
        <w:rPr>
          <w:rFonts w:ascii="Times" w:hAnsi="Times" w:cs="Segoe UI"/>
          <w:sz w:val="18"/>
          <w:szCs w:val="18"/>
        </w:rPr>
        <w:t xml:space="preserve"> </w:t>
      </w:r>
      <w:r w:rsidRPr="0020774C">
        <w:rPr>
          <w:rFonts w:ascii="Times" w:hAnsi="Times" w:cs="Segoe UI"/>
          <w:sz w:val="18"/>
          <w:szCs w:val="18"/>
          <w:lang w:val="el-GR"/>
        </w:rPr>
        <w:t>τοὺς</w:t>
      </w:r>
      <w:r w:rsidRPr="0020774C">
        <w:rPr>
          <w:rFonts w:ascii="Times" w:hAnsi="Times" w:cs="Segoe UI"/>
          <w:sz w:val="18"/>
          <w:szCs w:val="18"/>
        </w:rPr>
        <w:t xml:space="preserve"> </w:t>
      </w:r>
      <w:r w:rsidRPr="0020774C">
        <w:rPr>
          <w:rFonts w:ascii="Times" w:hAnsi="Times" w:cs="Segoe UI"/>
          <w:sz w:val="18"/>
          <w:szCs w:val="18"/>
          <w:lang w:val="el-GR"/>
        </w:rPr>
        <w:t>ὑπάτους</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πρὸς</w:t>
      </w:r>
      <w:r w:rsidRPr="0020774C">
        <w:rPr>
          <w:rFonts w:ascii="Times" w:hAnsi="Times" w:cs="Segoe UI"/>
          <w:sz w:val="18"/>
          <w:szCs w:val="18"/>
        </w:rPr>
        <w:t xml:space="preserve"> </w:t>
      </w:r>
      <w:r w:rsidRPr="0020774C">
        <w:rPr>
          <w:rFonts w:ascii="Times" w:hAnsi="Times" w:cs="Segoe UI"/>
          <w:sz w:val="18"/>
          <w:szCs w:val="18"/>
          <w:lang w:val="el-GR"/>
        </w:rPr>
        <w:t>τὸν</w:t>
      </w:r>
      <w:r w:rsidRPr="0020774C">
        <w:rPr>
          <w:rFonts w:ascii="Times" w:hAnsi="Times" w:cs="Segoe UI"/>
          <w:sz w:val="18"/>
          <w:szCs w:val="18"/>
        </w:rPr>
        <w:t xml:space="preserve"> </w:t>
      </w:r>
      <w:r w:rsidRPr="0020774C">
        <w:rPr>
          <w:rFonts w:ascii="Times" w:hAnsi="Times" w:cs="Segoe UI"/>
          <w:sz w:val="18"/>
          <w:szCs w:val="18"/>
          <w:lang w:val="el-GR"/>
        </w:rPr>
        <w:t>Πομπήιον</w:t>
      </w:r>
      <w:r w:rsidRPr="0020774C">
        <w:rPr>
          <w:rFonts w:ascii="Times" w:hAnsi="Times" w:cs="Segoe UI"/>
          <w:sz w:val="18"/>
          <w:szCs w:val="18"/>
        </w:rPr>
        <w:t xml:space="preserve"> </w:t>
      </w:r>
      <w:r w:rsidRPr="0020774C">
        <w:rPr>
          <w:rFonts w:ascii="Times" w:hAnsi="Times" w:cs="Segoe UI"/>
          <w:sz w:val="18"/>
          <w:szCs w:val="18"/>
          <w:lang w:val="el-GR"/>
        </w:rPr>
        <w:t>πεμφθῆναι</w:t>
      </w:r>
      <w:r w:rsidRPr="0020774C">
        <w:rPr>
          <w:rFonts w:ascii="Times" w:hAnsi="Times" w:cs="Segoe UI"/>
          <w:sz w:val="18"/>
          <w:szCs w:val="18"/>
        </w:rPr>
        <w:t xml:space="preserve"> </w:t>
      </w:r>
      <w:r w:rsidRPr="0020774C">
        <w:rPr>
          <w:rFonts w:ascii="Times" w:hAnsi="Times" w:cs="Segoe UI"/>
          <w:sz w:val="18"/>
          <w:szCs w:val="18"/>
          <w:lang w:val="el-GR"/>
        </w:rPr>
        <w:t>ἐσηγήσατο</w:t>
      </w:r>
      <w:r w:rsidRPr="0020774C">
        <w:rPr>
          <w:rFonts w:ascii="Times" w:hAnsi="Times" w:cs="Segoe UI"/>
          <w:sz w:val="18"/>
          <w:szCs w:val="18"/>
        </w:rPr>
        <w:t>.</w:t>
      </w:r>
    </w:p>
  </w:footnote>
  <w:footnote w:id="110">
    <w:p w:rsidR="001C6554" w:rsidRPr="00900202" w:rsidRDefault="001C6554" w:rsidP="001222F5">
      <w:pPr>
        <w:pStyle w:val="Funotentext"/>
        <w:tabs>
          <w:tab w:val="left" w:pos="567"/>
        </w:tabs>
        <w:ind w:left="567" w:hanging="567"/>
        <w:jc w:val="both"/>
      </w:pPr>
      <w:r w:rsidRPr="00900202">
        <w:rPr>
          <w:rStyle w:val="Funotenzeichen"/>
        </w:rPr>
        <w:footnoteRef/>
      </w:r>
      <w:r w:rsidRPr="00900202">
        <w:tab/>
        <w:t>Cass. Dio 41,9,7</w:t>
      </w:r>
      <w:r>
        <w:t xml:space="preserve">: </w:t>
      </w:r>
      <w:r w:rsidRPr="0020774C">
        <w:rPr>
          <w:rFonts w:ascii="Times" w:hAnsi="Times" w:cs="Segoe UI"/>
          <w:sz w:val="18"/>
          <w:szCs w:val="18"/>
          <w:lang w:val="el-GR"/>
        </w:rPr>
        <w:t>Πομπήιος</w:t>
      </w:r>
      <w:r w:rsidRPr="0020774C">
        <w:rPr>
          <w:rFonts w:ascii="Times" w:hAnsi="Times" w:cs="Segoe UI"/>
          <w:sz w:val="18"/>
          <w:szCs w:val="18"/>
        </w:rPr>
        <w:t xml:space="preserve"> </w:t>
      </w:r>
      <w:r w:rsidRPr="0020774C">
        <w:rPr>
          <w:rFonts w:ascii="Times" w:hAnsi="Times" w:cs="Segoe UI"/>
          <w:sz w:val="18"/>
          <w:szCs w:val="18"/>
          <w:lang w:val="el-GR"/>
        </w:rPr>
        <w:t>μὲν</w:t>
      </w:r>
      <w:r w:rsidRPr="0020774C">
        <w:rPr>
          <w:rFonts w:ascii="Times" w:hAnsi="Times" w:cs="Segoe UI"/>
          <w:sz w:val="18"/>
          <w:szCs w:val="18"/>
        </w:rPr>
        <w:t xml:space="preserve"> </w:t>
      </w:r>
      <w:r w:rsidRPr="0020774C">
        <w:rPr>
          <w:rFonts w:ascii="Times" w:hAnsi="Times" w:cs="Segoe UI"/>
          <w:sz w:val="18"/>
          <w:szCs w:val="18"/>
          <w:lang w:val="el-GR"/>
        </w:rPr>
        <w:t>οὖν</w:t>
      </w:r>
      <w:r w:rsidRPr="0020774C">
        <w:rPr>
          <w:rFonts w:ascii="Times" w:hAnsi="Times" w:cs="Segoe UI"/>
          <w:sz w:val="18"/>
          <w:szCs w:val="18"/>
        </w:rPr>
        <w:t xml:space="preserve"> </w:t>
      </w:r>
      <w:r w:rsidRPr="0020774C">
        <w:rPr>
          <w:rFonts w:ascii="Times" w:hAnsi="Times" w:cs="Segoe UI"/>
          <w:sz w:val="18"/>
          <w:szCs w:val="18"/>
          <w:lang w:val="el-GR"/>
        </w:rPr>
        <w:t>οὕτω</w:t>
      </w:r>
      <w:r w:rsidRPr="0020774C">
        <w:rPr>
          <w:rFonts w:ascii="Times" w:hAnsi="Times" w:cs="Segoe UI"/>
          <w:sz w:val="18"/>
          <w:szCs w:val="18"/>
        </w:rPr>
        <w:t xml:space="preserve"> </w:t>
      </w:r>
      <w:r w:rsidRPr="0020774C">
        <w:rPr>
          <w:rFonts w:ascii="Times" w:hAnsi="Times" w:cs="Segoe UI"/>
          <w:sz w:val="18"/>
          <w:szCs w:val="18"/>
          <w:lang w:val="el-GR"/>
        </w:rPr>
        <w:t>τὸ</w:t>
      </w:r>
      <w:r w:rsidRPr="0020774C">
        <w:rPr>
          <w:rFonts w:ascii="Times" w:hAnsi="Times" w:cs="Segoe UI"/>
          <w:sz w:val="18"/>
          <w:szCs w:val="18"/>
        </w:rPr>
        <w:t xml:space="preserve"> </w:t>
      </w:r>
      <w:r w:rsidRPr="0020774C">
        <w:rPr>
          <w:rFonts w:ascii="Times" w:hAnsi="Times" w:cs="Segoe UI"/>
          <w:sz w:val="18"/>
          <w:szCs w:val="18"/>
          <w:lang w:val="el-GR"/>
        </w:rPr>
        <w:t>ἄστυ</w:t>
      </w:r>
      <w:r w:rsidRPr="0020774C">
        <w:rPr>
          <w:rFonts w:ascii="Times" w:hAnsi="Times" w:cs="Segoe UI"/>
          <w:sz w:val="18"/>
          <w:szCs w:val="18"/>
        </w:rPr>
        <w:t xml:space="preserve"> </w:t>
      </w:r>
      <w:r w:rsidRPr="0020774C">
        <w:rPr>
          <w:rFonts w:ascii="Times" w:hAnsi="Times" w:cs="Segoe UI"/>
          <w:sz w:val="18"/>
          <w:szCs w:val="18"/>
          <w:lang w:val="el-GR"/>
        </w:rPr>
        <w:t>ἐξέλιπεν</w:t>
      </w:r>
      <w:r w:rsidRPr="0020774C">
        <w:rPr>
          <w:rFonts w:ascii="Times" w:hAnsi="Times" w:cs="Segoe UI"/>
          <w:sz w:val="18"/>
          <w:szCs w:val="18"/>
        </w:rPr>
        <w:t xml:space="preserve">, </w:t>
      </w:r>
      <w:r w:rsidRPr="0020774C">
        <w:rPr>
          <w:rFonts w:ascii="Times" w:hAnsi="Times" w:cs="Segoe UI"/>
          <w:sz w:val="18"/>
          <w:szCs w:val="18"/>
          <w:lang w:val="el-GR"/>
        </w:rPr>
        <w:t>συχνοὺς</w:t>
      </w:r>
      <w:r w:rsidRPr="0020774C">
        <w:rPr>
          <w:rFonts w:ascii="Times" w:hAnsi="Times" w:cs="Segoe UI"/>
          <w:sz w:val="18"/>
          <w:szCs w:val="18"/>
        </w:rPr>
        <w:t xml:space="preserve"> </w:t>
      </w:r>
      <w:r w:rsidRPr="0020774C">
        <w:rPr>
          <w:rFonts w:ascii="Times" w:hAnsi="Times" w:cs="Segoe UI"/>
          <w:sz w:val="18"/>
          <w:szCs w:val="18"/>
          <w:lang w:val="el-GR"/>
        </w:rPr>
        <w:t>τῶν</w:t>
      </w:r>
      <w:r w:rsidRPr="0020774C">
        <w:rPr>
          <w:rFonts w:ascii="Times" w:hAnsi="Times" w:cs="Segoe UI"/>
          <w:sz w:val="18"/>
          <w:szCs w:val="18"/>
        </w:rPr>
        <w:t xml:space="preserve"> </w:t>
      </w:r>
      <w:r w:rsidRPr="0020774C">
        <w:rPr>
          <w:rFonts w:ascii="Times" w:hAnsi="Times" w:cs="Segoe UI"/>
          <w:sz w:val="18"/>
          <w:szCs w:val="18"/>
          <w:lang w:val="el-GR"/>
        </w:rPr>
        <w:t>βουλευτῶν</w:t>
      </w:r>
      <w:r w:rsidRPr="0020774C">
        <w:rPr>
          <w:rFonts w:ascii="Times" w:hAnsi="Times" w:cs="Segoe UI"/>
          <w:sz w:val="18"/>
          <w:szCs w:val="18"/>
        </w:rPr>
        <w:t xml:space="preserve"> </w:t>
      </w:r>
      <w:r w:rsidRPr="0020774C">
        <w:rPr>
          <w:rFonts w:ascii="Times" w:hAnsi="Times" w:cs="Segoe UI"/>
          <w:sz w:val="18"/>
          <w:szCs w:val="18"/>
          <w:lang w:val="el-GR"/>
        </w:rPr>
        <w:t>ἐπαγόμενος</w:t>
      </w:r>
      <w:r w:rsidRPr="0020774C">
        <w:rPr>
          <w:rFonts w:ascii="Times" w:hAnsi="Times" w:cs="Segoe UI"/>
          <w:sz w:val="18"/>
          <w:szCs w:val="18"/>
        </w:rPr>
        <w:t xml:space="preserve"> (</w:t>
      </w:r>
      <w:r w:rsidRPr="0020774C">
        <w:rPr>
          <w:rFonts w:ascii="Times" w:hAnsi="Times" w:cs="Segoe UI"/>
          <w:sz w:val="18"/>
          <w:szCs w:val="18"/>
          <w:lang w:val="el-GR"/>
        </w:rPr>
        <w:t>ὑπελείφθησαν</w:t>
      </w:r>
      <w:r w:rsidRPr="0020774C">
        <w:rPr>
          <w:rFonts w:ascii="Times" w:hAnsi="Times" w:cs="Segoe UI"/>
          <w:sz w:val="18"/>
          <w:szCs w:val="18"/>
        </w:rPr>
        <w:t xml:space="preserve"> </w:t>
      </w:r>
      <w:r w:rsidRPr="0020774C">
        <w:rPr>
          <w:rFonts w:ascii="Times" w:hAnsi="Times" w:cs="Segoe UI"/>
          <w:sz w:val="18"/>
          <w:szCs w:val="18"/>
          <w:lang w:val="el-GR"/>
        </w:rPr>
        <w:t>γάρ</w:t>
      </w:r>
      <w:r w:rsidRPr="0020774C">
        <w:rPr>
          <w:rFonts w:ascii="Times" w:hAnsi="Times" w:cs="Segoe UI"/>
          <w:sz w:val="18"/>
          <w:szCs w:val="18"/>
        </w:rPr>
        <w:t xml:space="preserve"> </w:t>
      </w:r>
      <w:r w:rsidRPr="0020774C">
        <w:rPr>
          <w:rFonts w:ascii="Times" w:hAnsi="Times" w:cs="Segoe UI"/>
          <w:sz w:val="18"/>
          <w:szCs w:val="18"/>
          <w:lang w:val="el-GR"/>
        </w:rPr>
        <w:t>τινες</w:t>
      </w:r>
      <w:r w:rsidRPr="0020774C">
        <w:rPr>
          <w:rFonts w:ascii="Times" w:hAnsi="Times" w:cs="Segoe UI"/>
          <w:sz w:val="18"/>
          <w:szCs w:val="18"/>
        </w:rPr>
        <w:t xml:space="preserve">, </w:t>
      </w:r>
      <w:r w:rsidRPr="0020774C">
        <w:rPr>
          <w:rFonts w:ascii="Times" w:hAnsi="Times" w:cs="Segoe UI"/>
          <w:sz w:val="18"/>
          <w:szCs w:val="18"/>
          <w:lang w:val="el-GR"/>
        </w:rPr>
        <w:t>οἱ</w:t>
      </w:r>
      <w:r w:rsidRPr="0020774C">
        <w:rPr>
          <w:rFonts w:ascii="Times" w:hAnsi="Times" w:cs="Segoe UI"/>
          <w:sz w:val="18"/>
          <w:szCs w:val="18"/>
        </w:rPr>
        <w:t xml:space="preserve"> </w:t>
      </w:r>
      <w:r w:rsidRPr="0020774C">
        <w:rPr>
          <w:rFonts w:ascii="Times" w:hAnsi="Times" w:cs="Segoe UI"/>
          <w:sz w:val="18"/>
          <w:szCs w:val="18"/>
          <w:lang w:val="el-GR"/>
        </w:rPr>
        <w:t>μὲν</w:t>
      </w:r>
      <w:r w:rsidRPr="0020774C">
        <w:rPr>
          <w:rFonts w:ascii="Times" w:hAnsi="Times" w:cs="Segoe UI"/>
          <w:sz w:val="18"/>
          <w:szCs w:val="18"/>
        </w:rPr>
        <w:t xml:space="preserve"> </w:t>
      </w:r>
      <w:r w:rsidRPr="0020774C">
        <w:rPr>
          <w:rFonts w:ascii="Times" w:hAnsi="Times" w:cs="Segoe UI"/>
          <w:sz w:val="18"/>
          <w:szCs w:val="18"/>
          <w:lang w:val="el-GR"/>
        </w:rPr>
        <w:t>τὰ</w:t>
      </w:r>
      <w:r w:rsidRPr="0020774C">
        <w:rPr>
          <w:rFonts w:ascii="Times" w:hAnsi="Times" w:cs="Segoe UI"/>
          <w:sz w:val="18"/>
          <w:szCs w:val="18"/>
        </w:rPr>
        <w:t xml:space="preserve"> </w:t>
      </w:r>
      <w:r w:rsidRPr="0020774C">
        <w:rPr>
          <w:rFonts w:ascii="Times" w:hAnsi="Times" w:cs="Segoe UI"/>
          <w:sz w:val="18"/>
          <w:szCs w:val="18"/>
          <w:lang w:val="el-GR"/>
        </w:rPr>
        <w:t>τοῦ</w:t>
      </w:r>
      <w:r w:rsidRPr="0020774C">
        <w:rPr>
          <w:rFonts w:ascii="Times" w:hAnsi="Times" w:cs="Segoe UI"/>
          <w:sz w:val="18"/>
          <w:szCs w:val="18"/>
        </w:rPr>
        <w:t xml:space="preserve"> </w:t>
      </w:r>
      <w:r w:rsidRPr="0020774C">
        <w:rPr>
          <w:rFonts w:ascii="Times" w:hAnsi="Times" w:cs="Segoe UI"/>
          <w:sz w:val="18"/>
          <w:szCs w:val="18"/>
          <w:lang w:val="el-GR"/>
        </w:rPr>
        <w:t>Καίσαρος</w:t>
      </w:r>
      <w:r w:rsidRPr="0020774C">
        <w:rPr>
          <w:rFonts w:ascii="Times" w:hAnsi="Times" w:cs="Segoe UI"/>
          <w:sz w:val="18"/>
          <w:szCs w:val="18"/>
        </w:rPr>
        <w:t xml:space="preserve"> </w:t>
      </w:r>
      <w:r w:rsidRPr="0020774C">
        <w:rPr>
          <w:rFonts w:ascii="Times" w:hAnsi="Times" w:cs="Segoe UI"/>
          <w:sz w:val="18"/>
          <w:szCs w:val="18"/>
          <w:lang w:val="el-GR"/>
        </w:rPr>
        <w:t>φρονοῦντες</w:t>
      </w:r>
      <w:r w:rsidRPr="0020774C">
        <w:rPr>
          <w:rFonts w:ascii="Times" w:hAnsi="Times" w:cs="Segoe UI"/>
          <w:sz w:val="18"/>
          <w:szCs w:val="18"/>
        </w:rPr>
        <w:t xml:space="preserve">, </w:t>
      </w:r>
      <w:r w:rsidRPr="0020774C">
        <w:rPr>
          <w:rFonts w:ascii="Times" w:hAnsi="Times" w:cs="Segoe UI"/>
          <w:sz w:val="18"/>
          <w:szCs w:val="18"/>
          <w:lang w:val="el-GR"/>
        </w:rPr>
        <w:t>οἱ</w:t>
      </w:r>
      <w:r w:rsidRPr="0020774C">
        <w:rPr>
          <w:rFonts w:ascii="Times" w:hAnsi="Times" w:cs="Segoe UI"/>
          <w:sz w:val="18"/>
          <w:szCs w:val="18"/>
        </w:rPr>
        <w:t xml:space="preserve"> </w:t>
      </w:r>
      <w:r w:rsidRPr="0020774C">
        <w:rPr>
          <w:rFonts w:ascii="Times" w:hAnsi="Times" w:cs="Segoe UI"/>
          <w:sz w:val="18"/>
          <w:szCs w:val="18"/>
          <w:lang w:val="el-GR"/>
        </w:rPr>
        <w:t>δὲ</w:t>
      </w:r>
      <w:r w:rsidRPr="0020774C">
        <w:rPr>
          <w:rFonts w:ascii="Times" w:hAnsi="Times" w:cs="Segoe UI"/>
          <w:sz w:val="18"/>
          <w:szCs w:val="18"/>
        </w:rPr>
        <w:t xml:space="preserve"> </w:t>
      </w:r>
      <w:r w:rsidRPr="0020774C">
        <w:rPr>
          <w:rFonts w:ascii="Times" w:hAnsi="Times" w:cs="Segoe UI"/>
          <w:sz w:val="18"/>
          <w:szCs w:val="18"/>
          <w:lang w:val="el-GR"/>
        </w:rPr>
        <w:t>καὶ</w:t>
      </w:r>
      <w:r w:rsidRPr="0020774C">
        <w:rPr>
          <w:rFonts w:ascii="Times" w:hAnsi="Times" w:cs="Segoe UI"/>
          <w:sz w:val="18"/>
          <w:szCs w:val="18"/>
        </w:rPr>
        <w:t xml:space="preserve"> </w:t>
      </w:r>
      <w:r w:rsidRPr="0020774C">
        <w:rPr>
          <w:rFonts w:ascii="Times" w:hAnsi="Times" w:cs="Segoe UI"/>
          <w:sz w:val="18"/>
          <w:szCs w:val="18"/>
          <w:lang w:val="el-GR"/>
        </w:rPr>
        <w:t>ἐκ</w:t>
      </w:r>
      <w:r w:rsidRPr="0020774C">
        <w:rPr>
          <w:rFonts w:ascii="Times" w:hAnsi="Times" w:cs="Segoe UI"/>
          <w:sz w:val="18"/>
          <w:szCs w:val="18"/>
        </w:rPr>
        <w:t xml:space="preserve"> </w:t>
      </w:r>
      <w:r w:rsidRPr="0020774C">
        <w:rPr>
          <w:rFonts w:ascii="Times" w:hAnsi="Times" w:cs="Segoe UI"/>
          <w:sz w:val="18"/>
          <w:szCs w:val="18"/>
          <w:lang w:val="el-GR"/>
        </w:rPr>
        <w:t>μέσου</w:t>
      </w:r>
      <w:r w:rsidRPr="0020774C">
        <w:rPr>
          <w:rFonts w:ascii="Times" w:hAnsi="Times" w:cs="Segoe UI"/>
          <w:sz w:val="18"/>
          <w:szCs w:val="18"/>
        </w:rPr>
        <w:t xml:space="preserve"> </w:t>
      </w:r>
      <w:r w:rsidRPr="0020774C">
        <w:rPr>
          <w:rFonts w:ascii="Times" w:hAnsi="Times" w:cs="Segoe UI"/>
          <w:sz w:val="18"/>
          <w:szCs w:val="18"/>
          <w:lang w:val="el-GR"/>
        </w:rPr>
        <w:t>ἀμφοῖν</w:t>
      </w:r>
      <w:r w:rsidRPr="0020774C">
        <w:rPr>
          <w:rFonts w:ascii="Times" w:hAnsi="Times" w:cs="Segoe UI"/>
          <w:sz w:val="18"/>
          <w:szCs w:val="18"/>
        </w:rPr>
        <w:t xml:space="preserve"> </w:t>
      </w:r>
      <w:r w:rsidRPr="0020774C">
        <w:rPr>
          <w:rFonts w:ascii="Times" w:hAnsi="Times" w:cs="Segoe UI"/>
          <w:sz w:val="18"/>
          <w:szCs w:val="18"/>
          <w:lang w:val="el-GR"/>
        </w:rPr>
        <w:t>ἱστάμενοι</w:t>
      </w:r>
      <w:r w:rsidRPr="0020774C">
        <w:rPr>
          <w:rFonts w:ascii="Times" w:hAnsi="Times" w:cs="Segoe UI"/>
          <w:sz w:val="18"/>
          <w:szCs w:val="18"/>
        </w:rPr>
        <w:t>).</w:t>
      </w:r>
    </w:p>
  </w:footnote>
  <w:footnote w:id="111">
    <w:p w:rsidR="001C6554" w:rsidRPr="00900202" w:rsidRDefault="001C6554" w:rsidP="00B36F0B">
      <w:pPr>
        <w:pStyle w:val="Funotentext"/>
        <w:tabs>
          <w:tab w:val="left" w:pos="567"/>
        </w:tabs>
        <w:ind w:left="567" w:hanging="567"/>
        <w:jc w:val="both"/>
      </w:pPr>
      <w:r w:rsidRPr="00900202">
        <w:rPr>
          <w:rStyle w:val="Funotenzeichen"/>
        </w:rPr>
        <w:footnoteRef/>
      </w:r>
      <w:r w:rsidRPr="00900202">
        <w:tab/>
      </w:r>
      <w:r>
        <w:t xml:space="preserve">Für das Folgende sind die Bücher </w:t>
      </w:r>
      <w:r w:rsidRPr="00900202">
        <w:t xml:space="preserve">7 </w:t>
      </w:r>
      <w:r>
        <w:t xml:space="preserve">bis 10 der Briefe </w:t>
      </w:r>
      <w:r w:rsidRPr="00900202">
        <w:t xml:space="preserve">Ciceros </w:t>
      </w:r>
      <w:r>
        <w:t>an</w:t>
      </w:r>
      <w:r w:rsidRPr="00900202">
        <w:t xml:space="preserve"> </w:t>
      </w:r>
      <w:r>
        <w:t xml:space="preserve">seinen Vertrauten T. Pomponius </w:t>
      </w:r>
      <w:r w:rsidRPr="00900202">
        <w:t>Atticus</w:t>
      </w:r>
      <w:r>
        <w:t xml:space="preserve"> zentral, die auch Teile der Korrespondenz enthalten, die Cicero in dieser Zeit mit Pompeius und Caesar bzw. deren Gefolgsleuten unterhalten hat. S. ferner bes. </w:t>
      </w:r>
      <w:r w:rsidR="00515147">
        <w:t>Cic. ad fam.</w:t>
      </w:r>
      <w:r>
        <w:t xml:space="preserve"> 2,16f.; 4,1; 5,21; 7,23; 8,14–16; 9,9; 11,31; 14,5–7; 16,13 sowie Plut. Cicero 37–39.</w:t>
      </w:r>
    </w:p>
  </w:footnote>
  <w:footnote w:id="112">
    <w:p w:rsidR="001C6554" w:rsidRPr="00802A93" w:rsidRDefault="001C6554" w:rsidP="00FA28E0">
      <w:pPr>
        <w:pStyle w:val="Funotentext"/>
        <w:tabs>
          <w:tab w:val="left" w:pos="567"/>
        </w:tabs>
        <w:ind w:left="567" w:hanging="567"/>
        <w:jc w:val="both"/>
        <w:rPr>
          <w:lang w:val="de-CH"/>
        </w:rPr>
      </w:pPr>
      <w:r>
        <w:rPr>
          <w:rStyle w:val="Funotenzeichen"/>
        </w:rPr>
        <w:footnoteRef/>
      </w:r>
      <w:r>
        <w:tab/>
        <w:t xml:space="preserve">Die Ereignisse in Rom und Ciceros wiederholte Bitte an Atticus, ihn auf dem Laufenden zu halten, sind ein immer wiederkehrendes Thema in den Büchern 5 und 6 der Atticus-Briefe. Auch mit anderen Persönlichkeiten hält Cicero regen Kontakt und tauscht Informationen über die Entwicklung in Rom aus, besonders mit M. Caelius Rufus, dessen Berichte in der Briefsammlung </w:t>
      </w:r>
      <w:r w:rsidRPr="00725E57">
        <w:rPr>
          <w:i/>
          <w:lang w:val="la-Latn"/>
        </w:rPr>
        <w:t>ad</w:t>
      </w:r>
      <w:r w:rsidRPr="00725E57">
        <w:rPr>
          <w:lang w:val="la-Latn"/>
        </w:rPr>
        <w:t xml:space="preserve"> </w:t>
      </w:r>
      <w:r w:rsidRPr="00725E57">
        <w:rPr>
          <w:i/>
          <w:lang w:val="la-Latn"/>
        </w:rPr>
        <w:t>familiares</w:t>
      </w:r>
      <w:r w:rsidR="00515147">
        <w:t xml:space="preserve"> überliefert sind (Cic. ad </w:t>
      </w:r>
      <w:r>
        <w:t>fam. 2,8–16 sowie 8,1–17).</w:t>
      </w:r>
    </w:p>
  </w:footnote>
  <w:footnote w:id="113">
    <w:p w:rsidR="001C6554" w:rsidRPr="00FA28E0" w:rsidRDefault="001C6554" w:rsidP="00FA28E0">
      <w:pPr>
        <w:pStyle w:val="Funotentext"/>
        <w:tabs>
          <w:tab w:val="left" w:pos="567"/>
        </w:tabs>
        <w:ind w:left="567" w:hanging="567"/>
        <w:jc w:val="both"/>
        <w:rPr>
          <w:lang w:val="de-CH"/>
        </w:rPr>
      </w:pPr>
      <w:r>
        <w:rPr>
          <w:rStyle w:val="Funotenzeichen"/>
        </w:rPr>
        <w:footnoteRef/>
      </w:r>
      <w:r w:rsidRPr="00B77CC8">
        <w:rPr>
          <w:lang w:val="en-US"/>
        </w:rPr>
        <w:tab/>
      </w:r>
      <w:proofErr w:type="gramStart"/>
      <w:r w:rsidRPr="00B77CC8">
        <w:rPr>
          <w:lang w:val="en-US"/>
        </w:rPr>
        <w:t xml:space="preserve">S. etwa </w:t>
      </w:r>
      <w:r w:rsidR="00515147">
        <w:rPr>
          <w:lang w:val="en-US"/>
        </w:rPr>
        <w:t>Cic.</w:t>
      </w:r>
      <w:proofErr w:type="gramEnd"/>
      <w:r w:rsidR="00515147">
        <w:rPr>
          <w:lang w:val="en-US"/>
        </w:rPr>
        <w:t> </w:t>
      </w:r>
      <w:r w:rsidRPr="00B77CC8">
        <w:rPr>
          <w:lang w:val="en-US"/>
        </w:rPr>
        <w:t>Att. 7</w:t>
      </w:r>
      <w:proofErr w:type="gramStart"/>
      <w:r w:rsidRPr="00B77CC8">
        <w:rPr>
          <w:lang w:val="en-US"/>
        </w:rPr>
        <w:t>,3</w:t>
      </w:r>
      <w:proofErr w:type="gramEnd"/>
      <w:r>
        <w:rPr>
          <w:lang w:val="en-US"/>
        </w:rPr>
        <w:t>–</w:t>
      </w:r>
      <w:r w:rsidRPr="00B77CC8">
        <w:rPr>
          <w:lang w:val="en-US"/>
        </w:rPr>
        <w:t xml:space="preserve">10; ad fam. 4,1,1; 16,13,2f. </w:t>
      </w:r>
      <w:r>
        <w:t>S. ferner Plut. Cicero 37,1; Caesar 31.</w:t>
      </w:r>
    </w:p>
  </w:footnote>
  <w:footnote w:id="114">
    <w:p w:rsidR="001C6554" w:rsidRPr="00802A93" w:rsidRDefault="001C6554" w:rsidP="00802A93">
      <w:pPr>
        <w:pStyle w:val="Funotentext"/>
        <w:tabs>
          <w:tab w:val="left" w:pos="567"/>
        </w:tabs>
        <w:ind w:left="567" w:hanging="567"/>
        <w:jc w:val="both"/>
        <w:rPr>
          <w:lang w:val="de-CH"/>
        </w:rPr>
      </w:pPr>
      <w:r>
        <w:rPr>
          <w:rStyle w:val="Funotenzeichen"/>
        </w:rPr>
        <w:footnoteRef/>
      </w:r>
      <w:r>
        <w:tab/>
        <w:t>Einen ersten Brief an Atticus, in dem Cicero der Sorge Ausdruck verleiht, wie er sich in dem sich abzeichnenden Konflikt positionieren sollte, schreibt er im Oktober aus Athen; da ist Cicero bereits auf der Heimreise (</w:t>
      </w:r>
      <w:r w:rsidR="00515147">
        <w:t>Cic. </w:t>
      </w:r>
      <w:r>
        <w:t>Att. 7,1; s. a. 7,2–4 mit Briefen von den Stationen auf dem Weg zwischen Brindisi und Formiae, wo Cicero im November Aufenthalt nahm). Das Thema taucht von da an immer wieder auf und wird schließlich zum Hauptgegenstand der Briefe.</w:t>
      </w:r>
    </w:p>
  </w:footnote>
  <w:footnote w:id="115">
    <w:p w:rsidR="001C6554" w:rsidRPr="0010501E" w:rsidRDefault="001C6554" w:rsidP="0010501E">
      <w:pPr>
        <w:pStyle w:val="Funotentext"/>
        <w:tabs>
          <w:tab w:val="left" w:pos="567"/>
        </w:tabs>
        <w:ind w:left="567" w:hanging="567"/>
        <w:jc w:val="both"/>
        <w:rPr>
          <w:lang w:val="de-CH"/>
        </w:rPr>
      </w:pPr>
      <w:r>
        <w:rPr>
          <w:rStyle w:val="Funotenzeichen"/>
        </w:rPr>
        <w:footnoteRef/>
      </w:r>
      <w:r>
        <w:tab/>
        <w:t xml:space="preserve">S. etwa </w:t>
      </w:r>
      <w:r w:rsidR="00515147">
        <w:t>Cic. </w:t>
      </w:r>
      <w:r>
        <w:t xml:space="preserve">Att. 8,3,2f. </w:t>
      </w:r>
      <w:r w:rsidRPr="00BA787B">
        <w:t xml:space="preserve">Siehe auch Plut. </w:t>
      </w:r>
      <w:r w:rsidRPr="00C5261A">
        <w:t xml:space="preserve">Cicero 31; Pompeius 46,4f. </w:t>
      </w:r>
      <w:r>
        <w:t>Dazu s. a. Seager 1965.</w:t>
      </w:r>
    </w:p>
  </w:footnote>
  <w:footnote w:id="116">
    <w:p w:rsidR="001C6554" w:rsidRPr="00C5261A" w:rsidRDefault="001C6554" w:rsidP="00017C2A">
      <w:pPr>
        <w:pStyle w:val="Funotentext"/>
        <w:tabs>
          <w:tab w:val="left" w:pos="567"/>
        </w:tabs>
        <w:ind w:left="567" w:hanging="567"/>
        <w:jc w:val="both"/>
      </w:pPr>
      <w:r>
        <w:rPr>
          <w:rStyle w:val="Funotenzeichen"/>
        </w:rPr>
        <w:footnoteRef/>
      </w:r>
      <w:r>
        <w:tab/>
        <w:t xml:space="preserve">S. z. B. </w:t>
      </w:r>
      <w:r w:rsidR="00515147">
        <w:t>Cic. </w:t>
      </w:r>
      <w:r>
        <w:t xml:space="preserve">Att. 7,10–13; 16; 21–26; 8,3,4f.; 4; 7f.; 9,11; s. bes. 8,11 mit A–D, der einen Briefwechsel Ciceros mit Pompeius beinhaltet, in dem Cicero – bei aller Schmeichelei – durchaus erkennen lässt, was er vom Vorgehen der Pompeianer bis zu diesem Zeitpunkt hält. Zu Ciceros zunächst noch relativ moderater Kritik an Pompeius’ Strategie, Rom aufzugeben, s. </w:t>
      </w:r>
      <w:r w:rsidR="00515147">
        <w:t>Cic. </w:t>
      </w:r>
      <w:r>
        <w:t xml:space="preserve">Att. 7,11,3f.; 12,1; 13,1f.; 15,1. Sein Ton wird jedoch rasch schärfer, so etwa in 8,2,2f.: </w:t>
      </w:r>
      <w:r w:rsidRPr="00B97204">
        <w:rPr>
          <w:i/>
          <w:lang w:val="la-Latn"/>
        </w:rPr>
        <w:t xml:space="preserve">mihi enim nihil ulla in gente umquam ab ullo auctore rei p. </w:t>
      </w:r>
      <w:r w:rsidRPr="00B97204">
        <w:rPr>
          <w:i/>
          <w:lang w:val="la-Latn"/>
        </w:rPr>
        <w:t xml:space="preserve">ac duce turpius factum esse videtur, quam a nostro amico factum est; quoius </w:t>
      </w:r>
      <w:proofErr w:type="spellStart"/>
      <w:r>
        <w:rPr>
          <w:i/>
          <w:lang w:val="de-CH"/>
        </w:rPr>
        <w:t>ego</w:t>
      </w:r>
      <w:proofErr w:type="spellEnd"/>
      <w:r>
        <w:rPr>
          <w:i/>
          <w:lang w:val="de-CH"/>
        </w:rPr>
        <w:t xml:space="preserve"> </w:t>
      </w:r>
      <w:r w:rsidRPr="00B97204">
        <w:rPr>
          <w:i/>
          <w:lang w:val="la-Latn"/>
        </w:rPr>
        <w:t>vicem doleo, qui urbem reliquit, id est patriam, pro qua et in qua mori praeclarum fuit</w:t>
      </w:r>
      <w:r>
        <w:t xml:space="preserve">. („Mir scheint bei keinem Volk ein Staatslenker und Führer so schmählich gehandelt zu haben wie unser Freund, dessen Rolle ich bedauere: die </w:t>
      </w:r>
      <w:r w:rsidRPr="00B97204">
        <w:rPr>
          <w:i/>
          <w:lang w:val="la-Latn"/>
        </w:rPr>
        <w:t>urbs</w:t>
      </w:r>
      <w:r>
        <w:t xml:space="preserve">, und das heißt: die </w:t>
      </w:r>
      <w:r w:rsidRPr="00B97204">
        <w:rPr>
          <w:i/>
          <w:lang w:val="la-Latn"/>
        </w:rPr>
        <w:t>patria</w:t>
      </w:r>
      <w:r>
        <w:t xml:space="preserve"> hat er aufgegeben, für die und in der zu sterben herrlich gewesen wäre.“). </w:t>
      </w:r>
      <w:r w:rsidRPr="00C5261A">
        <w:t>Siehe auch 8,1,1</w:t>
      </w:r>
      <w:r>
        <w:t>–</w:t>
      </w:r>
      <w:r w:rsidRPr="00C5261A">
        <w:t>3; 11,1f.; 11D,6f.; Plut. Cicero 37,2.</w:t>
      </w:r>
    </w:p>
  </w:footnote>
  <w:footnote w:id="117">
    <w:p w:rsidR="001C6554" w:rsidRPr="00C5261A" w:rsidRDefault="001C6554" w:rsidP="00890541">
      <w:pPr>
        <w:pStyle w:val="Funotentext"/>
        <w:tabs>
          <w:tab w:val="left" w:pos="567"/>
        </w:tabs>
        <w:ind w:left="567" w:hanging="567"/>
        <w:jc w:val="both"/>
      </w:pPr>
      <w:r>
        <w:rPr>
          <w:rStyle w:val="Funotenzeichen"/>
        </w:rPr>
        <w:footnoteRef/>
      </w:r>
      <w:r w:rsidRPr="00C5261A">
        <w:tab/>
      </w:r>
      <w:r w:rsidR="00515147">
        <w:t>Cic. </w:t>
      </w:r>
      <w:r w:rsidRPr="00C5261A">
        <w:t xml:space="preserve">Att. 7,11; 15,2. Siehe auch 8,3,4. </w:t>
      </w:r>
    </w:p>
  </w:footnote>
  <w:footnote w:id="118">
    <w:p w:rsidR="001C6554" w:rsidRPr="00703AF8" w:rsidRDefault="001C6554" w:rsidP="00F41F53">
      <w:pPr>
        <w:pStyle w:val="Funotentext"/>
        <w:tabs>
          <w:tab w:val="left" w:pos="567"/>
        </w:tabs>
        <w:ind w:left="567" w:hanging="567"/>
        <w:jc w:val="both"/>
      </w:pPr>
      <w:r>
        <w:rPr>
          <w:rStyle w:val="Funotenzeichen"/>
        </w:rPr>
        <w:footnoteRef/>
      </w:r>
      <w:r>
        <w:tab/>
        <w:t>Später – Pompeius hat Italien bereits verlassen – ärgert sich Cicero auch über jene Optimaten, die sich nach kurzer Abwesenheit wieder in Rom einfanden. Warum, so seine rhetorische Frage, waren sie überhaupt erst fortgegangen? (</w:t>
      </w:r>
      <w:r w:rsidR="00515147">
        <w:t>Cic. </w:t>
      </w:r>
      <w:r>
        <w:t xml:space="preserve">Att. 9,9,1; s. a. 8,1,3; 2,3; 11,7; 9,1,2.) Besonders ungehalten reagiert Cicero in diesem Zusammenhang auch auf die Vorwürfe, die ihm aufgrund seines Zögerns, Pompeius zu folgen, gemacht wurden (z. B. </w:t>
      </w:r>
      <w:r w:rsidR="00515147">
        <w:t>Cic. </w:t>
      </w:r>
      <w:r>
        <w:t>Att. 9,1; zum Gerede der Leute s. a. 8</w:t>
      </w:r>
      <w:proofErr w:type="gramStart"/>
      <w:r>
        <w:t>,16,1</w:t>
      </w:r>
      <w:proofErr w:type="gramEnd"/>
      <w:r>
        <w:t xml:space="preserve">; 9,8,6; 14,6 sowie Plut. </w:t>
      </w:r>
      <w:r w:rsidRPr="00703AF8">
        <w:t>Cicero 37f.).</w:t>
      </w:r>
    </w:p>
  </w:footnote>
  <w:footnote w:id="119">
    <w:p w:rsidR="001C6554" w:rsidRPr="00101C12" w:rsidRDefault="001C6554" w:rsidP="00017C2A">
      <w:pPr>
        <w:pStyle w:val="Funotentext"/>
        <w:tabs>
          <w:tab w:val="left" w:pos="567"/>
        </w:tabs>
        <w:ind w:left="567" w:hanging="567"/>
        <w:jc w:val="both"/>
        <w:rPr>
          <w:lang w:val="de-CH"/>
        </w:rPr>
      </w:pPr>
      <w:r>
        <w:rPr>
          <w:rStyle w:val="Funotenzeichen"/>
        </w:rPr>
        <w:footnoteRef/>
      </w:r>
      <w:r w:rsidRPr="00C5261A">
        <w:tab/>
        <w:t xml:space="preserve">So erklärt Cicero am 18. Januar 49 v. Chr. </w:t>
      </w:r>
      <w:r w:rsidRPr="005814E7">
        <w:t>(</w:t>
      </w:r>
      <w:r w:rsidR="00515147" w:rsidRPr="005814E7">
        <w:t>Cic. </w:t>
      </w:r>
      <w:r w:rsidRPr="005814E7">
        <w:t xml:space="preserve">Att. 7,10): </w:t>
      </w:r>
      <w:r w:rsidRPr="006F512F">
        <w:rPr>
          <w:i/>
          <w:lang w:val="la-Latn"/>
        </w:rPr>
        <w:t>Gn. noster quid consilii ceperit capiatve, nescio, adhuc in oppidis coartatus et stupens. omnes, si in Italia consistat, erimus una; sin cedet, consilii res est</w:t>
      </w:r>
      <w:r w:rsidRPr="005814E7">
        <w:t xml:space="preserve">. </w:t>
      </w:r>
      <w:r>
        <w:t>(„Wozu unser Gnaeus sich entschlossen hat oder entschließt, weiß ich nicht; zurzeit sitzt er in den Landstädten herum und kann sich nicht rühren, unfähig einen Gedanken zu fassen. Bleibt er in Italien, so gehen wir alle zu ihm; weicht er, so muss ich überlegen, was ich tue.“). Ähnlich z. B. 7,12,4; s. ferner 9,11, wo Cicero die Diskussion, die er brieflich mit Atticus über seinen weiteren Verbleib in Abhängigkeit von Pompeius’ weiterem Vorgehen geführt hat, quasi zusammenfasst.</w:t>
      </w:r>
    </w:p>
  </w:footnote>
  <w:footnote w:id="120">
    <w:p w:rsidR="001C6554" w:rsidRPr="00792FAF" w:rsidRDefault="001C6554" w:rsidP="00017C2A">
      <w:pPr>
        <w:pStyle w:val="Funotentext"/>
        <w:tabs>
          <w:tab w:val="left" w:pos="567"/>
        </w:tabs>
        <w:ind w:left="567" w:hanging="567"/>
        <w:jc w:val="both"/>
        <w:rPr>
          <w:lang w:val="de-CH"/>
        </w:rPr>
      </w:pPr>
      <w:r>
        <w:rPr>
          <w:rStyle w:val="Funotenzeichen"/>
        </w:rPr>
        <w:footnoteRef/>
      </w:r>
      <w:r>
        <w:tab/>
        <w:t xml:space="preserve">S. etwa. </w:t>
      </w:r>
      <w:r w:rsidR="00515147">
        <w:t>Cic. </w:t>
      </w:r>
      <w:r>
        <w:t>Att. 7,23–27; 9,4–8; 23. S. auch wie Anm. 116.</w:t>
      </w:r>
    </w:p>
  </w:footnote>
  <w:footnote w:id="121">
    <w:p w:rsidR="001C6554" w:rsidRPr="001C774A" w:rsidRDefault="001C6554" w:rsidP="00017C2A">
      <w:pPr>
        <w:pStyle w:val="Funotentext"/>
        <w:tabs>
          <w:tab w:val="left" w:pos="567"/>
        </w:tabs>
        <w:ind w:left="567" w:hanging="567"/>
        <w:jc w:val="both"/>
        <w:rPr>
          <w:lang w:val="de-CH"/>
        </w:rPr>
      </w:pPr>
      <w:r>
        <w:rPr>
          <w:rStyle w:val="Funotenzeichen"/>
        </w:rPr>
        <w:footnoteRef/>
      </w:r>
      <w:r>
        <w:tab/>
        <w:t xml:space="preserve">S. </w:t>
      </w:r>
      <w:r w:rsidR="00515147">
        <w:t>Cic. </w:t>
      </w:r>
      <w:r>
        <w:t xml:space="preserve">Att. 7,12,6; 20. So fürchtet Cicero den Tadel seiner Umwelt, sollte er sich entschließen, die Frauen und Kinder der Familie in Rom zu lassen, während alle anderen </w:t>
      </w:r>
      <w:r w:rsidRPr="00645DBE">
        <w:rPr>
          <w:i/>
          <w:lang w:val="la-Latn"/>
        </w:rPr>
        <w:t>boni</w:t>
      </w:r>
      <w:r>
        <w:t xml:space="preserve"> die Stadt verließen (13,3). Zusätzlich kompliziert erscheint Cicero die Lage, weil der Ehemann seiner Tochter Tullia, P. Cornelius Dolabella, auf Caesars Seite stand (15,3): </w:t>
      </w:r>
      <w:r w:rsidRPr="00645DBE">
        <w:rPr>
          <w:i/>
          <w:lang w:val="la-Latn"/>
        </w:rPr>
        <w:t>nam si quid offendimus in genero nostro [...] sed it fit maius, quod mulieres nostrae praeter ceteras Romae remanserunt.</w:t>
      </w:r>
      <w:r>
        <w:t xml:space="preserve"> („Wenn ich nämlich [...] mit meinem Schwiegersohn an sich schon Anstoß errege, so wird das dadurch, dass meine Damen im Gegensatz zu allen anderen in Rom geblieben sind, noch schlimmer.“) Terentia wird von Cicero gebeten, sich zu überlegen, welches Vorgehen den Frauen am sinnvollsten erscheine (</w:t>
      </w:r>
      <w:r w:rsidR="00515147">
        <w:t>Cic. ad fam.</w:t>
      </w:r>
      <w:r>
        <w:t xml:space="preserve"> 14,6f.). Er rät ihr, sich umzuhören, wie sich andere Frauen ihres Standes verhielten, die sich in einer ähnlichen Situation befanden wie Terentia, Tullia und Pomponia, und kommt zu dem Schluss, dass sie anstandshalber nicht in Rom bleiben könnten, sollten die Frauen der übrigen Optimaten-Familien die Stadt verlassen (7,1). Nach einigem Hin und Her – Atticus hatte die Gefahren für Ciceros Ansehen offenbar weniger dramatisch eingeschätzt und zu einem Verbleib in Rom geraten, die beunruhigten Frauen hatten es jedoch vorgezogen, die Stadt zu verlassen – trafen sie am 2. Februar auf dem Formianum ein (</w:t>
      </w:r>
      <w:r w:rsidR="00515147">
        <w:t>Cic. </w:t>
      </w:r>
      <w:r>
        <w:t xml:space="preserve">Att. 7,18,1; 19,1). Auf die Nachricht eines Freundes vom 9. Februar hin, dass Truppen unter der Führung von Lentulus und Thermus Caesar den Weg nach Rom abschneiden könnten, überlegte Cicero kurz, die Frauen zurückzuschicken, lässt diesen Gedanken jedoch fallen (24,2): </w:t>
      </w:r>
      <w:r w:rsidRPr="004D1D17">
        <w:rPr>
          <w:i/>
          <w:lang w:val="la-Latn"/>
        </w:rPr>
        <w:t xml:space="preserve">sed mihi venit in mentem multum fore sermonem me iudicium iam de causa publica fecisse, qua desperata quasi hunc gradum mei reditus esse, quod mulieres revertissent. </w:t>
      </w:r>
      <w:r>
        <w:t xml:space="preserve">(„[...] aber ich sagte mir, man würde zu viel Aufhebens davon machen, ich sei mit meinem Urteil über die </w:t>
      </w:r>
      <w:r w:rsidRPr="004D1D17">
        <w:rPr>
          <w:i/>
          <w:lang w:val="la-Latn"/>
        </w:rPr>
        <w:t>res</w:t>
      </w:r>
      <w:r w:rsidRPr="004D1D17">
        <w:rPr>
          <w:lang w:val="la-Latn"/>
        </w:rPr>
        <w:t xml:space="preserve"> </w:t>
      </w:r>
      <w:r w:rsidRPr="004D1D17">
        <w:rPr>
          <w:i/>
          <w:lang w:val="la-Latn"/>
        </w:rPr>
        <w:t>publica</w:t>
      </w:r>
      <w:r>
        <w:t xml:space="preserve"> schon fertig, ich verzweifelte an ihr, und dass die Damen zurückgekommen seien, das sei gleichsam der erste Schritt zu meiner eigenen Umkehr.“). S. ferner 17,3; 18,1; 20; 27,3.</w:t>
      </w:r>
    </w:p>
  </w:footnote>
  <w:footnote w:id="122">
    <w:p w:rsidR="001C6554" w:rsidRPr="00900202" w:rsidRDefault="001C6554" w:rsidP="00DC0CF5">
      <w:pPr>
        <w:pStyle w:val="Funotentext"/>
        <w:tabs>
          <w:tab w:val="left" w:pos="567"/>
        </w:tabs>
        <w:ind w:left="567" w:hanging="567"/>
        <w:jc w:val="both"/>
      </w:pPr>
      <w:r w:rsidRPr="00663658">
        <w:rPr>
          <w:rStyle w:val="Funotenzeichen"/>
        </w:rPr>
        <w:footnoteRef/>
      </w:r>
      <w:r w:rsidRPr="00663658">
        <w:tab/>
      </w:r>
      <w:r>
        <w:t xml:space="preserve">S. etwa </w:t>
      </w:r>
      <w:r w:rsidR="00515147">
        <w:t>Cic. </w:t>
      </w:r>
      <w:r w:rsidRPr="00663658">
        <w:t xml:space="preserve">Att. 7,24; 25; 8,1,3; 3,6; 8,9; </w:t>
      </w:r>
      <w:r>
        <w:t xml:space="preserve">12,4; 14; </w:t>
      </w:r>
      <w:r w:rsidRPr="00663658">
        <w:t xml:space="preserve">9,1; </w:t>
      </w:r>
      <w:r>
        <w:t xml:space="preserve">4; </w:t>
      </w:r>
      <w:r w:rsidRPr="00663658">
        <w:t>12 mit A</w:t>
      </w:r>
      <w:r>
        <w:t xml:space="preserve">. – Auch in anderen Briefen wird deutlich, dass einige angesehene Männer offenbar nicht wussten, was sie tun sollten; zudem fragt Cicero immer wieder bei Atticus nach, ob er gehört habe, wo sich bestimmte Senatoren befinden: ob sie in Rom geblieben oder zu Pompeius gereist seien bzw. versuchen wollten, dem Konflikt aus dem Weg zu gehen, was Cicero offensichtlich auch gerne getan </w:t>
      </w:r>
      <w:proofErr w:type="spellStart"/>
      <w:r>
        <w:t>hätte,der</w:t>
      </w:r>
      <w:proofErr w:type="spellEnd"/>
      <w:r>
        <w:t xml:space="preserve"> jedoch fürchtet, es könnte sich mit seinem Ansehen nicht vertragen (s. z. B. 7,12,5; 13,1; 14,2; 18,3; 8,9; 14f.; 9,4; 6; 9; 12; 17).</w:t>
      </w:r>
    </w:p>
  </w:footnote>
  <w:footnote w:id="123">
    <w:p w:rsidR="001C6554" w:rsidRPr="00900202" w:rsidRDefault="001C6554" w:rsidP="00101C12">
      <w:pPr>
        <w:pStyle w:val="Funotentext"/>
        <w:tabs>
          <w:tab w:val="left" w:pos="567"/>
        </w:tabs>
        <w:ind w:left="567" w:hanging="567"/>
        <w:jc w:val="both"/>
      </w:pPr>
      <w:r w:rsidRPr="00900202">
        <w:rPr>
          <w:rStyle w:val="Funotenzeichen"/>
        </w:rPr>
        <w:footnoteRef/>
      </w:r>
      <w:r w:rsidRPr="00900202">
        <w:tab/>
      </w:r>
      <w:r>
        <w:t xml:space="preserve">S. etwa </w:t>
      </w:r>
      <w:r w:rsidR="00515147">
        <w:t>Cic. </w:t>
      </w:r>
      <w:r>
        <w:t>Att. 9,8,2f.; 9,10,1.</w:t>
      </w:r>
    </w:p>
  </w:footnote>
  <w:footnote w:id="124">
    <w:p w:rsidR="001C6554" w:rsidRPr="00D24A10" w:rsidRDefault="001C6554" w:rsidP="001222F5">
      <w:pPr>
        <w:pStyle w:val="Funotentext"/>
        <w:tabs>
          <w:tab w:val="left" w:pos="567"/>
        </w:tabs>
        <w:ind w:left="567" w:hanging="567"/>
        <w:jc w:val="both"/>
      </w:pPr>
      <w:r w:rsidRPr="00D24A10">
        <w:rPr>
          <w:rStyle w:val="Funotenzeichen"/>
        </w:rPr>
        <w:footnoteRef/>
      </w:r>
      <w:r w:rsidRPr="00D24A10">
        <w:tab/>
      </w:r>
      <w:r w:rsidRPr="00C014C1">
        <w:t xml:space="preserve">Plutarch berichtet hingegen, Caesar habe Cicero durch </w:t>
      </w:r>
      <w:r>
        <w:t>C. </w:t>
      </w:r>
      <w:r w:rsidRPr="00C014C1">
        <w:t>Trebatius Testa mitteilen</w:t>
      </w:r>
      <w:r>
        <w:t xml:space="preserve"> lassen</w:t>
      </w:r>
      <w:r w:rsidRPr="00C014C1">
        <w:t xml:space="preserve">, dass Cicero, wenn er ihn, Caesar, </w:t>
      </w:r>
      <w:r>
        <w:t xml:space="preserve">aus Altersgründen </w:t>
      </w:r>
      <w:r w:rsidRPr="00C014C1">
        <w:t xml:space="preserve">nicht unterstützen wollte, vielleicht am besten nach Griechenland gehen und auf diese Weise sowohl </w:t>
      </w:r>
      <w:r>
        <w:t xml:space="preserve">ihm </w:t>
      </w:r>
      <w:r w:rsidRPr="00C014C1">
        <w:t>als auch Pompeius aus dem Weg gehen sollte</w:t>
      </w:r>
      <w:r>
        <w:t xml:space="preserve"> </w:t>
      </w:r>
      <w:r w:rsidRPr="00E66797">
        <w:t>(Plut. Cicero 37,4</w:t>
      </w:r>
      <w:r>
        <w:t>)</w:t>
      </w:r>
      <w:r w:rsidRPr="00E66797">
        <w:t>:</w:t>
      </w:r>
      <w:r w:rsidRPr="005B2882">
        <w:t xml:space="preserve"> </w:t>
      </w:r>
      <w:r w:rsidRPr="0020774C">
        <w:rPr>
          <w:rFonts w:ascii="Times" w:hAnsi="Times" w:cs="Segoe UI"/>
          <w:sz w:val="18"/>
          <w:szCs w:val="18"/>
          <w:lang w:val="el-GR"/>
        </w:rPr>
        <w:t>Τρεβατίου</w:t>
      </w:r>
      <w:r w:rsidRPr="00BA787B">
        <w:rPr>
          <w:rFonts w:ascii="Times" w:hAnsi="Times" w:cs="Segoe UI"/>
          <w:sz w:val="18"/>
          <w:szCs w:val="18"/>
        </w:rPr>
        <w:t xml:space="preserve"> </w:t>
      </w:r>
      <w:r w:rsidRPr="0020774C">
        <w:rPr>
          <w:rFonts w:ascii="Times" w:hAnsi="Times" w:cs="Segoe UI"/>
          <w:sz w:val="18"/>
          <w:szCs w:val="18"/>
          <w:lang w:val="el-GR"/>
        </w:rPr>
        <w:t>δέ</w:t>
      </w:r>
      <w:r w:rsidRPr="00BA787B">
        <w:rPr>
          <w:rFonts w:ascii="Times" w:hAnsi="Times" w:cs="Segoe UI"/>
          <w:sz w:val="18"/>
          <w:szCs w:val="18"/>
        </w:rPr>
        <w:t xml:space="preserve"> </w:t>
      </w:r>
      <w:r w:rsidRPr="0020774C">
        <w:rPr>
          <w:rFonts w:ascii="Times" w:hAnsi="Times" w:cs="Segoe UI"/>
          <w:sz w:val="18"/>
          <w:szCs w:val="18"/>
          <w:lang w:val="el-GR"/>
        </w:rPr>
        <w:t>τινος</w:t>
      </w:r>
      <w:r w:rsidRPr="00BA787B">
        <w:rPr>
          <w:rFonts w:ascii="Times" w:hAnsi="Times" w:cs="Segoe UI"/>
          <w:sz w:val="18"/>
          <w:szCs w:val="18"/>
        </w:rPr>
        <w:t xml:space="preserve"> </w:t>
      </w:r>
      <w:r w:rsidRPr="0020774C">
        <w:rPr>
          <w:rFonts w:ascii="Times" w:hAnsi="Times" w:cs="Segoe UI"/>
          <w:sz w:val="18"/>
          <w:szCs w:val="18"/>
          <w:lang w:val="el-GR"/>
        </w:rPr>
        <w:t>τῶν</w:t>
      </w:r>
      <w:r w:rsidRPr="00BA787B">
        <w:rPr>
          <w:rFonts w:ascii="Times" w:hAnsi="Times" w:cs="Segoe UI"/>
          <w:sz w:val="18"/>
          <w:szCs w:val="18"/>
        </w:rPr>
        <w:t xml:space="preserve"> </w:t>
      </w:r>
      <w:r w:rsidRPr="0020774C">
        <w:rPr>
          <w:rFonts w:ascii="Times" w:hAnsi="Times" w:cs="Segoe UI"/>
          <w:sz w:val="18"/>
          <w:szCs w:val="18"/>
          <w:lang w:val="el-GR"/>
        </w:rPr>
        <w:t>Καίσαρος</w:t>
      </w:r>
      <w:r w:rsidRPr="00BA787B">
        <w:rPr>
          <w:rFonts w:ascii="Times" w:hAnsi="Times" w:cs="Segoe UI"/>
          <w:sz w:val="18"/>
          <w:szCs w:val="18"/>
        </w:rPr>
        <w:t xml:space="preserve"> </w:t>
      </w:r>
      <w:r w:rsidRPr="0020774C">
        <w:rPr>
          <w:rFonts w:ascii="Times" w:hAnsi="Times" w:cs="Segoe UI"/>
          <w:sz w:val="18"/>
          <w:szCs w:val="18"/>
          <w:lang w:val="el-GR"/>
        </w:rPr>
        <w:t>ἑταίρων</w:t>
      </w:r>
      <w:r w:rsidRPr="00BA787B">
        <w:rPr>
          <w:rFonts w:ascii="Times" w:hAnsi="Times" w:cs="Segoe UI"/>
          <w:sz w:val="18"/>
          <w:szCs w:val="18"/>
        </w:rPr>
        <w:t xml:space="preserve"> </w:t>
      </w:r>
      <w:r w:rsidRPr="0020774C">
        <w:rPr>
          <w:rFonts w:ascii="Times" w:hAnsi="Times" w:cs="Segoe UI"/>
          <w:sz w:val="18"/>
          <w:szCs w:val="18"/>
          <w:lang w:val="el-GR"/>
        </w:rPr>
        <w:t>γράψαντος</w:t>
      </w:r>
      <w:r w:rsidRPr="00BA787B">
        <w:rPr>
          <w:rFonts w:ascii="Times" w:hAnsi="Times" w:cs="Segoe UI"/>
          <w:sz w:val="18"/>
          <w:szCs w:val="18"/>
        </w:rPr>
        <w:t xml:space="preserve"> </w:t>
      </w:r>
      <w:r w:rsidRPr="0020774C">
        <w:rPr>
          <w:rFonts w:ascii="Times" w:hAnsi="Times" w:cs="Segoe UI"/>
          <w:sz w:val="18"/>
          <w:szCs w:val="18"/>
          <w:lang w:val="el-GR"/>
        </w:rPr>
        <w:t>ἐπιστολήν</w:t>
      </w:r>
      <w:r w:rsidRPr="00BA787B">
        <w:rPr>
          <w:rFonts w:ascii="Times" w:hAnsi="Times" w:cs="Segoe UI"/>
          <w:sz w:val="18"/>
          <w:szCs w:val="18"/>
        </w:rPr>
        <w:t xml:space="preserve">, </w:t>
      </w:r>
      <w:r w:rsidRPr="0020774C">
        <w:rPr>
          <w:rFonts w:ascii="Times" w:hAnsi="Times" w:cs="Segoe UI"/>
          <w:sz w:val="18"/>
          <w:szCs w:val="18"/>
          <w:lang w:val="el-GR"/>
        </w:rPr>
        <w:t>ὅτι</w:t>
      </w:r>
      <w:r w:rsidRPr="00BA787B">
        <w:rPr>
          <w:rFonts w:ascii="Times" w:hAnsi="Times" w:cs="Segoe UI"/>
          <w:sz w:val="18"/>
          <w:szCs w:val="18"/>
        </w:rPr>
        <w:t xml:space="preserve"> </w:t>
      </w:r>
      <w:r w:rsidRPr="0020774C">
        <w:rPr>
          <w:rFonts w:ascii="Times" w:hAnsi="Times" w:cs="Segoe UI"/>
          <w:sz w:val="18"/>
          <w:szCs w:val="18"/>
          <w:lang w:val="el-GR"/>
        </w:rPr>
        <w:t>δέ</w:t>
      </w:r>
      <w:r w:rsidRPr="00BA787B">
        <w:rPr>
          <w:rFonts w:ascii="Times" w:hAnsi="Times" w:cs="Segoe UI"/>
          <w:sz w:val="18"/>
          <w:szCs w:val="18"/>
        </w:rPr>
        <w:t xml:space="preserve"> </w:t>
      </w:r>
      <w:r w:rsidRPr="0020774C">
        <w:rPr>
          <w:rFonts w:ascii="Times" w:hAnsi="Times" w:cs="Segoe UI"/>
          <w:sz w:val="18"/>
          <w:szCs w:val="18"/>
          <w:lang w:val="el-GR"/>
        </w:rPr>
        <w:t>τινος</w:t>
      </w:r>
      <w:r w:rsidRPr="00BA787B">
        <w:rPr>
          <w:rFonts w:ascii="Times" w:hAnsi="Times" w:cs="Segoe UI"/>
          <w:sz w:val="18"/>
          <w:szCs w:val="18"/>
        </w:rPr>
        <w:t xml:space="preserve"> </w:t>
      </w:r>
      <w:r w:rsidRPr="0020774C">
        <w:rPr>
          <w:rFonts w:ascii="Times" w:hAnsi="Times" w:cs="Segoe UI"/>
          <w:sz w:val="18"/>
          <w:szCs w:val="18"/>
          <w:lang w:val="el-GR"/>
        </w:rPr>
        <w:t>τῶν</w:t>
      </w:r>
      <w:r w:rsidRPr="00BA787B">
        <w:rPr>
          <w:rFonts w:ascii="Times" w:hAnsi="Times" w:cs="Segoe UI"/>
          <w:sz w:val="18"/>
          <w:szCs w:val="18"/>
        </w:rPr>
        <w:t xml:space="preserve"> </w:t>
      </w:r>
      <w:r w:rsidRPr="0020774C">
        <w:rPr>
          <w:rFonts w:ascii="Times" w:hAnsi="Times" w:cs="Segoe UI"/>
          <w:sz w:val="18"/>
          <w:szCs w:val="18"/>
          <w:lang w:val="el-GR"/>
        </w:rPr>
        <w:t>Καίσαρος</w:t>
      </w:r>
      <w:r w:rsidRPr="00BA787B">
        <w:rPr>
          <w:rFonts w:ascii="Times" w:hAnsi="Times" w:cs="Segoe UI"/>
          <w:sz w:val="18"/>
          <w:szCs w:val="18"/>
        </w:rPr>
        <w:t xml:space="preserve"> </w:t>
      </w:r>
      <w:r w:rsidRPr="0020774C">
        <w:rPr>
          <w:rFonts w:ascii="Times" w:hAnsi="Times" w:cs="Segoe UI"/>
          <w:sz w:val="18"/>
          <w:szCs w:val="18"/>
          <w:lang w:val="el-GR"/>
        </w:rPr>
        <w:t>ἑταίρων</w:t>
      </w:r>
      <w:r w:rsidRPr="00BA787B">
        <w:rPr>
          <w:rFonts w:ascii="Times" w:hAnsi="Times" w:cs="Segoe UI"/>
          <w:sz w:val="18"/>
          <w:szCs w:val="18"/>
        </w:rPr>
        <w:t xml:space="preserve"> </w:t>
      </w:r>
      <w:r w:rsidRPr="0020774C">
        <w:rPr>
          <w:rFonts w:ascii="Times" w:hAnsi="Times" w:cs="Segoe UI"/>
          <w:sz w:val="18"/>
          <w:szCs w:val="18"/>
          <w:lang w:val="el-GR"/>
        </w:rPr>
        <w:t>γράψαντος</w:t>
      </w:r>
      <w:r w:rsidRPr="00BA787B">
        <w:rPr>
          <w:rFonts w:ascii="Times" w:hAnsi="Times" w:cs="Segoe UI"/>
          <w:sz w:val="18"/>
          <w:szCs w:val="18"/>
        </w:rPr>
        <w:t xml:space="preserve"> </w:t>
      </w:r>
      <w:r w:rsidRPr="0020774C">
        <w:rPr>
          <w:rFonts w:ascii="Times" w:hAnsi="Times" w:cs="Segoe UI"/>
          <w:sz w:val="18"/>
          <w:szCs w:val="18"/>
          <w:lang w:val="el-GR"/>
        </w:rPr>
        <w:t>ἐπιστολήν</w:t>
      </w:r>
      <w:r w:rsidRPr="00BA787B">
        <w:rPr>
          <w:rFonts w:ascii="Times" w:hAnsi="Times" w:cs="Segoe UI"/>
          <w:sz w:val="18"/>
          <w:szCs w:val="18"/>
        </w:rPr>
        <w:t xml:space="preserve">, </w:t>
      </w:r>
      <w:r w:rsidRPr="0020774C">
        <w:rPr>
          <w:rFonts w:ascii="Times" w:hAnsi="Times" w:cs="Segoe UI"/>
          <w:sz w:val="18"/>
          <w:szCs w:val="18"/>
          <w:lang w:val="el-GR"/>
        </w:rPr>
        <w:t>ὅτι</w:t>
      </w:r>
      <w:r w:rsidRPr="00BA787B">
        <w:rPr>
          <w:rFonts w:ascii="Times" w:hAnsi="Times" w:cs="Segoe UI"/>
          <w:sz w:val="18"/>
          <w:szCs w:val="18"/>
        </w:rPr>
        <w:t xml:space="preserve"> </w:t>
      </w:r>
      <w:r w:rsidRPr="0020774C">
        <w:rPr>
          <w:rFonts w:ascii="Times" w:hAnsi="Times" w:cs="Segoe UI"/>
          <w:sz w:val="18"/>
          <w:szCs w:val="18"/>
          <w:lang w:val="el-GR"/>
        </w:rPr>
        <w:t>Καῖσαρ</w:t>
      </w:r>
      <w:r w:rsidRPr="00BA787B">
        <w:rPr>
          <w:rFonts w:ascii="Times" w:hAnsi="Times" w:cs="Segoe UI"/>
          <w:sz w:val="18"/>
          <w:szCs w:val="18"/>
        </w:rPr>
        <w:t xml:space="preserve"> </w:t>
      </w:r>
      <w:r w:rsidRPr="0020774C">
        <w:rPr>
          <w:rFonts w:ascii="Times" w:hAnsi="Times" w:cs="Segoe UI"/>
          <w:sz w:val="18"/>
          <w:szCs w:val="18"/>
          <w:lang w:val="el-GR"/>
        </w:rPr>
        <w:t>οἴεται</w:t>
      </w:r>
      <w:r w:rsidRPr="00BA787B">
        <w:rPr>
          <w:rFonts w:ascii="Times" w:hAnsi="Times" w:cs="Segoe UI"/>
          <w:sz w:val="18"/>
          <w:szCs w:val="18"/>
        </w:rPr>
        <w:t xml:space="preserve"> </w:t>
      </w:r>
      <w:r w:rsidRPr="0020774C">
        <w:rPr>
          <w:rFonts w:ascii="Times" w:hAnsi="Times" w:cs="Segoe UI"/>
          <w:sz w:val="18"/>
          <w:szCs w:val="18"/>
          <w:lang w:val="el-GR"/>
        </w:rPr>
        <w:t>δεῖν</w:t>
      </w:r>
      <w:r w:rsidRPr="00BA787B">
        <w:rPr>
          <w:rFonts w:ascii="Times" w:hAnsi="Times" w:cs="Segoe UI"/>
          <w:sz w:val="18"/>
          <w:szCs w:val="18"/>
        </w:rPr>
        <w:t xml:space="preserve"> </w:t>
      </w:r>
      <w:r w:rsidRPr="0020774C">
        <w:rPr>
          <w:rFonts w:ascii="Times" w:hAnsi="Times" w:cs="Segoe UI"/>
          <w:sz w:val="18"/>
          <w:szCs w:val="18"/>
          <w:lang w:val="el-GR"/>
        </w:rPr>
        <w:t>μάλιστα</w:t>
      </w:r>
      <w:r w:rsidRPr="00BA787B">
        <w:rPr>
          <w:rFonts w:ascii="Times" w:hAnsi="Times" w:cs="Segoe UI"/>
          <w:sz w:val="18"/>
          <w:szCs w:val="18"/>
        </w:rPr>
        <w:t xml:space="preserve"> </w:t>
      </w:r>
      <w:r w:rsidRPr="0020774C">
        <w:rPr>
          <w:rFonts w:ascii="Times" w:hAnsi="Times" w:cs="Segoe UI"/>
          <w:sz w:val="18"/>
          <w:szCs w:val="18"/>
          <w:lang w:val="el-GR"/>
        </w:rPr>
        <w:t>μὲν</w:t>
      </w:r>
      <w:r w:rsidRPr="00BA787B">
        <w:rPr>
          <w:rFonts w:ascii="Times" w:hAnsi="Times" w:cs="Segoe UI"/>
          <w:sz w:val="18"/>
          <w:szCs w:val="18"/>
        </w:rPr>
        <w:t xml:space="preserve"> </w:t>
      </w:r>
      <w:r w:rsidRPr="0020774C">
        <w:rPr>
          <w:rFonts w:ascii="Times" w:hAnsi="Times" w:cs="Segoe UI"/>
          <w:sz w:val="18"/>
          <w:szCs w:val="18"/>
          <w:lang w:val="el-GR"/>
        </w:rPr>
        <w:t>αὐτὸν</w:t>
      </w:r>
      <w:r w:rsidRPr="00BA787B">
        <w:rPr>
          <w:rFonts w:ascii="Times" w:hAnsi="Times" w:cs="Segoe UI"/>
          <w:sz w:val="18"/>
          <w:szCs w:val="18"/>
        </w:rPr>
        <w:t xml:space="preserve"> </w:t>
      </w:r>
      <w:r w:rsidRPr="0020774C">
        <w:rPr>
          <w:rFonts w:ascii="Times" w:hAnsi="Times" w:cs="Segoe UI"/>
          <w:sz w:val="18"/>
          <w:szCs w:val="18"/>
          <w:lang w:val="el-GR"/>
        </w:rPr>
        <w:t>ἐξετάζεσθαι</w:t>
      </w:r>
      <w:r w:rsidRPr="00BA787B">
        <w:rPr>
          <w:rFonts w:ascii="Times" w:hAnsi="Times" w:cs="Segoe UI"/>
          <w:sz w:val="18"/>
          <w:szCs w:val="18"/>
        </w:rPr>
        <w:t xml:space="preserve"> </w:t>
      </w:r>
      <w:r w:rsidRPr="0020774C">
        <w:rPr>
          <w:rFonts w:ascii="Times" w:hAnsi="Times" w:cs="Segoe UI"/>
          <w:sz w:val="18"/>
          <w:szCs w:val="18"/>
          <w:lang w:val="el-GR"/>
        </w:rPr>
        <w:t>μεθ</w:t>
      </w:r>
      <w:r w:rsidRPr="00BA787B">
        <w:rPr>
          <w:rFonts w:ascii="Times" w:hAnsi="Times" w:cs="Segoe UI"/>
          <w:sz w:val="18"/>
          <w:szCs w:val="18"/>
        </w:rPr>
        <w:t>’</w:t>
      </w:r>
      <w:r w:rsidRPr="0020774C">
        <w:rPr>
          <w:rFonts w:ascii="Times" w:hAnsi="Times" w:cs="Segoe UI"/>
          <w:sz w:val="18"/>
          <w:szCs w:val="18"/>
          <w:lang w:val="el-GR"/>
        </w:rPr>
        <w:t>αὑτοῦ</w:t>
      </w:r>
      <w:r w:rsidRPr="00BA787B">
        <w:rPr>
          <w:rFonts w:ascii="Times" w:hAnsi="Times" w:cs="Segoe UI"/>
          <w:sz w:val="18"/>
          <w:szCs w:val="18"/>
        </w:rPr>
        <w:t xml:space="preserve"> </w:t>
      </w:r>
      <w:r w:rsidRPr="0020774C">
        <w:rPr>
          <w:rFonts w:ascii="Times" w:hAnsi="Times" w:cs="Segoe UI"/>
          <w:sz w:val="18"/>
          <w:szCs w:val="18"/>
          <w:lang w:val="el-GR"/>
        </w:rPr>
        <w:t>καὶ</w:t>
      </w:r>
      <w:r w:rsidRPr="00BA787B">
        <w:rPr>
          <w:rFonts w:ascii="Times" w:hAnsi="Times" w:cs="Segoe UI"/>
          <w:sz w:val="18"/>
          <w:szCs w:val="18"/>
        </w:rPr>
        <w:t xml:space="preserve"> </w:t>
      </w:r>
      <w:r w:rsidRPr="0020774C">
        <w:rPr>
          <w:rFonts w:ascii="Times" w:hAnsi="Times" w:cs="Segoe UI"/>
          <w:sz w:val="18"/>
          <w:szCs w:val="18"/>
          <w:lang w:val="el-GR"/>
        </w:rPr>
        <w:t>τῶν</w:t>
      </w:r>
      <w:r w:rsidRPr="00BA787B">
        <w:rPr>
          <w:rFonts w:ascii="Times" w:hAnsi="Times" w:cs="Segoe UI"/>
          <w:sz w:val="18"/>
          <w:szCs w:val="18"/>
        </w:rPr>
        <w:t xml:space="preserve"> </w:t>
      </w:r>
      <w:r w:rsidRPr="0020774C">
        <w:rPr>
          <w:rFonts w:ascii="Times" w:hAnsi="Times" w:cs="Segoe UI"/>
          <w:sz w:val="18"/>
          <w:szCs w:val="18"/>
          <w:lang w:val="el-GR"/>
        </w:rPr>
        <w:t>ἐλπίδων</w:t>
      </w:r>
      <w:r w:rsidRPr="00BA787B">
        <w:rPr>
          <w:rFonts w:ascii="Times" w:hAnsi="Times" w:cs="Segoe UI"/>
          <w:sz w:val="18"/>
          <w:szCs w:val="18"/>
        </w:rPr>
        <w:t xml:space="preserve"> </w:t>
      </w:r>
      <w:r w:rsidRPr="0020774C">
        <w:rPr>
          <w:rFonts w:ascii="Times" w:hAnsi="Times" w:cs="Segoe UI"/>
          <w:sz w:val="18"/>
          <w:szCs w:val="18"/>
          <w:lang w:val="el-GR"/>
        </w:rPr>
        <w:t>μετέχειν</w:t>
      </w:r>
      <w:r w:rsidRPr="00BA787B">
        <w:rPr>
          <w:rFonts w:ascii="Times" w:hAnsi="Times" w:cs="Segoe UI"/>
          <w:sz w:val="18"/>
          <w:szCs w:val="18"/>
        </w:rPr>
        <w:t xml:space="preserve">, </w:t>
      </w:r>
      <w:r w:rsidRPr="0020774C">
        <w:rPr>
          <w:rFonts w:ascii="Times" w:hAnsi="Times" w:cs="Segoe UI"/>
          <w:sz w:val="18"/>
          <w:szCs w:val="18"/>
          <w:lang w:val="el-GR"/>
        </w:rPr>
        <w:t>εἰ</w:t>
      </w:r>
      <w:r w:rsidRPr="00BA787B">
        <w:rPr>
          <w:rFonts w:ascii="Times" w:hAnsi="Times" w:cs="Segoe UI"/>
          <w:sz w:val="18"/>
          <w:szCs w:val="18"/>
        </w:rPr>
        <w:t xml:space="preserve"> </w:t>
      </w:r>
      <w:r w:rsidRPr="0020774C">
        <w:rPr>
          <w:rFonts w:ascii="Times" w:hAnsi="Times" w:cs="Segoe UI"/>
          <w:sz w:val="18"/>
          <w:szCs w:val="18"/>
          <w:lang w:val="el-GR"/>
        </w:rPr>
        <w:t>δ</w:t>
      </w:r>
      <w:r w:rsidRPr="00BA787B">
        <w:rPr>
          <w:rFonts w:ascii="Times" w:hAnsi="Times" w:cs="Segoe UI"/>
          <w:sz w:val="18"/>
          <w:szCs w:val="18"/>
        </w:rPr>
        <w:t xml:space="preserve">’ </w:t>
      </w:r>
      <w:r w:rsidRPr="0020774C">
        <w:rPr>
          <w:rFonts w:ascii="Times" w:hAnsi="Times" w:cs="Segoe UI"/>
          <w:sz w:val="18"/>
          <w:szCs w:val="18"/>
          <w:lang w:val="el-GR"/>
        </w:rPr>
        <w:t>ἀναδύεται</w:t>
      </w:r>
      <w:r w:rsidRPr="00BA787B">
        <w:rPr>
          <w:rFonts w:ascii="Times" w:hAnsi="Times" w:cs="Segoe UI"/>
          <w:sz w:val="18"/>
          <w:szCs w:val="18"/>
        </w:rPr>
        <w:t xml:space="preserve"> </w:t>
      </w:r>
      <w:r w:rsidRPr="0020774C">
        <w:rPr>
          <w:rFonts w:ascii="Times" w:hAnsi="Times" w:cs="Segoe UI"/>
          <w:sz w:val="18"/>
          <w:szCs w:val="18"/>
          <w:lang w:val="el-GR"/>
        </w:rPr>
        <w:t>διὰ</w:t>
      </w:r>
      <w:r w:rsidRPr="00BA787B">
        <w:rPr>
          <w:rFonts w:ascii="Times" w:hAnsi="Times" w:cs="Segoe UI"/>
          <w:sz w:val="18"/>
          <w:szCs w:val="18"/>
        </w:rPr>
        <w:t xml:space="preserve"> </w:t>
      </w:r>
      <w:r w:rsidRPr="0020774C">
        <w:rPr>
          <w:rFonts w:ascii="Times" w:hAnsi="Times" w:cs="Segoe UI"/>
          <w:sz w:val="18"/>
          <w:szCs w:val="18"/>
          <w:lang w:val="el-GR"/>
        </w:rPr>
        <w:t>γῆρας</w:t>
      </w:r>
      <w:r w:rsidRPr="00BA787B">
        <w:rPr>
          <w:rFonts w:ascii="Times" w:hAnsi="Times" w:cs="Segoe UI"/>
          <w:sz w:val="18"/>
          <w:szCs w:val="18"/>
        </w:rPr>
        <w:t xml:space="preserve">, </w:t>
      </w:r>
      <w:r w:rsidRPr="0020774C">
        <w:rPr>
          <w:rFonts w:ascii="Times" w:hAnsi="Times" w:cs="Segoe UI"/>
          <w:sz w:val="18"/>
          <w:szCs w:val="18"/>
          <w:lang w:val="el-GR"/>
        </w:rPr>
        <w:t>εἰς</w:t>
      </w:r>
      <w:r w:rsidRPr="00BA787B">
        <w:rPr>
          <w:rFonts w:ascii="Times" w:hAnsi="Times" w:cs="Segoe UI"/>
          <w:sz w:val="18"/>
          <w:szCs w:val="18"/>
        </w:rPr>
        <w:t xml:space="preserve"> </w:t>
      </w:r>
      <w:r w:rsidRPr="0020774C">
        <w:rPr>
          <w:rFonts w:ascii="Times" w:hAnsi="Times" w:cs="Segoe UI"/>
          <w:sz w:val="18"/>
          <w:szCs w:val="18"/>
          <w:lang w:val="el-GR"/>
        </w:rPr>
        <w:t>τὴν</w:t>
      </w:r>
      <w:r w:rsidRPr="00BA787B">
        <w:rPr>
          <w:rFonts w:ascii="Times" w:hAnsi="Times" w:cs="Segoe UI"/>
          <w:sz w:val="18"/>
          <w:szCs w:val="18"/>
        </w:rPr>
        <w:t xml:space="preserve"> </w:t>
      </w:r>
      <w:r w:rsidRPr="0020774C">
        <w:rPr>
          <w:rFonts w:ascii="Times" w:hAnsi="Times" w:cs="Segoe UI"/>
          <w:sz w:val="18"/>
          <w:szCs w:val="18"/>
          <w:lang w:val="el-GR"/>
        </w:rPr>
        <w:t>Ἑλλάδα</w:t>
      </w:r>
      <w:r w:rsidRPr="00BA787B">
        <w:rPr>
          <w:rFonts w:ascii="Times" w:hAnsi="Times" w:cs="Segoe UI"/>
          <w:sz w:val="18"/>
          <w:szCs w:val="18"/>
        </w:rPr>
        <w:t xml:space="preserve"> </w:t>
      </w:r>
      <w:r w:rsidRPr="0020774C">
        <w:rPr>
          <w:rFonts w:ascii="Times" w:hAnsi="Times" w:cs="Segoe UI"/>
          <w:sz w:val="18"/>
          <w:szCs w:val="18"/>
          <w:lang w:val="el-GR"/>
        </w:rPr>
        <w:t>βαδίζειν</w:t>
      </w:r>
      <w:r w:rsidRPr="00BA787B">
        <w:rPr>
          <w:rFonts w:ascii="Times" w:hAnsi="Times" w:cs="Segoe UI"/>
          <w:sz w:val="18"/>
          <w:szCs w:val="18"/>
        </w:rPr>
        <w:t xml:space="preserve"> </w:t>
      </w:r>
      <w:r w:rsidRPr="0020774C">
        <w:rPr>
          <w:rFonts w:ascii="Times" w:hAnsi="Times" w:cs="Segoe UI"/>
          <w:sz w:val="18"/>
          <w:szCs w:val="18"/>
          <w:lang w:val="el-GR"/>
        </w:rPr>
        <w:t>κἀκεῖ</w:t>
      </w:r>
      <w:r w:rsidRPr="00BA787B">
        <w:rPr>
          <w:rFonts w:ascii="Times" w:hAnsi="Times" w:cs="Segoe UI"/>
          <w:sz w:val="18"/>
          <w:szCs w:val="18"/>
        </w:rPr>
        <w:t xml:space="preserve"> </w:t>
      </w:r>
      <w:r w:rsidRPr="0020774C">
        <w:rPr>
          <w:rFonts w:ascii="Times" w:hAnsi="Times" w:cs="Segoe UI"/>
          <w:sz w:val="18"/>
          <w:szCs w:val="18"/>
          <w:lang w:val="el-GR"/>
        </w:rPr>
        <w:t>καθήμενον</w:t>
      </w:r>
      <w:r w:rsidRPr="00BA787B">
        <w:rPr>
          <w:rFonts w:ascii="Times" w:hAnsi="Times" w:cs="Segoe UI"/>
          <w:sz w:val="18"/>
          <w:szCs w:val="18"/>
        </w:rPr>
        <w:t xml:space="preserve"> </w:t>
      </w:r>
      <w:r w:rsidRPr="0020774C">
        <w:rPr>
          <w:rFonts w:ascii="Times" w:hAnsi="Times" w:cs="Segoe UI"/>
          <w:sz w:val="18"/>
          <w:szCs w:val="18"/>
          <w:lang w:val="el-GR"/>
        </w:rPr>
        <w:t>ἡσυχίαν</w:t>
      </w:r>
      <w:r w:rsidRPr="00BA787B">
        <w:rPr>
          <w:rFonts w:ascii="Times" w:hAnsi="Times" w:cs="Segoe UI"/>
          <w:sz w:val="18"/>
          <w:szCs w:val="18"/>
        </w:rPr>
        <w:t xml:space="preserve"> </w:t>
      </w:r>
      <w:r w:rsidRPr="0020774C">
        <w:rPr>
          <w:rFonts w:ascii="Times" w:hAnsi="Times" w:cs="Segoe UI"/>
          <w:sz w:val="18"/>
          <w:szCs w:val="18"/>
          <w:lang w:val="el-GR"/>
        </w:rPr>
        <w:t>ἄγειν</w:t>
      </w:r>
      <w:r w:rsidRPr="00BA787B">
        <w:rPr>
          <w:rFonts w:ascii="Times" w:hAnsi="Times" w:cs="Segoe UI"/>
          <w:sz w:val="18"/>
          <w:szCs w:val="18"/>
        </w:rPr>
        <w:t xml:space="preserve">, </w:t>
      </w:r>
      <w:r w:rsidRPr="0020774C">
        <w:rPr>
          <w:rFonts w:ascii="Times" w:hAnsi="Times" w:cs="Segoe UI"/>
          <w:sz w:val="18"/>
          <w:szCs w:val="18"/>
          <w:lang w:val="el-GR"/>
        </w:rPr>
        <w:t>ἐκποδὼν</w:t>
      </w:r>
      <w:r w:rsidRPr="00BA787B">
        <w:rPr>
          <w:rFonts w:ascii="Times" w:hAnsi="Times" w:cs="Segoe UI"/>
          <w:sz w:val="18"/>
          <w:szCs w:val="18"/>
        </w:rPr>
        <w:t xml:space="preserve"> </w:t>
      </w:r>
      <w:r w:rsidRPr="0020774C">
        <w:rPr>
          <w:rFonts w:ascii="Times" w:hAnsi="Times" w:cs="Segoe UI"/>
          <w:sz w:val="18"/>
          <w:szCs w:val="18"/>
          <w:lang w:val="el-GR"/>
        </w:rPr>
        <w:t>ἀμφοτέροις</w:t>
      </w:r>
      <w:r w:rsidRPr="00BA787B">
        <w:rPr>
          <w:rFonts w:ascii="Times" w:hAnsi="Times" w:cs="Segoe UI"/>
          <w:sz w:val="18"/>
          <w:szCs w:val="18"/>
        </w:rPr>
        <w:t xml:space="preserve"> </w:t>
      </w:r>
      <w:r w:rsidRPr="0020774C">
        <w:rPr>
          <w:rFonts w:ascii="Times" w:hAnsi="Times" w:cs="Segoe UI"/>
          <w:sz w:val="18"/>
          <w:szCs w:val="18"/>
          <w:lang w:val="el-GR"/>
        </w:rPr>
        <w:t>γενόμενον</w:t>
      </w:r>
      <w:r w:rsidRPr="00BA787B">
        <w:rPr>
          <w:rFonts w:ascii="Times" w:hAnsi="Times" w:cs="Segoe UI"/>
          <w:sz w:val="18"/>
          <w:szCs w:val="18"/>
        </w:rPr>
        <w:t xml:space="preserve"> [...].)</w:t>
      </w:r>
      <w:r>
        <w:t xml:space="preserve"> Dieser Vorschlag wird jedoch weder in Ciceros Briefen an Atticus, noch an bzw. von Trebatius oder Caesar erwähnt. Vielleicht bezieht Plutarch sich hier auf ein Schreiben, das Dolabella seinem Schwiegervater im Mai oder Juni 48 v. Chr. vor Dyrrachium durch die feindlichen Linien hatte zukommen lassen. Darin riet er Cicero, sich in sein </w:t>
      </w:r>
      <w:r w:rsidRPr="00617431">
        <w:rPr>
          <w:i/>
          <w:lang w:val="la-Latn"/>
        </w:rPr>
        <w:t>otium</w:t>
      </w:r>
      <w:r>
        <w:t xml:space="preserve"> oder nach Athen zurückzuziehen und Pompeius nicht länger zu folgen, selbst wenn dieser sich aus der gegenwärtigen Zernierung noch einmal befreien könnte (</w:t>
      </w:r>
      <w:r w:rsidR="00515147">
        <w:t>Cic. </w:t>
      </w:r>
      <w:r>
        <w:t>ad fam. 9,9). Ob Dolabella diesen Vorschlag im Auftrag Caesars unterbreitete, ist nicht ersichtlich.</w:t>
      </w:r>
    </w:p>
  </w:footnote>
  <w:footnote w:id="125">
    <w:p w:rsidR="001C6554" w:rsidRPr="004C30D7" w:rsidRDefault="001C6554" w:rsidP="004C30D7">
      <w:pPr>
        <w:pStyle w:val="Funotentext"/>
        <w:tabs>
          <w:tab w:val="left" w:pos="567"/>
        </w:tabs>
        <w:ind w:left="567" w:hanging="567"/>
        <w:jc w:val="both"/>
        <w:rPr>
          <w:lang w:val="de-CH"/>
        </w:rPr>
      </w:pPr>
      <w:r>
        <w:rPr>
          <w:rStyle w:val="Funotenzeichen"/>
        </w:rPr>
        <w:footnoteRef/>
      </w:r>
      <w:r>
        <w:tab/>
        <w:t xml:space="preserve">Dazu s. </w:t>
      </w:r>
      <w:r w:rsidR="00515147">
        <w:t>Cic. </w:t>
      </w:r>
      <w:r>
        <w:t>Att. 7,3,10f.; 18,3; 8,2,1f.; 9; 11,5; 9,6,2 mit A; 9,8,3 mit A, B u. C; 912,2; 15 mit A; 16; ad fam 9,9; 11,31 (aus der Retrospektive des Jahres 44).</w:t>
      </w:r>
    </w:p>
  </w:footnote>
  <w:footnote w:id="126">
    <w:p w:rsidR="001C6554" w:rsidRPr="00E40C48" w:rsidRDefault="001C6554" w:rsidP="005F2BB9">
      <w:pPr>
        <w:pStyle w:val="Funotentext"/>
        <w:tabs>
          <w:tab w:val="left" w:pos="567"/>
        </w:tabs>
        <w:ind w:left="567" w:hanging="567"/>
        <w:jc w:val="both"/>
      </w:pPr>
      <w:r w:rsidRPr="00D24A10">
        <w:rPr>
          <w:rStyle w:val="Funotenzeichen"/>
        </w:rPr>
        <w:footnoteRef/>
      </w:r>
      <w:r w:rsidRPr="00430660">
        <w:rPr>
          <w:lang w:val="fr-CH"/>
        </w:rPr>
        <w:tab/>
      </w:r>
      <w:r w:rsidR="00515147">
        <w:rPr>
          <w:lang w:val="fr-CH"/>
        </w:rPr>
        <w:t>Cic. </w:t>
      </w:r>
      <w:r w:rsidRPr="00430660">
        <w:rPr>
          <w:lang w:val="fr-CH"/>
        </w:rPr>
        <w:t>Att. 9</w:t>
      </w:r>
      <w:proofErr w:type="gramStart"/>
      <w:r w:rsidRPr="00430660">
        <w:rPr>
          <w:lang w:val="fr-CH"/>
        </w:rPr>
        <w:t>,12,2</w:t>
      </w:r>
      <w:proofErr w:type="gramEnd"/>
      <w:r w:rsidRPr="00430660">
        <w:rPr>
          <w:lang w:val="fr-CH"/>
        </w:rPr>
        <w:t xml:space="preserve">: </w:t>
      </w:r>
      <w:r w:rsidRPr="00430660">
        <w:rPr>
          <w:i/>
          <w:lang w:val="fr-CH"/>
        </w:rPr>
        <w:t>v</w:t>
      </w:r>
      <w:r w:rsidRPr="00F60E6F">
        <w:rPr>
          <w:i/>
          <w:lang w:val="la-Latn"/>
        </w:rPr>
        <w:t>enit etiam ad me Matius Quinquatribus, homo mehercule, ut mihi visus est, temperatus et prudens; existimatus quidem est semper auctor oti. [...]</w:t>
      </w:r>
      <w:r w:rsidRPr="00BA1DC7">
        <w:rPr>
          <w:i/>
          <w:lang w:val="la-Latn"/>
        </w:rPr>
        <w:t xml:space="preserve"> </w:t>
      </w:r>
      <w:r w:rsidRPr="00F60E6F">
        <w:rPr>
          <w:i/>
          <w:lang w:val="la-Latn"/>
        </w:rPr>
        <w:t>huic ego in multo sermone epistulam ad me Caesaris ostendi [...]. respond</w:t>
      </w:r>
      <w:r>
        <w:rPr>
          <w:i/>
          <w:lang w:val="la-Latn"/>
        </w:rPr>
        <w:t xml:space="preserve">it se </w:t>
      </w:r>
      <w:r w:rsidRPr="00BA1DC7">
        <w:rPr>
          <w:i/>
          <w:lang w:val="la-Latn"/>
        </w:rPr>
        <w:t>‚</w:t>
      </w:r>
      <w:r w:rsidRPr="00F60E6F">
        <w:rPr>
          <w:i/>
          <w:lang w:val="la-Latn"/>
        </w:rPr>
        <w:t>non dubitare</w:t>
      </w:r>
      <w:r w:rsidRPr="00BA1DC7">
        <w:rPr>
          <w:i/>
          <w:lang w:val="la-Latn"/>
        </w:rPr>
        <w:t>‘</w:t>
      </w:r>
      <w:r w:rsidRPr="00F60E6F">
        <w:rPr>
          <w:i/>
          <w:lang w:val="la-Latn"/>
        </w:rPr>
        <w:t xml:space="preserve"> quin et opem et gratiam meam ille ad pacificationem quaereret. utinam aliqu</w:t>
      </w:r>
      <w:r>
        <w:rPr>
          <w:i/>
          <w:lang w:val="la-Latn"/>
        </w:rPr>
        <w:t xml:space="preserve">od in hac miseria rei publicae </w:t>
      </w:r>
      <w:r w:rsidRPr="0020774C">
        <w:rPr>
          <w:rFonts w:ascii="Times" w:hAnsi="Times" w:cs="Segoe UI"/>
          <w:sz w:val="18"/>
          <w:szCs w:val="18"/>
          <w:lang w:val="el-GR"/>
        </w:rPr>
        <w:t>πολιτικὸν</w:t>
      </w:r>
      <w:r>
        <w:rPr>
          <w:i/>
          <w:lang w:val="la-Latn"/>
        </w:rPr>
        <w:t xml:space="preserve"> </w:t>
      </w:r>
      <w:r w:rsidRPr="00F60E6F">
        <w:rPr>
          <w:i/>
          <w:lang w:val="la-Latn"/>
        </w:rPr>
        <w:t>opus efficere et navare mihi liceat! Matius quidem et illum in ea sententia esse confidebat et se auctorem fore pollicebatur.</w:t>
      </w:r>
      <w:r w:rsidRPr="00BA1DC7">
        <w:rPr>
          <w:lang w:val="fr-CH"/>
        </w:rPr>
        <w:t xml:space="preserve"> </w:t>
      </w:r>
      <w:r>
        <w:t>(„Auch Matius hat mich gestern, am Minervafest besucht, wie mir schien ein gesetzter und kluger Mann; er galt ja auch immer als einer, der für den Frieden eintritt. [...] Ihm habe ich während unserer langen Unterredung auch Caesars Brief gezeigt [</w:t>
      </w:r>
      <w:r w:rsidRPr="00F60E6F">
        <w:rPr>
          <w:i/>
        </w:rPr>
        <w:t>bezieht sich auf Cic. Att. 9,6A; Anm. A.H.</w:t>
      </w:r>
      <w:r>
        <w:t>]. Er meinte, zweifellos sei es ihm [</w:t>
      </w:r>
      <w:r w:rsidRPr="00F60E6F">
        <w:rPr>
          <w:i/>
        </w:rPr>
        <w:t>Caesar</w:t>
      </w:r>
      <w:r>
        <w:t>] um meinen Einfluss und meine Beihilfe zur Friedensvermittlung zu tun. O dürfte ich doch in dieser trostlosen Lage des Vaterlandes eine staatsmännische Tat vollbringen und dabei mitwirken! Matius ist überzeugt, dass er es wirklich so meint, und hat mir versprochen, dafür einzutreten.“). S. ferner z. B. 7,15,3; 22,3; 8,12,4; 8,15 mit A1.</w:t>
      </w:r>
    </w:p>
  </w:footnote>
  <w:footnote w:id="127">
    <w:p w:rsidR="001C6554" w:rsidRPr="00D24A10" w:rsidRDefault="001C6554" w:rsidP="00AE77D5">
      <w:pPr>
        <w:pStyle w:val="Funotentext"/>
        <w:tabs>
          <w:tab w:val="left" w:pos="567"/>
        </w:tabs>
        <w:ind w:left="567" w:hanging="567"/>
        <w:jc w:val="both"/>
      </w:pPr>
      <w:r w:rsidRPr="00D24A10">
        <w:rPr>
          <w:rStyle w:val="Funotenzeichen"/>
        </w:rPr>
        <w:footnoteRef/>
      </w:r>
      <w:r w:rsidRPr="00D24A10">
        <w:tab/>
      </w:r>
      <w:r>
        <w:t xml:space="preserve">S. etwa </w:t>
      </w:r>
      <w:r w:rsidR="00515147">
        <w:t>Cic. </w:t>
      </w:r>
      <w:r w:rsidRPr="00D24A10">
        <w:t>Att. 8,1</w:t>
      </w:r>
      <w:r>
        <w:t>,1</w:t>
      </w:r>
      <w:r w:rsidRPr="00D24A10">
        <w:t>; 4,1f.; 11</w:t>
      </w:r>
      <w:r>
        <w:t>; 16; 9,1,2f.; 9,12,3; 9,14,6</w:t>
      </w:r>
      <w:r w:rsidRPr="00D24A10">
        <w:t>.</w:t>
      </w:r>
    </w:p>
  </w:footnote>
  <w:footnote w:id="128">
    <w:p w:rsidR="001C6554" w:rsidRPr="00617431" w:rsidRDefault="001C6554" w:rsidP="005B2882">
      <w:pPr>
        <w:tabs>
          <w:tab w:val="left" w:pos="567"/>
        </w:tabs>
        <w:spacing w:after="0" w:line="240" w:lineRule="auto"/>
        <w:ind w:left="567" w:hanging="567"/>
        <w:jc w:val="both"/>
        <w:rPr>
          <w:rFonts w:ascii="Times New Roman" w:hAnsi="Times New Roman" w:cs="Times New Roman"/>
          <w:sz w:val="20"/>
          <w:szCs w:val="20"/>
        </w:rPr>
      </w:pPr>
      <w:r w:rsidRPr="005B2882">
        <w:rPr>
          <w:rStyle w:val="Funotenzeichen"/>
          <w:rFonts w:ascii="Times New Roman" w:hAnsi="Times New Roman" w:cs="Times New Roman"/>
          <w:sz w:val="20"/>
          <w:szCs w:val="20"/>
        </w:rPr>
        <w:footnoteRef/>
      </w:r>
      <w:r w:rsidRPr="005B2882">
        <w:rPr>
          <w:rFonts w:ascii="Times New Roman" w:hAnsi="Times New Roman" w:cs="Times New Roman"/>
          <w:sz w:val="20"/>
          <w:szCs w:val="20"/>
        </w:rPr>
        <w:tab/>
      </w:r>
      <w:r w:rsidRPr="005B2882">
        <w:rPr>
          <w:rFonts w:ascii="Times New Roman" w:hAnsi="Times New Roman" w:cs="Times New Roman"/>
          <w:sz w:val="20"/>
          <w:szCs w:val="20"/>
          <w:lang w:val="de-DE"/>
        </w:rPr>
        <w:t>Plut. Cicero 37,2</w:t>
      </w:r>
      <w:r w:rsidRPr="005B2882">
        <w:rPr>
          <w:rFonts w:ascii="Times New Roman" w:hAnsi="Times New Roman" w:cs="Times New Roman"/>
          <w:sz w:val="20"/>
          <w:szCs w:val="20"/>
        </w:rPr>
        <w:t xml:space="preserve">: </w:t>
      </w:r>
      <w:r w:rsidRPr="0020774C">
        <w:rPr>
          <w:rFonts w:ascii="Times" w:eastAsia="Times New Roman" w:hAnsi="Times" w:cs="Segoe UI"/>
          <w:sz w:val="18"/>
          <w:szCs w:val="18"/>
          <w:lang w:val="el-GR" w:eastAsia="de-CH"/>
        </w:rPr>
        <w:t>ὡς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δ</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ἦν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ἀνήκεστα</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καὶ</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Καίσαρος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ἐπερχομένου</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Πομπήιος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οὐκ</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ἔμεινεν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ἀλλὰ</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μετὰ</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πολλῶν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καὶ</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ἀγαθῶν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ἀνδρῶν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τὴν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πόλιν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ἐξέλιπε</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ταύτης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μὲν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ἀπελείφθη</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τῆς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φυγῆς</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ὁ</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Κικέρων</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ἔδοξε</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δὲ</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Καίσαρι</w:t>
      </w:r>
      <w:r w:rsidRPr="0020774C">
        <w:rPr>
          <w:rFonts w:ascii="Times" w:eastAsia="Times New Roman" w:hAnsi="Times" w:cs="Segoe UI"/>
          <w:sz w:val="18"/>
          <w:szCs w:val="18"/>
          <w:lang w:val="de-DE" w:eastAsia="de-CH"/>
        </w:rPr>
        <w:t xml:space="preserve"> </w:t>
      </w:r>
      <w:r w:rsidRPr="0020774C">
        <w:rPr>
          <w:rFonts w:ascii="Times" w:eastAsia="Times New Roman" w:hAnsi="Times" w:cs="Segoe UI"/>
          <w:sz w:val="18"/>
          <w:szCs w:val="18"/>
          <w:lang w:val="el-GR" w:eastAsia="de-CH"/>
        </w:rPr>
        <w:t>προστίθεσθαι</w:t>
      </w:r>
      <w:r w:rsidRPr="00905594">
        <w:rPr>
          <w:rFonts w:ascii="Times New Roman" w:eastAsia="Times New Roman" w:hAnsi="Times New Roman" w:cs="Times New Roman"/>
          <w:i/>
          <w:sz w:val="20"/>
          <w:szCs w:val="20"/>
          <w:lang w:val="de-DE" w:eastAsia="de-CH"/>
        </w:rPr>
        <w:t>.</w:t>
      </w:r>
      <w:r>
        <w:rPr>
          <w:rFonts w:ascii="Times New Roman" w:eastAsia="Times New Roman" w:hAnsi="Times New Roman" w:cs="Times New Roman"/>
          <w:sz w:val="20"/>
          <w:szCs w:val="20"/>
          <w:lang w:eastAsia="de-CH"/>
        </w:rPr>
        <w:t xml:space="preserve"> – Plutarch geht im Übrigen davon aus, dass Cicero in der Tat gezweifelt habe, auf wessen Seite er sich schlagen sollte: Pompeius habe den besseren Zweck verfolgt, Caesar sich jedoch bei der Durchführung geschickter angestellt (37,3).</w:t>
      </w:r>
      <w:r w:rsidRPr="00617431">
        <w:rPr>
          <w:rFonts w:ascii="Times New Roman" w:eastAsia="Times New Roman" w:hAnsi="Times New Roman" w:cs="Times New Roman"/>
          <w:i/>
          <w:sz w:val="20"/>
          <w:szCs w:val="20"/>
          <w:lang w:eastAsia="de-CH"/>
        </w:rPr>
        <w:t xml:space="preserve"> </w:t>
      </w:r>
    </w:p>
  </w:footnote>
  <w:footnote w:id="129">
    <w:p w:rsidR="001C6554" w:rsidRPr="00EA791E" w:rsidRDefault="001C6554" w:rsidP="00EA791E">
      <w:pPr>
        <w:pStyle w:val="Funotentext"/>
        <w:tabs>
          <w:tab w:val="left" w:pos="567"/>
        </w:tabs>
        <w:ind w:left="567" w:hanging="567"/>
        <w:jc w:val="both"/>
        <w:rPr>
          <w:lang w:val="de-CH"/>
        </w:rPr>
      </w:pPr>
      <w:r>
        <w:rPr>
          <w:rStyle w:val="Funotenzeichen"/>
        </w:rPr>
        <w:footnoteRef/>
      </w:r>
      <w:r>
        <w:tab/>
        <w:t>Caesar stand zusätzlich unter Druck, weil offenbar einige einflussreiche Männer, die bislang auf seiner Seite gestanden hatten, ihn verließen, so etwa sein langjähriger Freund und Helfer T. Labienus, der sich Pompeius anschloss. Auch Caesars Schwiegervater L. Calpurnius Piso soll aus Protest gegen Caesars Marsch auf Rom die Stadt verlassen haben, nachdem seine Vermittlungsversuche gescheitert waren; er wandte sich jedoch nicht gegen seinen Schwiegersohn, sondern blieb neutral. Gerade diese beiden Abgänge, noch im Januar 49 </w:t>
      </w:r>
      <w:proofErr w:type="gramStart"/>
      <w:r>
        <w:t>v. Chr.,</w:t>
      </w:r>
      <w:proofErr w:type="gramEnd"/>
      <w:r>
        <w:t xml:space="preserve"> scheinen Caesar in eine recht peinliche Lage gebracht zu haben, wie Ciceros Einschätzung verdeutlicht (</w:t>
      </w:r>
      <w:r w:rsidR="00515147">
        <w:t>Cic. </w:t>
      </w:r>
      <w:r>
        <w:t>Att. 7,12,5):</w:t>
      </w:r>
      <w:r w:rsidRPr="0017584E">
        <w:t xml:space="preserve"> </w:t>
      </w:r>
      <w:r w:rsidRPr="00D24C54">
        <w:rPr>
          <w:rStyle w:val="n0x87d3550x0x87c4c28"/>
          <w:i/>
          <w:lang w:val="la-Latn"/>
        </w:rPr>
        <w:t>Labienum ab illo discessisse prope modum constat. si ita factum esset ut ille Romam veniens magistratus et senatum Romae offenderet, magno usui causae nostrae fuisset. damnasse enim sceleris hominem amicum rei publicae causa videretur, quod nunc quoque videtur, sed minus prodest; non enim habet cui prosit [...].</w:t>
      </w:r>
      <w:r>
        <w:t xml:space="preserve"> („Dass Labienus ihn verlassen hat, ist so gut wie sicher. Wäre es so gekommen, dass er bei seiner Ankunft in Rom die Magistrate und den Senat dort angetroffen hätte, so wäre es für unsere Sache vorteilhafter gewesen; es hätte dann so ausgesehen, als hätte er seinen Freund zum Hochverräter erklärt. Das tut es zwar jetzt auch, aber es ist weniger wirksam, weil er niemanden findet, dem er nützen könnte.“). Und in einem Brief an Terentia und Tullia (</w:t>
      </w:r>
      <w:r w:rsidR="00515147">
        <w:t>ad fam.</w:t>
      </w:r>
      <w:r>
        <w:t xml:space="preserve"> 14,7,2): </w:t>
      </w:r>
      <w:r w:rsidRPr="0017584E">
        <w:rPr>
          <w:rStyle w:val="n0x87d3550x0x87c4c28"/>
          <w:i/>
          <w:lang w:val="la-Latn"/>
        </w:rPr>
        <w:t>Labienus rem meliorem fecit; adiuvat etiam Piso, quod ab urbe discedit et sceleris condemnat generum suum.</w:t>
      </w:r>
      <w:r>
        <w:rPr>
          <w:rStyle w:val="n0x87d3550x0x87c4c28"/>
        </w:rPr>
        <w:t xml:space="preserve"> </w:t>
      </w:r>
      <w:r>
        <w:t xml:space="preserve">(„Labienus hat unserer Sache Auftrieb gegeben; auch Piso greift uns damit unter die Arme, dass er die Stadt verlässt und so seinen Schwiegersohn zum Verbrecher stempelt.“). Siehe auch </w:t>
      </w:r>
      <w:r w:rsidR="00515147">
        <w:t>Cic. </w:t>
      </w:r>
      <w:r>
        <w:t>Att. 7,11,1; 13,1; 14,2.</w:t>
      </w:r>
    </w:p>
  </w:footnote>
  <w:footnote w:id="130">
    <w:p w:rsidR="001C6554" w:rsidRPr="00006078" w:rsidRDefault="001C6554" w:rsidP="00006078">
      <w:pPr>
        <w:pStyle w:val="Funotentext"/>
        <w:tabs>
          <w:tab w:val="left" w:pos="567"/>
        </w:tabs>
        <w:ind w:left="567" w:hanging="567"/>
        <w:jc w:val="both"/>
        <w:rPr>
          <w:lang w:val="de-CH"/>
        </w:rPr>
      </w:pPr>
      <w:r>
        <w:rPr>
          <w:rStyle w:val="Funotenzeichen"/>
        </w:rPr>
        <w:footnoteRef/>
      </w:r>
      <w:r>
        <w:tab/>
        <w:t xml:space="preserve">S. v. a. </w:t>
      </w:r>
      <w:r w:rsidR="00515147">
        <w:t>Cic. </w:t>
      </w:r>
      <w:r>
        <w:t xml:space="preserve">Att. 9,17–22. Cicero fasst die Besprechung mit Caesar schließlich folgendermaßen zusammen, dessen Mangel an Konzilianz in der Frage von Ciceros Präsenz in Rom beklagend (21,1): </w:t>
      </w:r>
      <w:r w:rsidRPr="00D142E7">
        <w:rPr>
          <w:rStyle w:val="n0x87d3550x0x87c4c28"/>
          <w:i/>
          <w:lang w:val="la-Latn"/>
        </w:rPr>
        <w:t>damnari se nostro iudicio, tardiores fore reliquos, si nos non veniremus, dicere. [...] cum multa, ‚veni igitur et age de pace‘. ‚meo ne‘ inquam ‚arbitratu?‘ ‚sic‘ inquam ‚agam, senatui non placere in Hispanias iri nec exercitus in Graeciam transportari, multa que‘ inquam ‚de Gnaeo deplorabo‘.</w:t>
      </w:r>
      <w:r w:rsidRPr="00D142E7">
        <w:rPr>
          <w:i/>
          <w:lang w:val="la-Latn"/>
        </w:rPr>
        <w:t xml:space="preserve"> </w:t>
      </w:r>
      <w:r w:rsidRPr="00D142E7">
        <w:rPr>
          <w:rStyle w:val="n0x87d3550x0x87c4c28"/>
          <w:i/>
          <w:lang w:val="la-Latn"/>
        </w:rPr>
        <w:t>tum ille, ‚ego vero ista dici nolo‘.</w:t>
      </w:r>
      <w:r w:rsidRPr="00D142E7">
        <w:rPr>
          <w:i/>
          <w:lang w:val="la-Latn"/>
        </w:rPr>
        <w:t xml:space="preserve"> </w:t>
      </w:r>
      <w:r w:rsidRPr="00D142E7">
        <w:rPr>
          <w:rStyle w:val="n0x87d3550x0x87c4c28"/>
          <w:i/>
          <w:lang w:val="la-Latn"/>
        </w:rPr>
        <w:t>‚ita putabam‘ inquam, ‚sed ego eo nolo adesse quod aut sic mihi dicend</w:t>
      </w:r>
      <w:r>
        <w:rPr>
          <w:rStyle w:val="n0x87d3550x0x87c4c28"/>
          <w:i/>
          <w:lang w:val="la-Latn"/>
        </w:rPr>
        <w:t>um est aut non veniendum, multa</w:t>
      </w:r>
      <w:r w:rsidRPr="00D142E7">
        <w:rPr>
          <w:rStyle w:val="n0x87d3550x0x87c4c28"/>
          <w:i/>
          <w:lang w:val="la-Latn"/>
        </w:rPr>
        <w:t>que quae nullo modo possem silere si adessem‘.</w:t>
      </w:r>
      <w:r w:rsidRPr="00D142E7">
        <w:rPr>
          <w:i/>
          <w:lang w:val="la-Latn"/>
        </w:rPr>
        <w:t xml:space="preserve"> </w:t>
      </w:r>
      <w:r w:rsidRPr="00D142E7">
        <w:rPr>
          <w:rStyle w:val="n0x87d3550x0x87c4c28"/>
          <w:i/>
          <w:lang w:val="la-Latn"/>
        </w:rPr>
        <w:t>summa fuit ut ille ut deliberarem. [...] credo igitur hunc me non amare.</w:t>
      </w:r>
      <w:r>
        <w:rPr>
          <w:rStyle w:val="n0x87d3550x0x87c4c28"/>
        </w:rPr>
        <w:t xml:space="preserve"> </w:t>
      </w:r>
      <w:r>
        <w:t>(„Damit, sagte er, spräche ich über ihn ein Urteil; wenn ich nicht käme, würden es auch alle anderen nicht eilig haben. [...] Nach langem Hin und Her: ‚Komm also und sprich für den Frieden!‘ – ‚Wie ich es für richtig halte? Ich werde den Standpunkt vertreten, der Senat sei nicht dafür da, dass man nach Spanien gehe und Truppen nach Griechenland übersetze; weiterhin werde ich meinem Bedauern über Gnaeus Lage Ausdruck verleihen.‘ Darauf er: ‚Derartige Äußerungen wünsche ich aber nicht</w:t>
      </w:r>
      <w:proofErr w:type="gramStart"/>
      <w:r>
        <w:t>!‘</w:t>
      </w:r>
      <w:proofErr w:type="gramEnd"/>
      <w:r>
        <w:t xml:space="preserve"> – ‚Das dachte ich mir; das ist es ja gerade, weshalb ich mich weigere zu kommen. Entweder muss ich so sprechen oder wegbleiben, und manches sagen, was ich einfach nicht verschweigen kann, wenn ich zugegen bin</w:t>
      </w:r>
      <w:proofErr w:type="gramStart"/>
      <w:r>
        <w:t>.‘</w:t>
      </w:r>
      <w:proofErr w:type="gramEnd"/>
      <w:r>
        <w:t xml:space="preserve"> Das Ergebnis war, dass er sagte, ich solle es mir überlegen. [...] Zufrieden wird er also kaum mit mir sein.“).</w:t>
      </w:r>
    </w:p>
  </w:footnote>
  <w:footnote w:id="131">
    <w:p w:rsidR="001C6554" w:rsidRPr="00101C12" w:rsidRDefault="001C6554" w:rsidP="00101C12">
      <w:pPr>
        <w:pStyle w:val="Funotentext"/>
        <w:tabs>
          <w:tab w:val="left" w:pos="567"/>
        </w:tabs>
        <w:ind w:left="567" w:hanging="567"/>
        <w:jc w:val="both"/>
        <w:rPr>
          <w:lang w:val="de-CH"/>
        </w:rPr>
      </w:pPr>
      <w:r>
        <w:rPr>
          <w:rStyle w:val="Funotenzeichen"/>
        </w:rPr>
        <w:footnoteRef/>
      </w:r>
      <w:r>
        <w:tab/>
        <w:t xml:space="preserve">S. etwa </w:t>
      </w:r>
      <w:r w:rsidR="00515147">
        <w:t>Cic. </w:t>
      </w:r>
      <w:r>
        <w:t>Att. 10,4 (mit der kurzen Erwähnung eines Briefes von Caesar, der Cicero versprochen habe, ihm seine Weigerung, nach Rom zu kommen, nicht nachzutragen); 5,7–11 (Cicero schildert Atticus eine Unterhaltung mit C. Scribonius Curio, in der jener Cicero versichert habe, Caesar wäre gerne bereit gewesen, ihm dieselbe Neutralität zu gestatten wie dem Ehemann von Caesars Nichte Attia, L. Marcius Philippus, und sicherlich immer noch geneigt, Cicero entgegenzukommen.); 9,10 mit A (ein Brief von M. Antonius) u. B (ein Brief von Caesar selbst); 10,3 mit A (ein Brief des M. Caelius Rufus).</w:t>
      </w:r>
    </w:p>
  </w:footnote>
  <w:footnote w:id="132">
    <w:p w:rsidR="001C6554" w:rsidRPr="00905594" w:rsidRDefault="001C6554" w:rsidP="00006078">
      <w:pPr>
        <w:pStyle w:val="Funotentext"/>
        <w:tabs>
          <w:tab w:val="left" w:pos="567"/>
        </w:tabs>
        <w:ind w:left="567" w:hanging="567"/>
        <w:jc w:val="both"/>
        <w:rPr>
          <w:lang w:val="it-IT"/>
        </w:rPr>
      </w:pPr>
      <w:r w:rsidRPr="00AC3025">
        <w:rPr>
          <w:rStyle w:val="Funotenzeichen"/>
        </w:rPr>
        <w:footnoteRef/>
      </w:r>
      <w:r w:rsidRPr="00AC3025">
        <w:tab/>
      </w:r>
      <w:r w:rsidR="00515147">
        <w:t>Cic. </w:t>
      </w:r>
      <w:r w:rsidRPr="00AC3025">
        <w:t>Att. 9,6; 9,6,A; 9,12; 9,12A; 9,21,1.</w:t>
      </w:r>
      <w:r>
        <w:t xml:space="preserve"> – Plutarch berichtet, Cicero habe auch im Lager des Pompeius keinen Hehl aus seinem Bedauern gemacht, Italien verlassen zu haben, und sich stattdessen – wenig hilfreich – in ironische Spitzfindigkeiten geflüchtet, die seiner Beliebtheit nicht zuträglich gewesen seien (Plut. </w:t>
      </w:r>
      <w:r w:rsidRPr="00905594">
        <w:rPr>
          <w:lang w:val="it-IT"/>
        </w:rPr>
        <w:t xml:space="preserve">Cicero </w:t>
      </w:r>
      <w:proofErr w:type="gramStart"/>
      <w:r w:rsidRPr="00905594">
        <w:rPr>
          <w:lang w:val="it-IT"/>
        </w:rPr>
        <w:t>38</w:t>
      </w:r>
      <w:proofErr w:type="gramEnd"/>
      <w:r w:rsidRPr="00905594">
        <w:rPr>
          <w:lang w:val="it-IT"/>
        </w:rPr>
        <w:t xml:space="preserve">). </w:t>
      </w:r>
    </w:p>
  </w:footnote>
  <w:footnote w:id="133">
    <w:p w:rsidR="001C6554" w:rsidRPr="00905594" w:rsidRDefault="001C6554" w:rsidP="00305D88">
      <w:pPr>
        <w:pStyle w:val="Funotentext"/>
        <w:tabs>
          <w:tab w:val="left" w:pos="567"/>
        </w:tabs>
        <w:ind w:left="567" w:hanging="567"/>
        <w:jc w:val="both"/>
        <w:rPr>
          <w:lang w:val="it-IT"/>
        </w:rPr>
      </w:pPr>
      <w:r>
        <w:rPr>
          <w:rStyle w:val="Funotenzeichen"/>
        </w:rPr>
        <w:footnoteRef/>
      </w:r>
      <w:r w:rsidRPr="00905594">
        <w:rPr>
          <w:lang w:val="it-IT"/>
        </w:rPr>
        <w:tab/>
        <w:t xml:space="preserve">Plut. Cicero </w:t>
      </w:r>
      <w:proofErr w:type="gramStart"/>
      <w:r w:rsidRPr="00905594">
        <w:rPr>
          <w:lang w:val="it-IT"/>
        </w:rPr>
        <w:t>39,1f.</w:t>
      </w:r>
      <w:proofErr w:type="gramEnd"/>
      <w:r w:rsidRPr="00905594">
        <w:rPr>
          <w:lang w:val="it-IT"/>
        </w:rPr>
        <w:t>; Cato Minor 55,2.</w:t>
      </w:r>
    </w:p>
  </w:footnote>
  <w:footnote w:id="134">
    <w:p w:rsidR="001C6554" w:rsidRPr="005814E7" w:rsidRDefault="001C6554" w:rsidP="00305D88">
      <w:pPr>
        <w:pStyle w:val="Funotentext"/>
        <w:tabs>
          <w:tab w:val="left" w:pos="567"/>
          <w:tab w:val="left" w:pos="2286"/>
        </w:tabs>
        <w:ind w:left="567" w:hanging="567"/>
        <w:jc w:val="both"/>
      </w:pPr>
      <w:r>
        <w:rPr>
          <w:rStyle w:val="Funotenzeichen"/>
        </w:rPr>
        <w:footnoteRef/>
      </w:r>
      <w:r w:rsidRPr="00905594">
        <w:rPr>
          <w:lang w:val="it-IT"/>
        </w:rPr>
        <w:tab/>
        <w:t xml:space="preserve">S. </w:t>
      </w:r>
      <w:r w:rsidR="00515147">
        <w:rPr>
          <w:lang w:val="it-IT"/>
        </w:rPr>
        <w:t>Cic. </w:t>
      </w:r>
      <w:r w:rsidRPr="00905594">
        <w:rPr>
          <w:lang w:val="it-IT"/>
        </w:rPr>
        <w:t>Att. 11,6</w:t>
      </w:r>
      <w:r>
        <w:rPr>
          <w:lang w:val="it-IT"/>
        </w:rPr>
        <w:t>–</w:t>
      </w:r>
      <w:r w:rsidRPr="00905594">
        <w:rPr>
          <w:lang w:val="it-IT"/>
        </w:rPr>
        <w:t xml:space="preserve">27; </w:t>
      </w:r>
      <w:proofErr w:type="gramStart"/>
      <w:r w:rsidR="00515147">
        <w:rPr>
          <w:lang w:val="it-IT"/>
        </w:rPr>
        <w:t>ad</w:t>
      </w:r>
      <w:proofErr w:type="gramEnd"/>
      <w:r w:rsidR="00515147">
        <w:rPr>
          <w:lang w:val="it-IT"/>
        </w:rPr>
        <w:t> fam.</w:t>
      </w:r>
      <w:r w:rsidRPr="00905594">
        <w:rPr>
          <w:lang w:val="it-IT"/>
        </w:rPr>
        <w:t xml:space="preserve"> 14,10</w:t>
      </w:r>
      <w:r>
        <w:rPr>
          <w:lang w:val="it-IT"/>
        </w:rPr>
        <w:t>–</w:t>
      </w:r>
      <w:r w:rsidRPr="00905594">
        <w:rPr>
          <w:lang w:val="it-IT"/>
        </w:rPr>
        <w:t xml:space="preserve">23; Plut. </w:t>
      </w:r>
      <w:r w:rsidRPr="005814E7">
        <w:t>Cicero 39,2–4.</w:t>
      </w:r>
    </w:p>
  </w:footnote>
  <w:footnote w:id="135">
    <w:p w:rsidR="001C6554" w:rsidRPr="00812289" w:rsidRDefault="001C6554" w:rsidP="007F4D25">
      <w:pPr>
        <w:pStyle w:val="Funotentext"/>
        <w:tabs>
          <w:tab w:val="left" w:pos="567"/>
        </w:tabs>
        <w:ind w:left="567" w:hanging="567"/>
        <w:jc w:val="both"/>
        <w:rPr>
          <w:lang w:val="en-US"/>
        </w:rPr>
      </w:pPr>
      <w:r w:rsidRPr="00AC3025">
        <w:rPr>
          <w:rStyle w:val="Funotenzeichen"/>
        </w:rPr>
        <w:footnoteRef/>
      </w:r>
      <w:r>
        <w:tab/>
        <w:t xml:space="preserve">Zentral sind hier die Bücher </w:t>
      </w:r>
      <w:r w:rsidRPr="00AC3025">
        <w:t>14 bis 16 der Briefe Ciceros an Atticus</w:t>
      </w:r>
      <w:r>
        <w:t xml:space="preserve">. S. ferner u. a. auch </w:t>
      </w:r>
      <w:r w:rsidR="00515147">
        <w:t>Cic. ad fam.</w:t>
      </w:r>
      <w:r>
        <w:t xml:space="preserve"> 9,14; 10,1; 11,31; 12,1f.; 20 10,1 sowie Plut. </w:t>
      </w:r>
      <w:r w:rsidRPr="00812289">
        <w:rPr>
          <w:lang w:val="en-US"/>
        </w:rPr>
        <w:t>Cicero 42</w:t>
      </w:r>
      <w:r>
        <w:rPr>
          <w:lang w:val="en-US"/>
        </w:rPr>
        <w:t>–</w:t>
      </w:r>
      <w:r w:rsidRPr="00812289">
        <w:rPr>
          <w:lang w:val="en-US"/>
        </w:rPr>
        <w:t>49.</w:t>
      </w:r>
    </w:p>
  </w:footnote>
  <w:footnote w:id="136">
    <w:p w:rsidR="001C6554" w:rsidRPr="008961C6" w:rsidRDefault="001C6554" w:rsidP="006A09F7">
      <w:pPr>
        <w:pStyle w:val="Funotentext"/>
        <w:tabs>
          <w:tab w:val="left" w:pos="567"/>
        </w:tabs>
        <w:ind w:left="567" w:hanging="567"/>
        <w:jc w:val="both"/>
        <w:rPr>
          <w:lang w:val="en-US"/>
        </w:rPr>
      </w:pPr>
      <w:r>
        <w:rPr>
          <w:rStyle w:val="Funotenzeichen"/>
        </w:rPr>
        <w:footnoteRef/>
      </w:r>
      <w:r w:rsidRPr="00B77CC8">
        <w:rPr>
          <w:lang w:val="en-US"/>
        </w:rPr>
        <w:tab/>
        <w:t xml:space="preserve">S. </w:t>
      </w:r>
      <w:r w:rsidR="00515147">
        <w:rPr>
          <w:lang w:val="en-US"/>
        </w:rPr>
        <w:t>Cic. </w:t>
      </w:r>
      <w:r w:rsidRPr="00B77CC8">
        <w:rPr>
          <w:lang w:val="en-US"/>
        </w:rPr>
        <w:t>Att. 15</w:t>
      </w:r>
      <w:proofErr w:type="gramStart"/>
      <w:r w:rsidRPr="00B77CC8">
        <w:rPr>
          <w:lang w:val="en-US"/>
        </w:rPr>
        <w:t>,21</w:t>
      </w:r>
      <w:proofErr w:type="gramEnd"/>
      <w:r w:rsidRPr="00B77CC8">
        <w:rPr>
          <w:lang w:val="en-US"/>
        </w:rPr>
        <w:t>; 27</w:t>
      </w:r>
      <w:r>
        <w:rPr>
          <w:lang w:val="en-US"/>
        </w:rPr>
        <w:t>–</w:t>
      </w:r>
      <w:r w:rsidRPr="00B77CC8">
        <w:rPr>
          <w:lang w:val="en-US"/>
        </w:rPr>
        <w:t>29; 16,1</w:t>
      </w:r>
      <w:r>
        <w:rPr>
          <w:lang w:val="en-US"/>
        </w:rPr>
        <w:t>–</w:t>
      </w:r>
      <w:r w:rsidRPr="00B77CC8">
        <w:rPr>
          <w:lang w:val="en-US"/>
        </w:rPr>
        <w:t xml:space="preserve">7; </w:t>
      </w:r>
      <w:r w:rsidR="00515147">
        <w:rPr>
          <w:lang w:val="en-US"/>
        </w:rPr>
        <w:t>ad fam.</w:t>
      </w:r>
      <w:r w:rsidRPr="00B77CC8">
        <w:rPr>
          <w:lang w:val="en-US"/>
        </w:rPr>
        <w:t xml:space="preserve"> 10,1,1; 11,31,1. </w:t>
      </w:r>
      <w:r w:rsidRPr="005814E7">
        <w:rPr>
          <w:lang w:val="fr-FR"/>
        </w:rPr>
        <w:t>S. ferner Cass. Dio 45</w:t>
      </w:r>
      <w:proofErr w:type="gramStart"/>
      <w:r w:rsidRPr="005814E7">
        <w:rPr>
          <w:lang w:val="fr-FR"/>
        </w:rPr>
        <w:t>,15,3f</w:t>
      </w:r>
      <w:proofErr w:type="gramEnd"/>
      <w:r w:rsidRPr="005814E7">
        <w:rPr>
          <w:lang w:val="fr-FR"/>
        </w:rPr>
        <w:t xml:space="preserve">.; 46,3,2; Plut. </w:t>
      </w:r>
      <w:r w:rsidRPr="008961C6">
        <w:rPr>
          <w:lang w:val="en-US"/>
        </w:rPr>
        <w:t>Cicero 43.</w:t>
      </w:r>
    </w:p>
  </w:footnote>
  <w:footnote w:id="137">
    <w:p w:rsidR="001C6554" w:rsidRPr="00006078" w:rsidRDefault="001C6554" w:rsidP="007F4D25">
      <w:pPr>
        <w:pStyle w:val="Funotentext"/>
        <w:tabs>
          <w:tab w:val="left" w:pos="567"/>
        </w:tabs>
        <w:ind w:left="567" w:hanging="567"/>
        <w:jc w:val="both"/>
        <w:rPr>
          <w:lang w:val="de-CH"/>
        </w:rPr>
      </w:pPr>
      <w:r>
        <w:rPr>
          <w:rStyle w:val="Funotenzeichen"/>
        </w:rPr>
        <w:footnoteRef/>
      </w:r>
      <w:r w:rsidRPr="005814E7">
        <w:rPr>
          <w:lang w:val="fr-FR"/>
        </w:rPr>
        <w:tab/>
        <w:t xml:space="preserve">Außer Ciceros </w:t>
      </w:r>
      <w:r w:rsidRPr="005814E7">
        <w:rPr>
          <w:i/>
          <w:lang w:val="fr-FR"/>
        </w:rPr>
        <w:t>Philippicae</w:t>
      </w:r>
      <w:r w:rsidRPr="005814E7">
        <w:rPr>
          <w:lang w:val="fr-FR"/>
        </w:rPr>
        <w:t xml:space="preserve"> s. u. a. </w:t>
      </w:r>
      <w:r w:rsidR="00515147" w:rsidRPr="005814E7">
        <w:rPr>
          <w:lang w:val="fr-FR"/>
        </w:rPr>
        <w:t>Cic. </w:t>
      </w:r>
      <w:r w:rsidRPr="005814E7">
        <w:rPr>
          <w:lang w:val="fr-FR"/>
        </w:rPr>
        <w:t xml:space="preserve">Att. 16,8–17; Cass. </w:t>
      </w:r>
      <w:r w:rsidRPr="00BA787B">
        <w:rPr>
          <w:lang w:val="it-IT"/>
        </w:rPr>
        <w:t xml:space="preserve">Dio 45,15–46,29; </w:t>
      </w:r>
      <w:proofErr w:type="gramStart"/>
      <w:r w:rsidRPr="00BA787B">
        <w:rPr>
          <w:lang w:val="it-IT"/>
        </w:rPr>
        <w:t>Plut.</w:t>
      </w:r>
      <w:proofErr w:type="gramEnd"/>
      <w:r w:rsidRPr="00BA787B">
        <w:rPr>
          <w:lang w:val="it-IT"/>
        </w:rPr>
        <w:t xml:space="preserve"> Cicero 44–46; </w:t>
      </w:r>
      <w:proofErr w:type="spellStart"/>
      <w:r w:rsidRPr="00BA787B">
        <w:rPr>
          <w:lang w:val="it-IT"/>
        </w:rPr>
        <w:t>Antonius</w:t>
      </w:r>
      <w:proofErr w:type="spellEnd"/>
      <w:r w:rsidRPr="00BA787B">
        <w:rPr>
          <w:lang w:val="it-IT"/>
        </w:rPr>
        <w:t xml:space="preserve"> 17; 19; </w:t>
      </w:r>
      <w:proofErr w:type="spellStart"/>
      <w:r w:rsidRPr="00BA787B">
        <w:rPr>
          <w:lang w:val="it-IT"/>
        </w:rPr>
        <w:t>App</w:t>
      </w:r>
      <w:proofErr w:type="spellEnd"/>
      <w:r w:rsidRPr="00BA787B">
        <w:rPr>
          <w:lang w:val="it-IT"/>
        </w:rPr>
        <w:t xml:space="preserve">. civ. 3,50,202–66,271. </w:t>
      </w:r>
      <w:r>
        <w:t>Zu den politischen Entwicklungen und Verwicklungen in Rom zwischen den Iden des März 44 v. Chr. und der formellen Begründung des Zweiten Triumvirats vor der Volksversammlung im November 43 v. Chr. s. Gotter 1996a.</w:t>
      </w:r>
    </w:p>
  </w:footnote>
  <w:footnote w:id="138">
    <w:p w:rsidR="001C6554" w:rsidRPr="00D651DF" w:rsidRDefault="001C6554" w:rsidP="00737F4A">
      <w:pPr>
        <w:pStyle w:val="Funotentext"/>
        <w:tabs>
          <w:tab w:val="left" w:pos="567"/>
        </w:tabs>
        <w:ind w:left="567" w:hanging="567"/>
        <w:jc w:val="both"/>
        <w:rPr>
          <w:lang w:val="de-CH"/>
        </w:rPr>
      </w:pPr>
      <w:r w:rsidRPr="00D84894">
        <w:rPr>
          <w:rStyle w:val="Funotenzeichen"/>
        </w:rPr>
        <w:footnoteRef/>
      </w:r>
      <w:r w:rsidRPr="00D84894">
        <w:tab/>
      </w:r>
      <w:r>
        <w:t xml:space="preserve">Eindrücklich </w:t>
      </w:r>
      <w:r w:rsidRPr="00D84894">
        <w:t xml:space="preserve">schildert Plutarch, wie die Brüder Marcus und Quintus </w:t>
      </w:r>
      <w:r>
        <w:t xml:space="preserve">Tullius Cicero </w:t>
      </w:r>
      <w:r w:rsidRPr="00D84894">
        <w:t>durch Italien irren, bis Marcus schließlich Opfer der Häscher des Antonius wird</w:t>
      </w:r>
      <w:r>
        <w:t xml:space="preserve"> (</w:t>
      </w:r>
      <w:r w:rsidRPr="00D84894">
        <w:t>Plut. Cicero</w:t>
      </w:r>
      <w:r>
        <w:t xml:space="preserve"> 47f.; s. a. Antonius 19f.; App. civ. 4,19,73–20,83; Cass. Dio 47,8,3). – Zu den Proskriptionen, die 43 v. Chr. auf die Einigung zwischen Octavian und M. Antonius folgten und denen auch Cicero und sein Bruder zum Opfer fielen, s. Hinard 1985, 227–318; 415–552 (Katalog der Proskribierten; s. Nr. 139–142 zu Marcus und Quintus sowie zu ihren Söhnen, von denen nur Marcus’ gleichnamiger Sohn überlebte).</w:t>
      </w:r>
    </w:p>
  </w:footnote>
  <w:footnote w:id="139">
    <w:p w:rsidR="001C6554" w:rsidRPr="00DD1981" w:rsidRDefault="001C6554" w:rsidP="00DD1981">
      <w:pPr>
        <w:pStyle w:val="Funotentext"/>
        <w:tabs>
          <w:tab w:val="left" w:pos="567"/>
        </w:tabs>
        <w:ind w:left="567" w:hanging="567"/>
        <w:jc w:val="both"/>
        <w:rPr>
          <w:lang w:val="de-CH"/>
        </w:rPr>
      </w:pPr>
      <w:r w:rsidRPr="00486BD4">
        <w:rPr>
          <w:rStyle w:val="Funotenzeichen"/>
        </w:rPr>
        <w:footnoteRef/>
      </w:r>
      <w:r>
        <w:tab/>
        <w:t xml:space="preserve">Zum </w:t>
      </w:r>
      <w:r w:rsidRPr="00486BD4">
        <w:t>Vierkaiserjahr</w:t>
      </w:r>
      <w:r>
        <w:t xml:space="preserve"> 68/69 </w:t>
      </w:r>
      <w:r w:rsidRPr="00486BD4">
        <w:t>n.</w:t>
      </w:r>
      <w:r>
        <w:t> </w:t>
      </w:r>
      <w:r w:rsidRPr="00486BD4">
        <w:t xml:space="preserve">Chr. s. Morgan 2006; Wellesley 2000 sowie Murison 1993. </w:t>
      </w:r>
      <w:r>
        <w:t>Siehe auch</w:t>
      </w:r>
      <w:r w:rsidRPr="00486BD4">
        <w:t xml:space="preserve"> Kap. </w:t>
      </w:r>
      <w:r>
        <w:t>4</w:t>
      </w:r>
      <w:r w:rsidRPr="00486BD4">
        <w:t>, passim.</w:t>
      </w:r>
    </w:p>
  </w:footnote>
  <w:footnote w:id="140">
    <w:p w:rsidR="001C6554" w:rsidRPr="00006078" w:rsidRDefault="001C6554" w:rsidP="00CE24B7">
      <w:pPr>
        <w:pStyle w:val="Funotentext"/>
        <w:tabs>
          <w:tab w:val="left" w:pos="567"/>
        </w:tabs>
        <w:ind w:left="567" w:hanging="567"/>
        <w:jc w:val="both"/>
        <w:rPr>
          <w:lang w:val="de-CH"/>
        </w:rPr>
      </w:pPr>
      <w:r>
        <w:rPr>
          <w:rStyle w:val="Funotenzeichen"/>
        </w:rPr>
        <w:footnoteRef/>
      </w:r>
      <w:r>
        <w:tab/>
        <w:t xml:space="preserve">Tac. hist. 2,1,1: </w:t>
      </w:r>
      <w:r w:rsidRPr="00CE24B7">
        <w:rPr>
          <w:rStyle w:val="n0x87d3550x0x87c4c28"/>
          <w:i/>
          <w:lang w:val="la-Latn"/>
        </w:rPr>
        <w:t>Titus Vespasianus, e Iudaea incolumi adhuc Galba missus a patre, causam profectionis officium erga principem et maturam petendis honoribus iuventam ferebat [...]</w:t>
      </w:r>
      <w:r>
        <w:rPr>
          <w:rStyle w:val="n0x87d3550x0x87c4c28"/>
        </w:rPr>
        <w:t>. – Zu Laufbahn und Karriere Vespasians und seines älteren Sohnes s. PIR</w:t>
      </w:r>
      <w:r>
        <w:rPr>
          <w:rStyle w:val="n0x87d3550x0x87c4c28"/>
          <w:vertAlign w:val="superscript"/>
        </w:rPr>
        <w:t>2</w:t>
      </w:r>
      <w:r>
        <w:rPr>
          <w:rStyle w:val="n0x87d3550x0x87c4c28"/>
        </w:rPr>
        <w:t xml:space="preserve"> F 398 (Vespasian); PIR</w:t>
      </w:r>
      <w:r>
        <w:rPr>
          <w:rStyle w:val="n0x87d3550x0x87c4c28"/>
          <w:vertAlign w:val="superscript"/>
        </w:rPr>
        <w:t>2</w:t>
      </w:r>
      <w:r>
        <w:rPr>
          <w:rStyle w:val="n0x87d3550x0x87c4c28"/>
        </w:rPr>
        <w:t xml:space="preserve"> F 399 (Titus); vgl. RK, 108–114.</w:t>
      </w:r>
    </w:p>
  </w:footnote>
  <w:footnote w:id="141">
    <w:p w:rsidR="001C6554" w:rsidRPr="00AC3025" w:rsidRDefault="001C6554" w:rsidP="00CE24B7">
      <w:pPr>
        <w:pStyle w:val="Funotentext"/>
        <w:tabs>
          <w:tab w:val="left" w:pos="567"/>
        </w:tabs>
        <w:ind w:left="567" w:hanging="567"/>
        <w:jc w:val="both"/>
      </w:pPr>
      <w:r w:rsidRPr="00AC3025">
        <w:rPr>
          <w:rStyle w:val="Funotenzeichen"/>
        </w:rPr>
        <w:footnoteRef/>
      </w:r>
      <w:r w:rsidRPr="00AC3025">
        <w:tab/>
      </w:r>
      <w:r w:rsidRPr="00AC3025">
        <w:rPr>
          <w:color w:val="000000"/>
        </w:rPr>
        <w:t xml:space="preserve">Tac. hist. </w:t>
      </w:r>
      <w:r>
        <w:rPr>
          <w:color w:val="000000"/>
        </w:rPr>
        <w:t>2,</w:t>
      </w:r>
      <w:r w:rsidRPr="00AC3025">
        <w:rPr>
          <w:color w:val="000000"/>
        </w:rPr>
        <w:t>1</w:t>
      </w:r>
      <w:r>
        <w:rPr>
          <w:color w:val="000000"/>
        </w:rPr>
        <w:t>,3</w:t>
      </w:r>
      <w:r w:rsidRPr="00AC3025">
        <w:rPr>
          <w:color w:val="000000"/>
        </w:rPr>
        <w:t>: „Wenn er sich nach Rom aufmach</w:t>
      </w:r>
      <w:r>
        <w:rPr>
          <w:color w:val="000000"/>
        </w:rPr>
        <w:t>t</w:t>
      </w:r>
      <w:r w:rsidRPr="00AC3025">
        <w:rPr>
          <w:color w:val="000000"/>
        </w:rPr>
        <w:t xml:space="preserve">e, werde er für die einem anderen zugedachte Huldigung wenig Dank ernten, werde überdies für Vitellius und Otho nur als Geisel dienen; kehre er aber um, so werde der Sieger zweifellos daran Anstoß nehmen; freilich sei der Sieg noch unentschieden, der eventuelle Beitritt des Vaters zur führenden Partei werde aber den Sohn entschuldigt sein lassen. Wenn aber Vespasian nach der Leitung des Staates griff, werde man gezwungen sein, die Beleidigung zu vergessen, um des zu führenden Krieges </w:t>
      </w:r>
      <w:r>
        <w:rPr>
          <w:color w:val="000000"/>
        </w:rPr>
        <w:t>w</w:t>
      </w:r>
      <w:r w:rsidRPr="00AC3025">
        <w:rPr>
          <w:color w:val="000000"/>
        </w:rPr>
        <w:t>illen.“</w:t>
      </w:r>
    </w:p>
  </w:footnote>
  <w:footnote w:id="142">
    <w:p w:rsidR="001C6554" w:rsidRPr="00A26013" w:rsidRDefault="001C6554" w:rsidP="00CE24B7">
      <w:pPr>
        <w:pStyle w:val="Funotentext"/>
        <w:tabs>
          <w:tab w:val="left" w:pos="567"/>
        </w:tabs>
        <w:ind w:left="567" w:hanging="567"/>
        <w:jc w:val="both"/>
        <w:rPr>
          <w:lang w:val="de-CH"/>
        </w:rPr>
      </w:pPr>
      <w:r>
        <w:rPr>
          <w:rStyle w:val="Funotenzeichen"/>
        </w:rPr>
        <w:footnoteRef/>
      </w:r>
      <w:r>
        <w:tab/>
        <w:t xml:space="preserve">Tac. hist. 2,2,2: </w:t>
      </w:r>
      <w:r w:rsidRPr="00803758">
        <w:rPr>
          <w:rStyle w:val="n0x87d3550x0x87c4c28"/>
          <w:i/>
          <w:lang w:val="la-Latn"/>
        </w:rPr>
        <w:t>igitur oram Achaiae et Asiae ac laeva maris praevectus, Rhodum et Cyprum insulas, inde Syriam audentioribus spatiis petebat.</w:t>
      </w:r>
      <w:r w:rsidRPr="00803758">
        <w:rPr>
          <w:i/>
          <w:lang w:val="la-Latn"/>
        </w:rPr>
        <w:t xml:space="preserve"> </w:t>
      </w:r>
      <w:r w:rsidRPr="00803758">
        <w:rPr>
          <w:rStyle w:val="n0x87d3550x0x87c4c28"/>
          <w:i/>
          <w:lang w:val="la-Latn"/>
        </w:rPr>
        <w:t>atque illum cupido incessit adeundi visendique templum Paphiae Veneris,</w:t>
      </w:r>
      <w:r>
        <w:rPr>
          <w:rStyle w:val="n0x87d3550x0x87c4c28"/>
          <w:i/>
          <w:lang w:val="la-Latn"/>
        </w:rPr>
        <w:t xml:space="preserve"> inclutum per indigenas advenas</w:t>
      </w:r>
      <w:r w:rsidRPr="00803758">
        <w:rPr>
          <w:rStyle w:val="n0x87d3550x0x87c4c28"/>
          <w:i/>
          <w:lang w:val="la-Latn"/>
        </w:rPr>
        <w:t>que</w:t>
      </w:r>
      <w:r>
        <w:t>.</w:t>
      </w:r>
    </w:p>
  </w:footnote>
  <w:footnote w:id="143">
    <w:p w:rsidR="001C6554" w:rsidRPr="00BA1DC7" w:rsidRDefault="001C6554" w:rsidP="00CE24B7">
      <w:pPr>
        <w:pStyle w:val="Funotentext"/>
        <w:tabs>
          <w:tab w:val="left" w:pos="567"/>
        </w:tabs>
        <w:ind w:left="567" w:hanging="567"/>
        <w:jc w:val="both"/>
      </w:pPr>
      <w:r>
        <w:rPr>
          <w:rStyle w:val="Funotenzeichen"/>
        </w:rPr>
        <w:footnoteRef/>
      </w:r>
      <w:r>
        <w:tab/>
        <w:t xml:space="preserve">Tacitus verknüpft diesen Entschluss allerdings mit den günstigen Orakelsprüchen, die Titus in besagtem Tempel eingeholt habe, um sich nach der weiteren Seereise und nach seinem eigenen Schicksal zu erkundigen: Der Priester habe ihm zunächst einen kurzen, wenig aussagekräftigen Bescheid gegeben und Titus schließlich in einer geheimen Aussprache die glückverheißenden Zeichen für dessen eigentliche Pläne eröffnet (Tac. hist. </w:t>
      </w:r>
      <w:r w:rsidRPr="00BA1DC7">
        <w:t>2,4,1f.).</w:t>
      </w:r>
    </w:p>
  </w:footnote>
  <w:footnote w:id="144">
    <w:p w:rsidR="001C6554" w:rsidRPr="00B454C3" w:rsidRDefault="001C6554" w:rsidP="00B454C3">
      <w:pPr>
        <w:pStyle w:val="Funotentext"/>
        <w:tabs>
          <w:tab w:val="left" w:pos="567"/>
        </w:tabs>
        <w:ind w:left="567" w:hanging="567"/>
        <w:jc w:val="both"/>
        <w:rPr>
          <w:lang w:val="de-CH"/>
        </w:rPr>
      </w:pPr>
      <w:r>
        <w:rPr>
          <w:rStyle w:val="Funotenzeichen"/>
        </w:rPr>
        <w:footnoteRef/>
      </w:r>
      <w:r w:rsidRPr="00BA1DC7">
        <w:tab/>
        <w:t xml:space="preserve">Tac. hist. </w:t>
      </w:r>
      <w:r w:rsidRPr="00BA787B">
        <w:t xml:space="preserve">1,88,1: </w:t>
      </w:r>
      <w:r w:rsidRPr="00A928A9">
        <w:rPr>
          <w:rStyle w:val="n0x87d3550x0x87c4c28"/>
          <w:i/>
          <w:lang w:val="la-Latn"/>
        </w:rPr>
        <w:t>multos e magistratibus, magnam consularium partem Otho non participes aut ministros bello, sed comitum specie se cum expedire iubet</w:t>
      </w:r>
      <w:r w:rsidRPr="00BA787B">
        <w:rPr>
          <w:rStyle w:val="n0x87d3550x0x87c4c28"/>
          <w:i/>
        </w:rPr>
        <w:t xml:space="preserve"> [...]</w:t>
      </w:r>
      <w:r w:rsidRPr="00A928A9">
        <w:rPr>
          <w:rStyle w:val="n0x87d3550x0x87c4c28"/>
          <w:i/>
          <w:lang w:val="la-Latn"/>
        </w:rPr>
        <w:t>.</w:t>
      </w:r>
      <w:r w:rsidRPr="00BA787B">
        <w:rPr>
          <w:rStyle w:val="n0x87d3550x0x87c4c28"/>
        </w:rPr>
        <w:t xml:space="preserve"> </w:t>
      </w:r>
      <w:r>
        <w:t>(„Viele</w:t>
      </w:r>
      <w:r>
        <w:rPr>
          <w:i/>
          <w:lang w:val="de-CH"/>
        </w:rPr>
        <w:t xml:space="preserve"> </w:t>
      </w:r>
      <w:r w:rsidRPr="00DB0230">
        <w:rPr>
          <w:lang w:val="de-CH"/>
        </w:rPr>
        <w:t>Magistrate</w:t>
      </w:r>
      <w:r>
        <w:t xml:space="preserve">, ein großer Teil der gewesenen Konsuln hatten auf Othos Befehl mit ins Feld zu rücken, freilich nicht als eigentliche Teilhaber an den Kämpfen oder zu sonstigem Kriegsdienst, sondern als </w:t>
      </w:r>
      <w:r w:rsidRPr="00A928A9">
        <w:rPr>
          <w:i/>
          <w:lang w:val="la-Latn"/>
        </w:rPr>
        <w:t>comites</w:t>
      </w:r>
      <w:r>
        <w:t xml:space="preserve"> [...].“). Siehe auch 2,37 (zu Suetonius Paulinus [PIR</w:t>
      </w:r>
      <w:r>
        <w:rPr>
          <w:vertAlign w:val="superscript"/>
        </w:rPr>
        <w:t>2</w:t>
      </w:r>
      <w:r>
        <w:t xml:space="preserve"> S 357], dem ältesten der ehemaligen Konsuln und berühmtem Feldherrn, der Otho [</w:t>
      </w:r>
      <w:r>
        <w:rPr>
          <w:rStyle w:val="n0x87d3550x0x87c4c28"/>
        </w:rPr>
        <w:t>PIR</w:t>
      </w:r>
      <w:r>
        <w:rPr>
          <w:rStyle w:val="n0x87d3550x0x87c4c28"/>
          <w:vertAlign w:val="superscript"/>
        </w:rPr>
        <w:t>2</w:t>
      </w:r>
      <w:r>
        <w:rPr>
          <w:rStyle w:val="n0x87d3550x0x87c4c28"/>
        </w:rPr>
        <w:t xml:space="preserve"> S 143; vgl. RK, 105f.] </w:t>
      </w:r>
      <w:r>
        <w:t xml:space="preserve">begleitete); Plut. Otho 5,1. Viele Senatoren und Ritter scheinen sich betont zuversichtlich gezeigt zu haben, was Tacitus als Versuch der angeblich Kriegsunerfahrenen und -untüchtigen darstellt, ihre Besorgnis zu verbergen (Tac. hist. 1,88,2: </w:t>
      </w:r>
      <w:r w:rsidRPr="00F33FC7">
        <w:rPr>
          <w:rStyle w:val="n0x87d3550x0x87c4c28"/>
          <w:i/>
          <w:lang w:val="la-Latn"/>
        </w:rPr>
        <w:t>quanto magis occultare et abdere pavorem nitebantur, manifestius pavidi</w:t>
      </w:r>
      <w:r>
        <w:rPr>
          <w:rStyle w:val="n0x87d3550x0x87c4c28"/>
        </w:rPr>
        <w:t>).</w:t>
      </w:r>
      <w:r>
        <w:t xml:space="preserve"> Vernünftige Menschen hätten sich Sorgen um das Gemeinwesen gemacht; nur töricht ambitionierte Leute hätten sich mit prächtigen Pferden und Waffen oder gar einer luxuriösen Feldausrüstung ausgestattet (88,3: </w:t>
      </w:r>
      <w:r w:rsidRPr="007308C6">
        <w:rPr>
          <w:rStyle w:val="n0x87d3550x0x87c4c28"/>
          <w:i/>
          <w:lang w:val="la-Latn"/>
        </w:rPr>
        <w:t>nec deerant e contrario qui ambitione stolida conspicua arma, insignes equos, quidam luxuriosos apparatus conviviorum et inritamenta libidinum ut instrumentum belli mercarentur</w:t>
      </w:r>
      <w:r>
        <w:rPr>
          <w:rStyle w:val="n0x87d3550x0x87c4c28"/>
        </w:rPr>
        <w:t xml:space="preserve">). Das ändert jedoch nichts an dem Befund, den Tacitus offenbar zu verschleiern sucht, dass Othos Auszug aus der Stadt durchaus die gewünschten Akzeptanzbekundungen seitens des </w:t>
      </w:r>
      <w:r w:rsidRPr="007308C6">
        <w:rPr>
          <w:rStyle w:val="n0x87d3550x0x87c4c28"/>
          <w:i/>
          <w:lang w:val="la-Latn"/>
        </w:rPr>
        <w:t>ordo senatorius</w:t>
      </w:r>
      <w:r>
        <w:rPr>
          <w:rStyle w:val="n0x87d3550x0x87c4c28"/>
        </w:rPr>
        <w:t xml:space="preserve"> und der </w:t>
      </w:r>
      <w:r w:rsidRPr="007308C6">
        <w:rPr>
          <w:rStyle w:val="n0x87d3550x0x87c4c28"/>
          <w:i/>
          <w:lang w:val="la-Latn"/>
        </w:rPr>
        <w:t>equites</w:t>
      </w:r>
      <w:r>
        <w:rPr>
          <w:rStyle w:val="n0x87d3550x0x87c4c28"/>
        </w:rPr>
        <w:t xml:space="preserve">, aber auch der </w:t>
      </w:r>
      <w:r w:rsidRPr="007308C6">
        <w:rPr>
          <w:rStyle w:val="n0x87d3550x0x87c4c28"/>
          <w:i/>
          <w:lang w:val="la-Latn"/>
        </w:rPr>
        <w:t>plebs</w:t>
      </w:r>
      <w:r>
        <w:rPr>
          <w:rStyle w:val="n0x87d3550x0x87c4c28"/>
        </w:rPr>
        <w:t xml:space="preserve"> (90,3) vorangegangen waren, was sich auch in der oben erwähnten </w:t>
      </w:r>
      <w:r w:rsidRPr="009D4E06">
        <w:rPr>
          <w:rStyle w:val="n0x87d3550x0x87c4c28"/>
          <w:i/>
          <w:lang w:val="la-Latn"/>
        </w:rPr>
        <w:t>contio</w:t>
      </w:r>
      <w:r>
        <w:rPr>
          <w:rStyle w:val="n0x87d3550x0x87c4c28"/>
        </w:rPr>
        <w:t xml:space="preserve"> (1,90; hier 2) manifestierte. Siehe auch Cass. Dio 64,1 (= Xiph. 193,12–23 R.St.). In dieselbe Richtung geht der Antrag des Kaisers, der Senat müsse eine Gesandtschaft zu den in Germanien stationierten Heeren senden, die ihren Eid auf Vitellius geleistet hatten, um ihnen mitzuteilen, das bereits ein Kaiser gewählt sei, nämlich Otho (Suet. Otho 8,1). – Zum Verlauf des Feldzuges s. Morgan 2006, 110–146; Wellesley 2000, 56–90; s. a. Murison 1993, 82–142.</w:t>
      </w:r>
    </w:p>
  </w:footnote>
  <w:footnote w:id="145">
    <w:p w:rsidR="001C6554" w:rsidRPr="000D3FD7" w:rsidRDefault="001C6554" w:rsidP="00646C7B">
      <w:pPr>
        <w:pStyle w:val="Funotentext"/>
        <w:tabs>
          <w:tab w:val="left" w:pos="567"/>
        </w:tabs>
        <w:ind w:left="567" w:hanging="567"/>
        <w:jc w:val="both"/>
      </w:pPr>
      <w:r>
        <w:rPr>
          <w:rStyle w:val="Funotenzeichen"/>
        </w:rPr>
        <w:footnoteRef/>
      </w:r>
      <w:r w:rsidRPr="00933766">
        <w:tab/>
        <w:t xml:space="preserve">Tac. hist. 2,47f. Siehe auch Suet. </w:t>
      </w:r>
      <w:r w:rsidRPr="00B77CC8">
        <w:rPr>
          <w:lang w:val="en-US"/>
        </w:rPr>
        <w:t xml:space="preserve">Otho </w:t>
      </w:r>
      <w:proofErr w:type="gramStart"/>
      <w:r w:rsidRPr="00B77CC8">
        <w:rPr>
          <w:lang w:val="en-US"/>
        </w:rPr>
        <w:t>10f.;</w:t>
      </w:r>
      <w:proofErr w:type="gramEnd"/>
      <w:r w:rsidRPr="00B77CC8">
        <w:rPr>
          <w:lang w:val="en-US"/>
        </w:rPr>
        <w:t xml:space="preserve"> Plut. Otho 15</w:t>
      </w:r>
      <w:r>
        <w:rPr>
          <w:lang w:val="en-US"/>
        </w:rPr>
        <w:t>–</w:t>
      </w:r>
      <w:r w:rsidRPr="00B77CC8">
        <w:rPr>
          <w:lang w:val="en-US"/>
        </w:rPr>
        <w:t xml:space="preserve">17, </w:t>
      </w:r>
      <w:proofErr w:type="spellStart"/>
      <w:r w:rsidRPr="00B77CC8">
        <w:rPr>
          <w:lang w:val="en-US"/>
        </w:rPr>
        <w:t>hier</w:t>
      </w:r>
      <w:proofErr w:type="spellEnd"/>
      <w:r w:rsidRPr="00B77CC8">
        <w:rPr>
          <w:lang w:val="en-US"/>
        </w:rPr>
        <w:t xml:space="preserve"> </w:t>
      </w:r>
      <w:proofErr w:type="gramStart"/>
      <w:r w:rsidRPr="00B77CC8">
        <w:rPr>
          <w:lang w:val="en-US"/>
        </w:rPr>
        <w:t>bes</w:t>
      </w:r>
      <w:proofErr w:type="gramEnd"/>
      <w:r w:rsidRPr="00B77CC8">
        <w:rPr>
          <w:lang w:val="en-US"/>
        </w:rPr>
        <w:t>. 16</w:t>
      </w:r>
      <w:proofErr w:type="gramStart"/>
      <w:r w:rsidRPr="00B77CC8">
        <w:rPr>
          <w:lang w:val="en-US"/>
        </w:rPr>
        <w:t>,1</w:t>
      </w:r>
      <w:proofErr w:type="gramEnd"/>
      <w:r w:rsidRPr="00B77CC8">
        <w:rPr>
          <w:lang w:val="en-US"/>
        </w:rPr>
        <w:t xml:space="preserve">; Cass. </w:t>
      </w:r>
      <w:r w:rsidRPr="000D3FD7">
        <w:t>Dio 63,15 (= Xiph 192,30–193,5 R.St.; Zon. 11,15).</w:t>
      </w:r>
    </w:p>
  </w:footnote>
  <w:footnote w:id="146">
    <w:p w:rsidR="001C6554" w:rsidRPr="00812289" w:rsidRDefault="001C6554" w:rsidP="00646C7B">
      <w:pPr>
        <w:pStyle w:val="Funotentext"/>
        <w:tabs>
          <w:tab w:val="left" w:pos="567"/>
        </w:tabs>
        <w:ind w:left="567" w:hanging="567"/>
        <w:jc w:val="both"/>
      </w:pPr>
      <w:r>
        <w:rPr>
          <w:rStyle w:val="Funotenzeichen"/>
        </w:rPr>
        <w:footnoteRef/>
      </w:r>
      <w:r>
        <w:tab/>
        <w:t xml:space="preserve">Tac. hist. 2,52,1. – Zum Folgenden s. Tac. hist. </w:t>
      </w:r>
      <w:r w:rsidRPr="00812289">
        <w:t>2,52</w:t>
      </w:r>
      <w:r>
        <w:t>–</w:t>
      </w:r>
      <w:r w:rsidRPr="00812289">
        <w:t>54. Siehe auch Plut. Otho 16,3. Siehe auch Morgan 2006, 139</w:t>
      </w:r>
      <w:r>
        <w:t>–</w:t>
      </w:r>
      <w:r w:rsidRPr="00812289">
        <w:t>146; Wellesley 2000, 86</w:t>
      </w:r>
      <w:r>
        <w:t>–</w:t>
      </w:r>
      <w:r w:rsidRPr="00812289">
        <w:t>88.</w:t>
      </w:r>
    </w:p>
  </w:footnote>
  <w:footnote w:id="147">
    <w:p w:rsidR="001C6554" w:rsidRPr="004F5804" w:rsidRDefault="001C6554" w:rsidP="004F6882">
      <w:pPr>
        <w:pStyle w:val="Funotentext"/>
        <w:tabs>
          <w:tab w:val="left" w:pos="567"/>
        </w:tabs>
        <w:ind w:left="567" w:hanging="567"/>
        <w:jc w:val="both"/>
        <w:rPr>
          <w:lang w:val="de-CH"/>
        </w:rPr>
      </w:pPr>
      <w:r>
        <w:rPr>
          <w:rStyle w:val="Funotenzeichen"/>
        </w:rPr>
        <w:footnoteRef/>
      </w:r>
      <w:r w:rsidRPr="001E7772">
        <w:tab/>
        <w:t xml:space="preserve">Tac. hist. 2,52: </w:t>
      </w:r>
      <w:r w:rsidRPr="00794343">
        <w:rPr>
          <w:rStyle w:val="n0x87d3550x0x87c4c28"/>
          <w:i/>
          <w:lang w:val="la-Latn"/>
        </w:rPr>
        <w:t>illuc adverso de proelio adlatum: sed milites ut falsum rumorem aspernantes, quod infensum Othoni senatum arbitrabantur, cus</w:t>
      </w:r>
      <w:r>
        <w:rPr>
          <w:rStyle w:val="n0x87d3550x0x87c4c28"/>
          <w:i/>
          <w:lang w:val="la-Latn"/>
        </w:rPr>
        <w:t>todire sermones, voltum habitum</w:t>
      </w:r>
      <w:r w:rsidRPr="00794343">
        <w:rPr>
          <w:rStyle w:val="n0x87d3550x0x87c4c28"/>
          <w:i/>
          <w:lang w:val="la-Latn"/>
        </w:rPr>
        <w:t>que trahere in deterius; conviciis postremo ac probris causam et initium caedis quaerebant, cum alius insuper metus senatoribus instaret, ne praevalidis iam Vitellii partibus cunctanter excepisse victoriam crederentur</w:t>
      </w:r>
      <w:r w:rsidRPr="001E7772">
        <w:rPr>
          <w:rStyle w:val="n0x87d3550x0x87c4c28"/>
          <w:i/>
        </w:rPr>
        <w:t xml:space="preserve">. </w:t>
      </w:r>
      <w:r w:rsidRPr="008961C6">
        <w:rPr>
          <w:rStyle w:val="n0x87d3550x0x87c4c28"/>
          <w:i/>
          <w:lang w:val="fr-FR"/>
        </w:rPr>
        <w:t xml:space="preserve">[...] </w:t>
      </w:r>
      <w:r w:rsidRPr="00794343">
        <w:rPr>
          <w:rStyle w:val="n0x87d3550x0x87c4c28"/>
          <w:i/>
          <w:lang w:val="la-Latn"/>
        </w:rPr>
        <w:t>onerabat paventium curas ordo Mutinensis arma et</w:t>
      </w:r>
      <w:r>
        <w:rPr>
          <w:rStyle w:val="n0x87d3550x0x87c4c28"/>
          <w:i/>
          <w:lang w:val="la-Latn"/>
        </w:rPr>
        <w:t xml:space="preserve"> pecuniam offerendo, appellabat</w:t>
      </w:r>
      <w:r w:rsidRPr="00794343">
        <w:rPr>
          <w:rStyle w:val="n0x87d3550x0x87c4c28"/>
          <w:i/>
          <w:lang w:val="la-Latn"/>
        </w:rPr>
        <w:t>que patres conscriptos intempesti&lt;vo&gt; honore.</w:t>
      </w:r>
      <w:r w:rsidRPr="008961C6">
        <w:rPr>
          <w:rStyle w:val="n0x87d3550x0x87c4c28"/>
          <w:lang w:val="fr-FR"/>
        </w:rPr>
        <w:t xml:space="preserve"> </w:t>
      </w:r>
      <w:r>
        <w:rPr>
          <w:rStyle w:val="n0x87d3550x0x87c4c28"/>
          <w:lang w:val="de-CH"/>
        </w:rPr>
        <w:t>Siehe auch Plut. Otho 16,3.</w:t>
      </w:r>
    </w:p>
  </w:footnote>
  <w:footnote w:id="148">
    <w:p w:rsidR="001C6554" w:rsidRPr="00B454C3" w:rsidRDefault="001C6554" w:rsidP="007A77C5">
      <w:pPr>
        <w:pStyle w:val="Funotentext"/>
        <w:tabs>
          <w:tab w:val="left" w:pos="567"/>
          <w:tab w:val="left" w:pos="5426"/>
        </w:tabs>
        <w:ind w:left="567" w:hanging="567"/>
        <w:jc w:val="both"/>
        <w:rPr>
          <w:lang w:val="de-CH"/>
        </w:rPr>
      </w:pPr>
      <w:r>
        <w:rPr>
          <w:rStyle w:val="Funotenzeichen"/>
        </w:rPr>
        <w:footnoteRef/>
      </w:r>
      <w:r>
        <w:tab/>
        <w:t>Tac. hist. 2,53f.</w:t>
      </w:r>
    </w:p>
  </w:footnote>
  <w:footnote w:id="149">
    <w:p w:rsidR="001C6554" w:rsidRPr="00BA1DC7" w:rsidRDefault="001C6554" w:rsidP="00D5120E">
      <w:pPr>
        <w:pStyle w:val="Funotentext"/>
        <w:tabs>
          <w:tab w:val="left" w:pos="567"/>
        </w:tabs>
        <w:ind w:left="567" w:hanging="567"/>
        <w:jc w:val="both"/>
      </w:pPr>
      <w:r>
        <w:rPr>
          <w:rStyle w:val="Funotenzeichen"/>
        </w:rPr>
        <w:footnoteRef/>
      </w:r>
      <w:r>
        <w:tab/>
        <w:t xml:space="preserve">Zum Hergang dieser und der folgenden Ereignisse s. Morgan 2006, 190–255; Wellesley 2000, 129–167. </w:t>
      </w:r>
      <w:r w:rsidRPr="00BA1DC7">
        <w:t xml:space="preserve">Zu </w:t>
      </w:r>
      <w:r>
        <w:t>A. </w:t>
      </w:r>
      <w:r w:rsidRPr="00BA1DC7">
        <w:t xml:space="preserve">Vitellius s. </w:t>
      </w:r>
      <w:r w:rsidRPr="00BA1DC7">
        <w:rPr>
          <w:rStyle w:val="n0x87d3550x0x87c4c28"/>
        </w:rPr>
        <w:t>PIR</w:t>
      </w:r>
      <w:r w:rsidRPr="00BA1DC7">
        <w:rPr>
          <w:rStyle w:val="n0x87d3550x0x87c4c28"/>
          <w:vertAlign w:val="superscript"/>
        </w:rPr>
        <w:t>1</w:t>
      </w:r>
      <w:r w:rsidRPr="00BA1DC7">
        <w:rPr>
          <w:rStyle w:val="n0x87d3550x0x87c4c28"/>
        </w:rPr>
        <w:t xml:space="preserve"> V 495; vgl. RK, 106f.</w:t>
      </w:r>
    </w:p>
  </w:footnote>
  <w:footnote w:id="150">
    <w:p w:rsidR="001C6554" w:rsidRPr="00BA1DC7" w:rsidRDefault="001C6554" w:rsidP="00BF3A50">
      <w:pPr>
        <w:pStyle w:val="Funotentext"/>
        <w:tabs>
          <w:tab w:val="left" w:pos="567"/>
        </w:tabs>
        <w:ind w:left="567" w:hanging="567"/>
        <w:jc w:val="both"/>
      </w:pPr>
      <w:r>
        <w:rPr>
          <w:rStyle w:val="Funotenzeichen"/>
        </w:rPr>
        <w:footnoteRef/>
      </w:r>
      <w:r w:rsidRPr="00BA1DC7">
        <w:tab/>
        <w:t>Tac. hist. 3,53f.</w:t>
      </w:r>
    </w:p>
  </w:footnote>
  <w:footnote w:id="151">
    <w:p w:rsidR="001C6554" w:rsidRPr="00ED232C" w:rsidRDefault="001C6554" w:rsidP="008321E4">
      <w:pPr>
        <w:pStyle w:val="Funotentext"/>
        <w:tabs>
          <w:tab w:val="left" w:pos="567"/>
        </w:tabs>
        <w:ind w:left="567" w:hanging="567"/>
        <w:jc w:val="both"/>
        <w:rPr>
          <w:lang w:val="de-CH"/>
        </w:rPr>
      </w:pPr>
      <w:r>
        <w:rPr>
          <w:rStyle w:val="Funotenzeichen"/>
        </w:rPr>
        <w:footnoteRef/>
      </w:r>
      <w:r w:rsidRPr="00BA1DC7">
        <w:tab/>
        <w:t xml:space="preserve">Tac. hist. 3,55; hier bes. 55,3: </w:t>
      </w:r>
      <w:r w:rsidRPr="000B2124">
        <w:rPr>
          <w:rStyle w:val="n0x87d3550x0x87c4c28"/>
          <w:i/>
          <w:lang w:val="la-Latn"/>
        </w:rPr>
        <w:t xml:space="preserve">tandem flagitante exercitu, qui Mevaniam insederat, magno senatorum agmine, quorum multos ambitione, plures formidine trahebat, in castra venit, </w:t>
      </w:r>
      <w:r w:rsidRPr="00ED232C">
        <w:rPr>
          <w:rStyle w:val="n0x87d3550x0x87c4c28"/>
          <w:i/>
          <w:lang w:val="la-Latn"/>
        </w:rPr>
        <w:t>incertus animi et infidis consiliis obnoxius</w:t>
      </w:r>
      <w:r w:rsidRPr="00BA1DC7">
        <w:rPr>
          <w:rStyle w:val="n0x87d3550x0x87c4c28"/>
        </w:rPr>
        <w:t xml:space="preserve">. </w:t>
      </w:r>
      <w:r w:rsidRPr="00ED232C">
        <w:t>(„Schließlich kam Vitellius auf Verlangen des Hee</w:t>
      </w:r>
      <w:r>
        <w:t>res, das M</w:t>
      </w:r>
      <w:r w:rsidRPr="00ED232C">
        <w:t>ev</w:t>
      </w:r>
      <w:r>
        <w:t xml:space="preserve">ania </w:t>
      </w:r>
      <w:r w:rsidRPr="00ED232C">
        <w:t xml:space="preserve">besetzt hatte, mit einem großem Schwarm von Senatoren, von denen er viele infolge ihrer </w:t>
      </w:r>
      <w:r w:rsidRPr="00ED232C">
        <w:rPr>
          <w:i/>
          <w:lang w:val="la-Latn"/>
        </w:rPr>
        <w:t>ambitio</w:t>
      </w:r>
      <w:r w:rsidRPr="00ED232C">
        <w:t>, eine größere Menge noch infolge ihrer Furcht ohne weiteres hinter sich herzog, ins Lager; er selbst war noch unschlüssig, ganz von treulosen Ratschlägen abhängig.“)</w:t>
      </w:r>
      <w:r>
        <w:t>.</w:t>
      </w:r>
      <w:r w:rsidRPr="00ED232C">
        <w:t xml:space="preserve"> – Nach dem Abfall der Flotte von Misenum brach der Kaiser seinen Aufenthalt beim Heer allerdings ab und kehrt</w:t>
      </w:r>
      <w:r>
        <w:t>e</w:t>
      </w:r>
      <w:r w:rsidRPr="00ED232C">
        <w:t xml:space="preserve"> in die Stadt Rom zurück, wobei Tacitus behauptet, Vitellius sei das Lagerleben leid gewesen und habe aus diesem Grund das Heerlager verlassen (56,2</w:t>
      </w:r>
      <w:r w:rsidRPr="00ED232C">
        <w:rPr>
          <w:i/>
          <w:lang w:val="la-Latn"/>
        </w:rPr>
        <w:t xml:space="preserve">: </w:t>
      </w:r>
      <w:r w:rsidRPr="00ED232C">
        <w:rPr>
          <w:rStyle w:val="n0x87d3550x0x87c4c28"/>
          <w:i/>
          <w:lang w:val="la-Latn"/>
        </w:rPr>
        <w:t>postremo taedio castrorum et audita defectione Misenensis classis Romam revertit, recentissimum quo&lt;d&gt;que volnus pavens, summi discriminis incuriosus</w:t>
      </w:r>
      <w:r w:rsidRPr="00ED232C">
        <w:t>.)</w:t>
      </w:r>
      <w:r>
        <w:t>.</w:t>
      </w:r>
      <w:r w:rsidRPr="00ED232C">
        <w:t xml:space="preserve"> </w:t>
      </w:r>
      <w:r>
        <w:t xml:space="preserve">Vgl. Wellesley 2000, 161f. </w:t>
      </w:r>
      <w:r w:rsidRPr="00ED232C">
        <w:t xml:space="preserve">In der Tat hatte der Kaiser jedoch </w:t>
      </w:r>
      <w:r>
        <w:t xml:space="preserve">wohl </w:t>
      </w:r>
      <w:r w:rsidRPr="00ED232C">
        <w:t xml:space="preserve">einfach nicht mehr allzu viele andere Optionen. </w:t>
      </w:r>
      <w:r>
        <w:t xml:space="preserve">In Rom </w:t>
      </w:r>
      <w:r w:rsidRPr="00ED232C">
        <w:t xml:space="preserve">unternahm er </w:t>
      </w:r>
      <w:r>
        <w:t xml:space="preserve">einige </w:t>
      </w:r>
      <w:r w:rsidRPr="00ED232C">
        <w:t xml:space="preserve">Anstrengungen, die letzten Kräfte zu mobilisieren, verstärkt durch Akzeptanzbekundungen seitens der </w:t>
      </w:r>
      <w:r w:rsidRPr="00ED232C">
        <w:rPr>
          <w:i/>
          <w:lang w:val="la-Latn"/>
        </w:rPr>
        <w:t>plebs</w:t>
      </w:r>
      <w:r w:rsidRPr="00ED232C">
        <w:t xml:space="preserve"> und der Soldaten, aber auch der Ritter und einiger Senatoren</w:t>
      </w:r>
      <w:r>
        <w:t xml:space="preserve">; gleichzeitig nahm er Verhandlungen mit den Anhängern Vespasians in der Stadt auf, die jedoch scheiterten (57f.; 64ff.). Die Eroberung der Stadt und seinen Tod vermochte Vitellius jedenfalls nicht mehr abzuwenden </w:t>
      </w:r>
      <w:r w:rsidRPr="00486BD4">
        <w:t>(dazu s. ausführlich Kap. 4.1).</w:t>
      </w:r>
    </w:p>
  </w:footnote>
  <w:footnote w:id="152">
    <w:p w:rsidR="001C6554" w:rsidRPr="00A800BF" w:rsidRDefault="001C6554" w:rsidP="000F6D4E">
      <w:pPr>
        <w:pStyle w:val="Funotentext"/>
        <w:tabs>
          <w:tab w:val="left" w:pos="567"/>
        </w:tabs>
        <w:ind w:left="567" w:hanging="567"/>
        <w:jc w:val="both"/>
      </w:pPr>
      <w:r w:rsidRPr="00D24C54">
        <w:rPr>
          <w:rStyle w:val="Funotenzeichen"/>
        </w:rPr>
        <w:footnoteRef/>
      </w:r>
      <w:r w:rsidRPr="00B77CC8">
        <w:rPr>
          <w:lang w:val="en-US"/>
        </w:rPr>
        <w:tab/>
        <w:t xml:space="preserve">S. </w:t>
      </w:r>
      <w:r>
        <w:rPr>
          <w:lang w:val="en-US"/>
        </w:rPr>
        <w:t>z. B.</w:t>
      </w:r>
      <w:r w:rsidRPr="00B77CC8">
        <w:rPr>
          <w:lang w:val="en-US"/>
        </w:rPr>
        <w:t xml:space="preserve"> </w:t>
      </w:r>
      <w:proofErr w:type="gramStart"/>
      <w:r w:rsidRPr="00B77CC8">
        <w:rPr>
          <w:lang w:val="en-US"/>
        </w:rPr>
        <w:t>Tac</w:t>
      </w:r>
      <w:proofErr w:type="gramEnd"/>
      <w:r w:rsidRPr="00B77CC8">
        <w:rPr>
          <w:lang w:val="en-US"/>
        </w:rPr>
        <w:t xml:space="preserve">. hist. </w:t>
      </w:r>
      <w:r w:rsidRPr="00D24C54">
        <w:t xml:space="preserve">1,52,4 (Vitellius, den die drei Konsulate seines Vaters verpflichteten); </w:t>
      </w:r>
      <w:proofErr w:type="gramStart"/>
      <w:r w:rsidRPr="00D24C54">
        <w:t>Tac</w:t>
      </w:r>
      <w:proofErr w:type="gramEnd"/>
      <w:r>
        <w:t xml:space="preserve">. 1,85: </w:t>
      </w:r>
      <w:r w:rsidRPr="00A800BF">
        <w:rPr>
          <w:color w:val="000000"/>
        </w:rPr>
        <w:t>Die Soldaten Othos hätten jeden in der Stadt misstrauisch beäugt, den hohe Geburt (</w:t>
      </w:r>
      <w:r w:rsidRPr="007909F5">
        <w:rPr>
          <w:i/>
          <w:color w:val="000000"/>
          <w:lang w:val="la-Latn"/>
        </w:rPr>
        <w:t>nobilitas</w:t>
      </w:r>
      <w:r w:rsidRPr="00A800BF">
        <w:rPr>
          <w:color w:val="000000"/>
        </w:rPr>
        <w:t>), Reichtum oder Berühmtheit (</w:t>
      </w:r>
      <w:r w:rsidRPr="00A800BF">
        <w:rPr>
          <w:i/>
          <w:color w:val="000000"/>
          <w:lang w:val="la-Latn"/>
        </w:rPr>
        <w:t>aliqua insignis claritudo</w:t>
      </w:r>
      <w:r w:rsidRPr="00A800BF">
        <w:rPr>
          <w:color w:val="000000"/>
        </w:rPr>
        <w:t>) zum Gegenstand von Gerüchten gemacht hatten.</w:t>
      </w:r>
      <w:r>
        <w:rPr>
          <w:color w:val="000000"/>
        </w:rPr>
        <w:t xml:space="preserve"> Siehe auch das Folgende. </w:t>
      </w:r>
    </w:p>
  </w:footnote>
  <w:footnote w:id="153">
    <w:p w:rsidR="001C6554" w:rsidRPr="00AC3025" w:rsidRDefault="001C6554" w:rsidP="001222F5">
      <w:pPr>
        <w:pStyle w:val="Funotentext"/>
        <w:tabs>
          <w:tab w:val="left" w:pos="567"/>
        </w:tabs>
        <w:ind w:left="567" w:hanging="567"/>
        <w:jc w:val="both"/>
      </w:pPr>
      <w:r w:rsidRPr="00AC3025">
        <w:rPr>
          <w:rStyle w:val="Funotenzeichen"/>
        </w:rPr>
        <w:footnoteRef/>
      </w:r>
      <w:r w:rsidRPr="00AC3025">
        <w:tab/>
      </w:r>
      <w:r>
        <w:t xml:space="preserve">Cass. Dio 55,3,1–4,2. </w:t>
      </w:r>
    </w:p>
  </w:footnote>
  <w:footnote w:id="154">
    <w:p w:rsidR="001C6554" w:rsidRPr="007A4841" w:rsidRDefault="001C6554" w:rsidP="001222F5">
      <w:pPr>
        <w:pStyle w:val="Funotentext"/>
        <w:tabs>
          <w:tab w:val="left" w:pos="567"/>
        </w:tabs>
        <w:ind w:left="567" w:hanging="567"/>
        <w:jc w:val="both"/>
      </w:pPr>
      <w:r w:rsidRPr="007A4841">
        <w:rPr>
          <w:rStyle w:val="Funotenzeichen"/>
        </w:rPr>
        <w:footnoteRef/>
      </w:r>
      <w:r w:rsidRPr="007A4841">
        <w:tab/>
      </w:r>
      <w:r>
        <w:t xml:space="preserve">Zur Frage nach dem </w:t>
      </w:r>
      <w:r>
        <w:rPr>
          <w:i/>
          <w:lang w:val="la-Latn"/>
        </w:rPr>
        <w:t>Q</w:t>
      </w:r>
      <w:r w:rsidRPr="006467F6">
        <w:rPr>
          <w:i/>
          <w:lang w:val="la-Latn"/>
        </w:rPr>
        <w:t>uorum</w:t>
      </w:r>
      <w:r w:rsidRPr="007A4841">
        <w:t xml:space="preserve"> </w:t>
      </w:r>
      <w:r>
        <w:t xml:space="preserve">im republikanischen Senat s. Bonnefond 1990, welche die verstärkten Bemühungen um die Anwesenheit der Senatoren im Senat in spätrepublikanischer Zeit als Ausdruck zunehmender Absenzen in den beiden letzten Jahrhunderten der Republik interpretiert. Im Fall des Diktators Caesar, für den sich bereits Maßnahmen greifen lassen, die Augustus’ Vorgehen ähnelten, kann jedoch ebenfalls davon ausgegangen werden, dass sie demselben Zweck dienten wie im Fall des ersten </w:t>
      </w:r>
      <w:r w:rsidRPr="0045083D">
        <w:rPr>
          <w:i/>
          <w:lang w:val="la-Latn"/>
        </w:rPr>
        <w:t>princeps</w:t>
      </w:r>
      <w:r>
        <w:t xml:space="preserve">. </w:t>
      </w:r>
    </w:p>
  </w:footnote>
  <w:footnote w:id="155">
    <w:p w:rsidR="001C6554" w:rsidRPr="00AC3025" w:rsidRDefault="001C6554" w:rsidP="0073691A">
      <w:pPr>
        <w:pStyle w:val="Funotentext"/>
        <w:tabs>
          <w:tab w:val="left" w:pos="567"/>
        </w:tabs>
        <w:ind w:left="567" w:hanging="567"/>
        <w:jc w:val="both"/>
      </w:pPr>
      <w:r w:rsidRPr="00AC3025">
        <w:rPr>
          <w:rStyle w:val="Funotenzeichen"/>
        </w:rPr>
        <w:footnoteRef/>
      </w:r>
      <w:r w:rsidRPr="00AC3025">
        <w:tab/>
      </w:r>
      <w:r>
        <w:t xml:space="preserve">Dazu s. im Folgenden </w:t>
      </w:r>
      <w:r w:rsidRPr="00AC3025">
        <w:rPr>
          <w:color w:val="000000"/>
        </w:rPr>
        <w:t>Cas</w:t>
      </w:r>
      <w:r>
        <w:rPr>
          <w:color w:val="000000"/>
        </w:rPr>
        <w:t>s. Dio 54,15,1–8</w:t>
      </w:r>
      <w:r w:rsidRPr="00AC3025">
        <w:rPr>
          <w:color w:val="000000"/>
        </w:rPr>
        <w:t>.</w:t>
      </w:r>
    </w:p>
  </w:footnote>
  <w:footnote w:id="156">
    <w:p w:rsidR="001C6554" w:rsidRPr="00937BA9" w:rsidRDefault="001C6554" w:rsidP="00937BA9">
      <w:pPr>
        <w:pStyle w:val="Funotentext"/>
        <w:tabs>
          <w:tab w:val="left" w:pos="567"/>
        </w:tabs>
        <w:ind w:left="567" w:hanging="567"/>
        <w:jc w:val="both"/>
        <w:rPr>
          <w:lang w:val="de-CH"/>
        </w:rPr>
      </w:pPr>
      <w:r>
        <w:rPr>
          <w:rStyle w:val="Funotenzeichen"/>
        </w:rPr>
        <w:footnoteRef/>
      </w:r>
      <w:r>
        <w:tab/>
        <w:t xml:space="preserve">Cass. Dio 54,15,5: </w:t>
      </w:r>
      <w:r w:rsidRPr="00F14D3B">
        <w:rPr>
          <w:rFonts w:ascii="Times" w:eastAsia="Arial Unicode MS" w:hAnsi="Times"/>
          <w:sz w:val="18"/>
          <w:szCs w:val="18"/>
          <w:lang w:val="el-GR"/>
        </w:rPr>
        <w:t>ἔς</w:t>
      </w:r>
      <w:r w:rsidRPr="00F14D3B">
        <w:rPr>
          <w:rFonts w:ascii="Times" w:eastAsia="Arial Unicode MS" w:hAnsi="Times"/>
          <w:sz w:val="18"/>
          <w:szCs w:val="18"/>
        </w:rPr>
        <w:t xml:space="preserve"> </w:t>
      </w:r>
      <w:r w:rsidRPr="00F14D3B">
        <w:rPr>
          <w:rFonts w:ascii="Times" w:eastAsia="Arial Unicode MS" w:hAnsi="Times"/>
          <w:sz w:val="18"/>
          <w:szCs w:val="18"/>
          <w:lang w:val="el-GR"/>
        </w:rPr>
        <w:t>τε</w:t>
      </w:r>
      <w:r w:rsidRPr="00F14D3B">
        <w:rPr>
          <w:rFonts w:ascii="Times" w:eastAsia="Arial Unicode MS" w:hAnsi="Times"/>
          <w:sz w:val="18"/>
          <w:szCs w:val="18"/>
        </w:rPr>
        <w:t xml:space="preserve"> </w:t>
      </w:r>
      <w:r w:rsidRPr="00F14D3B">
        <w:rPr>
          <w:rFonts w:ascii="Times" w:eastAsia="Arial Unicode MS" w:hAnsi="Times"/>
          <w:sz w:val="18"/>
          <w:szCs w:val="18"/>
          <w:lang w:val="el-GR"/>
        </w:rPr>
        <w:t>γὰρ</w:t>
      </w:r>
      <w:r w:rsidRPr="00F14D3B">
        <w:rPr>
          <w:rFonts w:ascii="Times" w:eastAsia="Arial Unicode MS" w:hAnsi="Times"/>
          <w:sz w:val="18"/>
          <w:szCs w:val="18"/>
        </w:rPr>
        <w:t xml:space="preserve"> </w:t>
      </w:r>
      <w:r w:rsidRPr="00F14D3B">
        <w:rPr>
          <w:rFonts w:ascii="Times" w:eastAsia="Arial Unicode MS" w:hAnsi="Times"/>
          <w:sz w:val="18"/>
          <w:szCs w:val="18"/>
          <w:lang w:val="el-GR"/>
        </w:rPr>
        <w:t>τὴν</w:t>
      </w:r>
      <w:r w:rsidRPr="00F14D3B">
        <w:rPr>
          <w:rFonts w:ascii="Times" w:eastAsia="Arial Unicode MS" w:hAnsi="Times"/>
          <w:sz w:val="18"/>
          <w:szCs w:val="18"/>
        </w:rPr>
        <w:t xml:space="preserve"> </w:t>
      </w:r>
      <w:r w:rsidRPr="00F14D3B">
        <w:rPr>
          <w:rFonts w:ascii="Times" w:eastAsia="Arial Unicode MS" w:hAnsi="Times"/>
          <w:sz w:val="18"/>
          <w:szCs w:val="18"/>
          <w:lang w:val="el-GR"/>
        </w:rPr>
        <w:t>πόλιν</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ἄκοντα</w:t>
      </w:r>
      <w:r w:rsidRPr="00F14D3B">
        <w:rPr>
          <w:rFonts w:ascii="Times" w:eastAsia="Arial Unicode MS" w:hAnsi="Times"/>
          <w:sz w:val="18"/>
          <w:szCs w:val="18"/>
        </w:rPr>
        <w:t xml:space="preserve"> </w:t>
      </w:r>
      <w:r w:rsidRPr="00F14D3B">
        <w:rPr>
          <w:rFonts w:ascii="Times" w:eastAsia="Arial Unicode MS" w:hAnsi="Times"/>
          <w:sz w:val="18"/>
          <w:szCs w:val="18"/>
          <w:lang w:val="el-GR"/>
        </w:rPr>
        <w:t>αὐτὸν</w:t>
      </w:r>
      <w:r w:rsidRPr="00F14D3B">
        <w:rPr>
          <w:rFonts w:ascii="Times" w:eastAsia="Arial Unicode MS" w:hAnsi="Times"/>
          <w:sz w:val="18"/>
          <w:szCs w:val="18"/>
        </w:rPr>
        <w:t xml:space="preserve"> </w:t>
      </w:r>
      <w:r w:rsidRPr="00F14D3B">
        <w:rPr>
          <w:rFonts w:ascii="Times" w:eastAsia="Arial Unicode MS" w:hAnsi="Times"/>
          <w:sz w:val="18"/>
          <w:szCs w:val="18"/>
          <w:lang w:val="el-GR"/>
        </w:rPr>
        <w:t>ἐκ</w:t>
      </w:r>
      <w:r w:rsidRPr="00F14D3B">
        <w:rPr>
          <w:rFonts w:ascii="Times" w:eastAsia="Arial Unicode MS" w:hAnsi="Times"/>
          <w:sz w:val="18"/>
          <w:szCs w:val="18"/>
        </w:rPr>
        <w:t xml:space="preserve"> </w:t>
      </w:r>
      <w:r w:rsidRPr="00F14D3B">
        <w:rPr>
          <w:rFonts w:ascii="Times" w:eastAsia="Arial Unicode MS" w:hAnsi="Times"/>
          <w:sz w:val="18"/>
          <w:szCs w:val="18"/>
          <w:lang w:val="el-GR"/>
        </w:rPr>
        <w:t>τῶν</w:t>
      </w:r>
      <w:r w:rsidRPr="00F14D3B">
        <w:rPr>
          <w:rFonts w:ascii="Times" w:eastAsia="Arial Unicode MS" w:hAnsi="Times"/>
          <w:sz w:val="18"/>
          <w:szCs w:val="18"/>
        </w:rPr>
        <w:t xml:space="preserve"> </w:t>
      </w:r>
      <w:r w:rsidRPr="00F14D3B">
        <w:rPr>
          <w:rFonts w:ascii="Times" w:eastAsia="Arial Unicode MS" w:hAnsi="Times"/>
          <w:sz w:val="18"/>
          <w:szCs w:val="18"/>
          <w:lang w:val="el-GR"/>
        </w:rPr>
        <w:t>ἀγρῶν</w:t>
      </w:r>
      <w:r w:rsidRPr="00F14D3B">
        <w:rPr>
          <w:rFonts w:ascii="Times" w:eastAsia="Arial Unicode MS" w:hAnsi="Times"/>
          <w:sz w:val="18"/>
          <w:szCs w:val="18"/>
        </w:rPr>
        <w:t xml:space="preserve"> </w:t>
      </w:r>
      <w:r w:rsidRPr="00F14D3B">
        <w:rPr>
          <w:rFonts w:ascii="Times" w:eastAsia="Arial Unicode MS" w:hAnsi="Times"/>
          <w:sz w:val="18"/>
          <w:szCs w:val="18"/>
          <w:lang w:val="el-GR"/>
        </w:rPr>
        <w:t>κατιέναι</w:t>
      </w:r>
      <w:r w:rsidRPr="00F14D3B">
        <w:rPr>
          <w:rFonts w:ascii="Times" w:eastAsia="Arial Unicode MS" w:hAnsi="Times"/>
          <w:sz w:val="18"/>
          <w:szCs w:val="18"/>
        </w:rPr>
        <w:t xml:space="preserve"> </w:t>
      </w:r>
      <w:r w:rsidRPr="00F14D3B">
        <w:rPr>
          <w:rFonts w:ascii="Times" w:eastAsia="Arial Unicode MS" w:hAnsi="Times"/>
          <w:sz w:val="18"/>
          <w:szCs w:val="18"/>
          <w:lang w:val="el-GR"/>
        </w:rPr>
        <w:t>ἐκέλευε</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ἐς</w:t>
      </w:r>
      <w:r w:rsidRPr="00F14D3B">
        <w:rPr>
          <w:rFonts w:ascii="Times" w:eastAsia="Arial Unicode MS" w:hAnsi="Times"/>
          <w:sz w:val="18"/>
          <w:szCs w:val="18"/>
        </w:rPr>
        <w:t xml:space="preserve"> </w:t>
      </w:r>
      <w:r w:rsidRPr="00F14D3B">
        <w:rPr>
          <w:rFonts w:ascii="Times" w:eastAsia="Arial Unicode MS" w:hAnsi="Times"/>
          <w:sz w:val="18"/>
          <w:szCs w:val="18"/>
          <w:lang w:val="el-GR"/>
        </w:rPr>
        <w:t>τὰς</w:t>
      </w:r>
      <w:r w:rsidRPr="00F14D3B">
        <w:rPr>
          <w:rFonts w:ascii="Times" w:eastAsia="Arial Unicode MS" w:hAnsi="Times"/>
          <w:sz w:val="18"/>
          <w:szCs w:val="18"/>
        </w:rPr>
        <w:t xml:space="preserve"> </w:t>
      </w:r>
      <w:r w:rsidRPr="00F14D3B">
        <w:rPr>
          <w:rFonts w:ascii="Times" w:eastAsia="Arial Unicode MS" w:hAnsi="Times"/>
          <w:sz w:val="18"/>
          <w:szCs w:val="18"/>
          <w:lang w:val="el-GR"/>
        </w:rPr>
        <w:t>συνόδους</w:t>
      </w:r>
      <w:r w:rsidRPr="00F14D3B">
        <w:rPr>
          <w:rFonts w:ascii="Times" w:eastAsia="Arial Unicode MS" w:hAnsi="Times"/>
          <w:sz w:val="18"/>
          <w:szCs w:val="18"/>
        </w:rPr>
        <w:t xml:space="preserve"> </w:t>
      </w:r>
      <w:r w:rsidRPr="00F14D3B">
        <w:rPr>
          <w:rFonts w:ascii="Times" w:eastAsia="Arial Unicode MS" w:hAnsi="Times"/>
          <w:sz w:val="18"/>
          <w:szCs w:val="18"/>
          <w:lang w:val="el-GR"/>
        </w:rPr>
        <w:t>ἀεὶ</w:t>
      </w:r>
      <w:r w:rsidRPr="00F14D3B">
        <w:rPr>
          <w:rFonts w:ascii="Times" w:eastAsia="Arial Unicode MS" w:hAnsi="Times"/>
          <w:sz w:val="18"/>
          <w:szCs w:val="18"/>
        </w:rPr>
        <w:t xml:space="preserve"> </w:t>
      </w:r>
      <w:r w:rsidRPr="00F14D3B">
        <w:rPr>
          <w:rFonts w:ascii="Times" w:eastAsia="Arial Unicode MS" w:hAnsi="Times"/>
          <w:sz w:val="18"/>
          <w:szCs w:val="18"/>
          <w:lang w:val="el-GR"/>
        </w:rPr>
        <w:t>ἐσῆγεν</w:t>
      </w:r>
      <w:r w:rsidRPr="00F14D3B">
        <w:rPr>
          <w:rFonts w:ascii="Times" w:eastAsia="Arial Unicode MS" w:hAnsi="Times"/>
          <w:sz w:val="18"/>
          <w:szCs w:val="18"/>
        </w:rPr>
        <w:t xml:space="preserve">, </w:t>
      </w:r>
      <w:r w:rsidRPr="00F14D3B">
        <w:rPr>
          <w:rFonts w:ascii="Times" w:eastAsia="Arial Unicode MS" w:hAnsi="Times"/>
          <w:sz w:val="18"/>
          <w:szCs w:val="18"/>
          <w:lang w:val="el-GR"/>
        </w:rPr>
        <w:t>ὅπως</w:t>
      </w:r>
      <w:r w:rsidRPr="00F14D3B">
        <w:rPr>
          <w:rFonts w:ascii="Times" w:eastAsia="Arial Unicode MS" w:hAnsi="Times"/>
          <w:sz w:val="18"/>
          <w:szCs w:val="18"/>
        </w:rPr>
        <w:t xml:space="preserve"> </w:t>
      </w:r>
      <w:r w:rsidRPr="00F14D3B">
        <w:rPr>
          <w:rFonts w:ascii="Times" w:eastAsia="Arial Unicode MS" w:hAnsi="Times"/>
          <w:sz w:val="18"/>
          <w:szCs w:val="18"/>
          <w:lang w:val="el-GR"/>
        </w:rPr>
        <w:t>ὅτι</w:t>
      </w:r>
      <w:r w:rsidRPr="00F14D3B">
        <w:rPr>
          <w:rFonts w:ascii="Times" w:eastAsia="Arial Unicode MS" w:hAnsi="Times"/>
          <w:sz w:val="18"/>
          <w:szCs w:val="18"/>
        </w:rPr>
        <w:t xml:space="preserve"> </w:t>
      </w:r>
      <w:r w:rsidRPr="00F14D3B">
        <w:rPr>
          <w:rFonts w:ascii="Times" w:eastAsia="Arial Unicode MS" w:hAnsi="Times"/>
          <w:sz w:val="18"/>
          <w:szCs w:val="18"/>
          <w:lang w:val="el-GR"/>
        </w:rPr>
        <w:t>πλείστην</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χλευασίαν</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ὕβριν</w:t>
      </w:r>
      <w:r w:rsidRPr="00F14D3B">
        <w:rPr>
          <w:rFonts w:ascii="Times" w:eastAsia="Arial Unicode MS" w:hAnsi="Times"/>
          <w:sz w:val="18"/>
          <w:szCs w:val="18"/>
        </w:rPr>
        <w:t xml:space="preserve"> </w:t>
      </w:r>
      <w:r w:rsidRPr="00F14D3B">
        <w:rPr>
          <w:rFonts w:ascii="Times" w:eastAsia="Arial Unicode MS" w:hAnsi="Times"/>
          <w:sz w:val="18"/>
          <w:szCs w:val="18"/>
          <w:lang w:val="el-GR"/>
        </w:rPr>
        <w:t>πρός</w:t>
      </w:r>
      <w:r w:rsidRPr="00F14D3B">
        <w:rPr>
          <w:rFonts w:ascii="Times" w:eastAsia="Arial Unicode MS" w:hAnsi="Times"/>
          <w:sz w:val="18"/>
          <w:szCs w:val="18"/>
        </w:rPr>
        <w:t xml:space="preserve"> </w:t>
      </w:r>
      <w:r w:rsidRPr="00F14D3B">
        <w:rPr>
          <w:rFonts w:ascii="Times" w:eastAsia="Arial Unicode MS" w:hAnsi="Times"/>
          <w:sz w:val="18"/>
          <w:szCs w:val="18"/>
          <w:lang w:val="el-GR"/>
        </w:rPr>
        <w:t>τε</w:t>
      </w:r>
      <w:r w:rsidRPr="00F14D3B">
        <w:rPr>
          <w:rFonts w:ascii="Times" w:eastAsia="Arial Unicode MS" w:hAnsi="Times"/>
          <w:sz w:val="18"/>
          <w:szCs w:val="18"/>
        </w:rPr>
        <w:t xml:space="preserve"> </w:t>
      </w:r>
      <w:r w:rsidRPr="00F14D3B">
        <w:rPr>
          <w:rFonts w:ascii="Times" w:eastAsia="Arial Unicode MS" w:hAnsi="Times"/>
          <w:sz w:val="18"/>
          <w:szCs w:val="18"/>
          <w:lang w:val="el-GR"/>
        </w:rPr>
        <w:t>τὴν</w:t>
      </w:r>
      <w:r w:rsidRPr="00F14D3B">
        <w:rPr>
          <w:rFonts w:ascii="Times" w:eastAsia="Arial Unicode MS" w:hAnsi="Times"/>
          <w:sz w:val="18"/>
          <w:szCs w:val="18"/>
        </w:rPr>
        <w:t xml:space="preserve"> </w:t>
      </w:r>
      <w:r w:rsidRPr="00F14D3B">
        <w:rPr>
          <w:rFonts w:ascii="Times" w:eastAsia="Arial Unicode MS" w:hAnsi="Times"/>
          <w:sz w:val="18"/>
          <w:szCs w:val="18"/>
          <w:lang w:val="el-GR"/>
        </w:rPr>
        <w:t>τῆς</w:t>
      </w:r>
      <w:r w:rsidRPr="00F14D3B">
        <w:rPr>
          <w:rFonts w:ascii="Times" w:eastAsia="Arial Unicode MS" w:hAnsi="Times"/>
          <w:sz w:val="18"/>
          <w:szCs w:val="18"/>
        </w:rPr>
        <w:t xml:space="preserve"> </w:t>
      </w:r>
      <w:r w:rsidRPr="00F14D3B">
        <w:rPr>
          <w:rFonts w:ascii="Times" w:eastAsia="Arial Unicode MS" w:hAnsi="Times"/>
          <w:sz w:val="18"/>
          <w:szCs w:val="18"/>
          <w:lang w:val="el-GR"/>
        </w:rPr>
        <w:t>ἰσχύος</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πρὸς</w:t>
      </w:r>
      <w:r w:rsidRPr="00F14D3B">
        <w:rPr>
          <w:rFonts w:ascii="Times" w:eastAsia="Arial Unicode MS" w:hAnsi="Times"/>
          <w:sz w:val="18"/>
          <w:szCs w:val="18"/>
        </w:rPr>
        <w:t xml:space="preserve"> </w:t>
      </w:r>
      <w:r w:rsidRPr="00F14D3B">
        <w:rPr>
          <w:rFonts w:ascii="Times" w:eastAsia="Arial Unicode MS" w:hAnsi="Times"/>
          <w:sz w:val="18"/>
          <w:szCs w:val="18"/>
          <w:lang w:val="el-GR"/>
        </w:rPr>
        <w:t>τὴν</w:t>
      </w:r>
      <w:r w:rsidRPr="00F14D3B">
        <w:rPr>
          <w:rFonts w:ascii="Times" w:eastAsia="Arial Unicode MS" w:hAnsi="Times"/>
          <w:sz w:val="18"/>
          <w:szCs w:val="18"/>
        </w:rPr>
        <w:t xml:space="preserve"> </w:t>
      </w:r>
      <w:r w:rsidRPr="00F14D3B">
        <w:rPr>
          <w:rFonts w:ascii="Times" w:eastAsia="Arial Unicode MS" w:hAnsi="Times"/>
          <w:sz w:val="18"/>
          <w:szCs w:val="18"/>
          <w:lang w:val="el-GR"/>
        </w:rPr>
        <w:t>τῆς</w:t>
      </w:r>
      <w:r w:rsidRPr="00F14D3B">
        <w:rPr>
          <w:rFonts w:ascii="Times" w:eastAsia="Arial Unicode MS" w:hAnsi="Times"/>
          <w:sz w:val="18"/>
          <w:szCs w:val="18"/>
        </w:rPr>
        <w:t xml:space="preserve"> </w:t>
      </w:r>
      <w:r w:rsidRPr="00F14D3B">
        <w:rPr>
          <w:rFonts w:ascii="Times" w:eastAsia="Arial Unicode MS" w:hAnsi="Times"/>
          <w:sz w:val="18"/>
          <w:szCs w:val="18"/>
          <w:lang w:val="el-GR"/>
        </w:rPr>
        <w:t>ἀξιώσεως</w:t>
      </w:r>
      <w:r w:rsidRPr="00F14D3B">
        <w:rPr>
          <w:rFonts w:ascii="Times" w:eastAsia="Arial Unicode MS" w:hAnsi="Times"/>
          <w:sz w:val="18"/>
          <w:szCs w:val="18"/>
        </w:rPr>
        <w:t xml:space="preserve"> </w:t>
      </w:r>
      <w:r w:rsidRPr="00F14D3B">
        <w:rPr>
          <w:rFonts w:ascii="Times" w:eastAsia="Arial Unicode MS" w:hAnsi="Times"/>
          <w:sz w:val="18"/>
          <w:szCs w:val="18"/>
          <w:lang w:val="el-GR"/>
        </w:rPr>
        <w:t>μεταβολὴν</w:t>
      </w:r>
      <w:r w:rsidRPr="00F14D3B">
        <w:rPr>
          <w:rFonts w:ascii="Times" w:eastAsia="Arial Unicode MS" w:hAnsi="Times"/>
          <w:sz w:val="18"/>
          <w:szCs w:val="18"/>
        </w:rPr>
        <w:t xml:space="preserve"> </w:t>
      </w:r>
      <w:r w:rsidRPr="00F14D3B">
        <w:rPr>
          <w:rFonts w:ascii="Times" w:eastAsia="Arial Unicode MS" w:hAnsi="Times"/>
          <w:sz w:val="18"/>
          <w:szCs w:val="18"/>
          <w:lang w:val="el-GR"/>
        </w:rPr>
        <w:t>ὀφλισκάνῃ·καὶ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οὔτε</w:t>
      </w:r>
      <w:r w:rsidRPr="00F14D3B">
        <w:rPr>
          <w:rFonts w:ascii="Times" w:eastAsia="Arial Unicode MS" w:hAnsi="Times"/>
          <w:sz w:val="18"/>
          <w:szCs w:val="18"/>
        </w:rPr>
        <w:t xml:space="preserve"> </w:t>
      </w:r>
      <w:r w:rsidRPr="00F14D3B">
        <w:rPr>
          <w:rFonts w:ascii="Times" w:eastAsia="Arial Unicode MS" w:hAnsi="Times"/>
          <w:sz w:val="18"/>
          <w:szCs w:val="18"/>
          <w:lang w:val="el-GR"/>
        </w:rPr>
        <w:t>ἐς</w:t>
      </w:r>
      <w:r w:rsidRPr="00F14D3B">
        <w:rPr>
          <w:rFonts w:ascii="Times" w:eastAsia="Arial Unicode MS" w:hAnsi="Times"/>
          <w:sz w:val="18"/>
          <w:szCs w:val="18"/>
        </w:rPr>
        <w:t xml:space="preserve"> </w:t>
      </w:r>
      <w:r w:rsidRPr="00F14D3B">
        <w:rPr>
          <w:rFonts w:ascii="Times" w:eastAsia="Arial Unicode MS" w:hAnsi="Times"/>
          <w:sz w:val="18"/>
          <w:szCs w:val="18"/>
          <w:lang w:val="el-GR"/>
        </w:rPr>
        <w:t>ἄλλο</w:t>
      </w:r>
      <w:r w:rsidRPr="00F14D3B">
        <w:rPr>
          <w:rFonts w:ascii="Times" w:eastAsia="Arial Unicode MS" w:hAnsi="Times"/>
          <w:sz w:val="18"/>
          <w:szCs w:val="18"/>
        </w:rPr>
        <w:t xml:space="preserve"> </w:t>
      </w:r>
      <w:r w:rsidRPr="00F14D3B">
        <w:rPr>
          <w:rFonts w:ascii="Times" w:eastAsia="Arial Unicode MS" w:hAnsi="Times"/>
          <w:sz w:val="18"/>
          <w:szCs w:val="18"/>
          <w:lang w:val="el-GR"/>
        </w:rPr>
        <w:t>τι</w:t>
      </w:r>
      <w:r w:rsidRPr="00F14D3B">
        <w:rPr>
          <w:rFonts w:ascii="Times" w:eastAsia="Arial Unicode MS" w:hAnsi="Times"/>
          <w:sz w:val="18"/>
          <w:szCs w:val="18"/>
        </w:rPr>
        <w:t xml:space="preserve"> </w:t>
      </w:r>
      <w:r w:rsidRPr="00F14D3B">
        <w:rPr>
          <w:rFonts w:ascii="Times" w:eastAsia="Arial Unicode MS" w:hAnsi="Times"/>
          <w:sz w:val="18"/>
          <w:szCs w:val="18"/>
          <w:lang w:val="el-GR"/>
        </w:rPr>
        <w:t>ὡς</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ἀξίῳ</w:t>
      </w:r>
      <w:r w:rsidRPr="00F14D3B">
        <w:rPr>
          <w:rFonts w:ascii="Times" w:eastAsia="Arial Unicode MS" w:hAnsi="Times"/>
          <w:sz w:val="18"/>
          <w:szCs w:val="18"/>
        </w:rPr>
        <w:t xml:space="preserve"> </w:t>
      </w:r>
      <w:r w:rsidRPr="00F14D3B">
        <w:rPr>
          <w:rFonts w:ascii="Times" w:eastAsia="Arial Unicode MS" w:hAnsi="Times"/>
          <w:sz w:val="18"/>
          <w:szCs w:val="18"/>
          <w:lang w:val="el-GR"/>
        </w:rPr>
        <w:t>οἱ</w:t>
      </w:r>
      <w:r w:rsidRPr="00F14D3B">
        <w:rPr>
          <w:rFonts w:ascii="Times" w:eastAsia="Arial Unicode MS" w:hAnsi="Times"/>
          <w:sz w:val="18"/>
          <w:szCs w:val="18"/>
        </w:rPr>
        <w:t xml:space="preserve"> </w:t>
      </w:r>
      <w:r w:rsidRPr="00F14D3B">
        <w:rPr>
          <w:rFonts w:ascii="Times" w:eastAsia="Arial Unicode MS" w:hAnsi="Times"/>
          <w:sz w:val="18"/>
          <w:szCs w:val="18"/>
          <w:lang w:val="el-GR"/>
        </w:rPr>
        <w:t>λόγου</w:t>
      </w:r>
      <w:r w:rsidRPr="00F14D3B">
        <w:rPr>
          <w:rFonts w:ascii="Times" w:eastAsia="Arial Unicode MS" w:hAnsi="Times"/>
          <w:sz w:val="18"/>
          <w:szCs w:val="18"/>
        </w:rPr>
        <w:t xml:space="preserve"> </w:t>
      </w:r>
      <w:r w:rsidRPr="00F14D3B">
        <w:rPr>
          <w:rFonts w:ascii="Times" w:eastAsia="Arial Unicode MS" w:hAnsi="Times"/>
          <w:sz w:val="18"/>
          <w:szCs w:val="18"/>
          <w:lang w:val="el-GR"/>
        </w:rPr>
        <w:t>ἐχρῆτο</w:t>
      </w:r>
      <w:r w:rsidRPr="00F14D3B">
        <w:rPr>
          <w:rFonts w:ascii="Times" w:eastAsia="Arial Unicode MS" w:hAnsi="Times"/>
          <w:sz w:val="18"/>
          <w:szCs w:val="18"/>
        </w:rPr>
        <w:t xml:space="preserve">, </w:t>
      </w:r>
      <w:r w:rsidRPr="00F14D3B">
        <w:rPr>
          <w:rFonts w:ascii="Times" w:eastAsia="Arial Unicode MS" w:hAnsi="Times"/>
          <w:sz w:val="18"/>
          <w:szCs w:val="18"/>
          <w:lang w:val="el-GR"/>
        </w:rPr>
        <w:t>τότε</w:t>
      </w:r>
      <w:r w:rsidRPr="00F14D3B">
        <w:rPr>
          <w:rFonts w:ascii="Times" w:eastAsia="Arial Unicode MS" w:hAnsi="Times"/>
          <w:sz w:val="18"/>
          <w:szCs w:val="18"/>
        </w:rPr>
        <w:t xml:space="preserve"> </w:t>
      </w:r>
      <w:r w:rsidRPr="00F14D3B">
        <w:rPr>
          <w:rFonts w:ascii="Times" w:eastAsia="Arial Unicode MS" w:hAnsi="Times"/>
          <w:sz w:val="18"/>
          <w:szCs w:val="18"/>
          <w:lang w:val="el-GR"/>
        </w:rPr>
        <w:t>δὲ</w:t>
      </w:r>
      <w:r w:rsidRPr="00F14D3B">
        <w:rPr>
          <w:rFonts w:ascii="Times" w:eastAsia="Arial Unicode MS" w:hAnsi="Times"/>
          <w:sz w:val="18"/>
          <w:szCs w:val="18"/>
        </w:rPr>
        <w:t xml:space="preserve"> </w:t>
      </w:r>
      <w:r w:rsidRPr="00F14D3B">
        <w:rPr>
          <w:rFonts w:ascii="Times" w:eastAsia="Arial Unicode MS" w:hAnsi="Times"/>
          <w:sz w:val="18"/>
          <w:szCs w:val="18"/>
          <w:lang w:val="el-GR"/>
        </w:rPr>
        <w:t>καὶ</w:t>
      </w:r>
      <w:r w:rsidRPr="00F14D3B">
        <w:rPr>
          <w:rFonts w:ascii="Times" w:eastAsia="Arial Unicode MS" w:hAnsi="Times"/>
          <w:sz w:val="18"/>
          <w:szCs w:val="18"/>
        </w:rPr>
        <w:t xml:space="preserve"> </w:t>
      </w:r>
      <w:r w:rsidRPr="00F14D3B">
        <w:rPr>
          <w:rFonts w:ascii="Times" w:eastAsia="Arial Unicode MS" w:hAnsi="Times"/>
          <w:sz w:val="18"/>
          <w:szCs w:val="18"/>
          <w:lang w:val="el-GR"/>
        </w:rPr>
        <w:t>τὴν</w:t>
      </w:r>
      <w:r w:rsidRPr="00F14D3B">
        <w:rPr>
          <w:rFonts w:ascii="Times" w:eastAsia="Arial Unicode MS" w:hAnsi="Times"/>
          <w:sz w:val="18"/>
          <w:szCs w:val="18"/>
        </w:rPr>
        <w:t xml:space="preserve"> </w:t>
      </w:r>
      <w:r w:rsidRPr="00F14D3B">
        <w:rPr>
          <w:rFonts w:ascii="Times" w:eastAsia="Arial Unicode MS" w:hAnsi="Times"/>
          <w:sz w:val="18"/>
          <w:szCs w:val="18"/>
          <w:lang w:val="el-GR"/>
        </w:rPr>
        <w:t>ψῆφον</w:t>
      </w:r>
      <w:r w:rsidRPr="00F14D3B">
        <w:rPr>
          <w:rFonts w:ascii="Times" w:eastAsia="Arial Unicode MS" w:hAnsi="Times"/>
          <w:sz w:val="18"/>
          <w:szCs w:val="18"/>
        </w:rPr>
        <w:t xml:space="preserve"> </w:t>
      </w:r>
      <w:r w:rsidRPr="00F14D3B">
        <w:rPr>
          <w:rFonts w:ascii="Times" w:eastAsia="Arial Unicode MS" w:hAnsi="Times"/>
          <w:sz w:val="18"/>
          <w:szCs w:val="18"/>
          <w:lang w:val="el-GR"/>
        </w:rPr>
        <w:t>ὑστάτῳ</w:t>
      </w:r>
      <w:r w:rsidRPr="00F14D3B">
        <w:rPr>
          <w:rFonts w:ascii="Times" w:eastAsia="Arial Unicode MS" w:hAnsi="Times"/>
          <w:sz w:val="18"/>
          <w:szCs w:val="18"/>
        </w:rPr>
        <w:t xml:space="preserve"> </w:t>
      </w:r>
      <w:r w:rsidRPr="00F14D3B">
        <w:rPr>
          <w:rFonts w:ascii="Times" w:eastAsia="Arial Unicode MS" w:hAnsi="Times"/>
          <w:sz w:val="18"/>
          <w:szCs w:val="18"/>
          <w:lang w:val="el-GR"/>
        </w:rPr>
        <w:t>τῶν</w:t>
      </w:r>
      <w:r w:rsidRPr="00F14D3B">
        <w:rPr>
          <w:rFonts w:ascii="Times" w:eastAsia="Arial Unicode MS" w:hAnsi="Times"/>
          <w:sz w:val="18"/>
          <w:szCs w:val="18"/>
        </w:rPr>
        <w:t xml:space="preserve"> </w:t>
      </w:r>
      <w:r w:rsidRPr="00F14D3B">
        <w:rPr>
          <w:rFonts w:ascii="Times" w:eastAsia="Arial Unicode MS" w:hAnsi="Times"/>
          <w:sz w:val="18"/>
          <w:szCs w:val="18"/>
          <w:lang w:val="el-GR"/>
        </w:rPr>
        <w:t>ὑπατευκότων</w:t>
      </w:r>
      <w:r w:rsidRPr="00F14D3B">
        <w:rPr>
          <w:rFonts w:ascii="Times" w:eastAsia="Arial Unicode MS" w:hAnsi="Times"/>
          <w:sz w:val="18"/>
          <w:szCs w:val="18"/>
        </w:rPr>
        <w:t xml:space="preserve"> </w:t>
      </w:r>
      <w:r w:rsidRPr="00F14D3B">
        <w:rPr>
          <w:rFonts w:ascii="Times" w:eastAsia="Arial Unicode MS" w:hAnsi="Times"/>
          <w:sz w:val="18"/>
        </w:rPr>
        <w:t>ἐπ</w:t>
      </w:r>
      <w:proofErr w:type="spellStart"/>
      <w:r w:rsidRPr="00F14D3B">
        <w:rPr>
          <w:rFonts w:ascii="Times" w:eastAsia="Arial Unicode MS" w:hAnsi="Times"/>
          <w:sz w:val="18"/>
        </w:rPr>
        <w:t>ῆγε</w:t>
      </w:r>
      <w:proofErr w:type="spellEnd"/>
      <w:r w:rsidRPr="00F14D3B">
        <w:rPr>
          <w:rFonts w:ascii="Times" w:eastAsia="Arial Unicode MS" w:hAnsi="Times"/>
          <w:sz w:val="18"/>
          <w:szCs w:val="18"/>
        </w:rPr>
        <w:t>.</w:t>
      </w:r>
      <w:r w:rsidRPr="0020774C">
        <w:rPr>
          <w:rFonts w:eastAsia="Arial Unicode MS"/>
          <w:sz w:val="18"/>
          <w:szCs w:val="18"/>
          <w:lang w:val="de-CH"/>
        </w:rPr>
        <w:t xml:space="preserve"> –</w:t>
      </w:r>
      <w:r>
        <w:rPr>
          <w:rFonts w:eastAsia="Arial Unicode MS"/>
          <w:lang w:val="de-CH"/>
        </w:rPr>
        <w:t xml:space="preserve"> Cassius Dio fasst auch Augustus’ Maßnahme, Lepidus </w:t>
      </w:r>
      <w:r>
        <w:t>(PIR</w:t>
      </w:r>
      <w:r>
        <w:rPr>
          <w:vertAlign w:val="superscript"/>
        </w:rPr>
        <w:t>2</w:t>
      </w:r>
      <w:r>
        <w:t xml:space="preserve"> A 367) </w:t>
      </w:r>
      <w:r>
        <w:rPr>
          <w:rFonts w:eastAsia="Arial Unicode MS"/>
          <w:lang w:val="de-CH"/>
        </w:rPr>
        <w:t xml:space="preserve">erst als letzten unter den Prokonsuln um seine Stimme zu bitten, unter die Kränkungen. Allerdings scheint der </w:t>
      </w:r>
      <w:r w:rsidRPr="008A3DD9">
        <w:rPr>
          <w:rFonts w:eastAsia="Arial Unicode MS"/>
          <w:i/>
          <w:lang w:val="la-Latn"/>
        </w:rPr>
        <w:t>princeps</w:t>
      </w:r>
      <w:r>
        <w:rPr>
          <w:rFonts w:eastAsia="Arial Unicode MS"/>
          <w:lang w:val="de-CH"/>
        </w:rPr>
        <w:t xml:space="preserve"> </w:t>
      </w:r>
      <w:r>
        <w:rPr>
          <w:rFonts w:eastAsia="Arial Unicode MS"/>
        </w:rPr>
        <w:t>grundsätzlich lediglich bei den niederen Rängen des Senats</w:t>
      </w:r>
      <w:r w:rsidRPr="001F4E68">
        <w:rPr>
          <w:rFonts w:eastAsia="Arial Unicode MS"/>
        </w:rPr>
        <w:t xml:space="preserve"> </w:t>
      </w:r>
      <w:r>
        <w:rPr>
          <w:rFonts w:eastAsia="Arial Unicode MS"/>
        </w:rPr>
        <w:t xml:space="preserve">gestattet zu haben, weiterhin in der seit republikanischer Zeit üblichen Reihenfolge abzustimmen: Im Fall der Prokonsuln und Konsuln wich er offenbar generell von diesem Herkommen ab, indem er sie nach eigenem Gutdünken aufrief (Cass. Dio 54,15,6; s. a. Suet. Aug. 35). Vor diesem Hintergrund ist schwer einzuschätzen, ob es dem Kaiser tatsächlich in erster Linie darum ging, Lepidus quasi öffentlich zu beschämen, indem Augustus ihm seinen Bedeutungsverlust vor Augen führte, oder ob nicht vielmehr ein sehr bekannter und prominenter Mann, der als (ehemaliger) Rivale und/oder Gegner des Kaisers galt, an möglichst exponierter Stelle, nämlich als letzter seiner Rangklasse, zum Ausdruck bringen sollte, dass er Augustus loyal sei; denn dass Lepidus unter diesen Umständen gegen die Wünsche des Kaisers gestimmt hätte, dürfte auszuschließen sein. </w:t>
      </w:r>
    </w:p>
  </w:footnote>
  <w:footnote w:id="157">
    <w:p w:rsidR="001C6554" w:rsidRPr="00E438CC" w:rsidRDefault="001C6554" w:rsidP="00EE1C6A">
      <w:pPr>
        <w:pStyle w:val="Funotentext"/>
        <w:tabs>
          <w:tab w:val="left" w:pos="567"/>
        </w:tabs>
        <w:ind w:left="567" w:hanging="567"/>
        <w:jc w:val="both"/>
        <w:rPr>
          <w:lang w:val="de-CH"/>
        </w:rPr>
      </w:pPr>
      <w:r w:rsidRPr="00E438CC">
        <w:rPr>
          <w:rStyle w:val="Funotenzeichen"/>
        </w:rPr>
        <w:footnoteRef/>
      </w:r>
      <w:r w:rsidRPr="00E438CC">
        <w:tab/>
        <w:t>Tac. ann. 2,34,1</w:t>
      </w:r>
      <w:r>
        <w:t xml:space="preserve">: </w:t>
      </w:r>
      <w:r>
        <w:rPr>
          <w:rStyle w:val="n0x87d3550x0x87c4c28"/>
          <w:i/>
          <w:lang w:val="de-CH"/>
        </w:rPr>
        <w:t>i</w:t>
      </w:r>
      <w:r w:rsidRPr="00183229">
        <w:rPr>
          <w:rStyle w:val="n0x87d3550x0x87c4c28"/>
          <w:i/>
          <w:lang w:val="la-Latn"/>
        </w:rPr>
        <w:t>nter quae L. Piso ambitum fori, corrupta iudicia, saevitiam oratorum accusationes minitantium increpans abire se et cedere urbe, victurum in aliquo abdito et longinquo rure testabatur; simul curiam relinquebat. commotus est Tiberius, et quamquam mitibus verbis Pisonem permulsisset, propinquos quoque eius impulit, ut abeuntem auctoritate vel precibus tenerent.</w:t>
      </w:r>
      <w:r>
        <w:rPr>
          <w:rStyle w:val="n0x87d3550x0x87c4c28"/>
        </w:rPr>
        <w:t xml:space="preserve"> – Siehe auch</w:t>
      </w:r>
      <w:r w:rsidRPr="00E438CC">
        <w:t xml:space="preserve"> </w:t>
      </w:r>
      <w:r>
        <w:t xml:space="preserve">Tac. ann. </w:t>
      </w:r>
      <w:r w:rsidRPr="00E438CC">
        <w:t>4,21.</w:t>
      </w:r>
    </w:p>
  </w:footnote>
  <w:footnote w:id="158">
    <w:p w:rsidR="001C6554" w:rsidRPr="00D05A77" w:rsidRDefault="001C6554" w:rsidP="00183229">
      <w:pPr>
        <w:tabs>
          <w:tab w:val="left" w:pos="567"/>
        </w:tabs>
        <w:spacing w:after="0" w:line="240" w:lineRule="auto"/>
        <w:ind w:left="567" w:hanging="567"/>
        <w:jc w:val="both"/>
        <w:rPr>
          <w:rFonts w:ascii="Times New Roman" w:hAnsi="Times New Roman" w:cs="Times New Roman"/>
          <w:sz w:val="20"/>
          <w:szCs w:val="20"/>
          <w:lang w:val="de-DE"/>
        </w:rPr>
      </w:pPr>
      <w:r w:rsidRPr="00486BD4">
        <w:rPr>
          <w:rStyle w:val="Funotenzeichen"/>
          <w:rFonts w:ascii="Times New Roman" w:hAnsi="Times New Roman" w:cs="Times New Roman"/>
          <w:sz w:val="20"/>
          <w:szCs w:val="20"/>
          <w:lang w:val="de-DE"/>
        </w:rPr>
        <w:footnoteRef/>
      </w:r>
      <w:r w:rsidRPr="00486BD4">
        <w:rPr>
          <w:rFonts w:ascii="Times New Roman" w:hAnsi="Times New Roman" w:cs="Times New Roman"/>
          <w:sz w:val="20"/>
          <w:szCs w:val="20"/>
          <w:lang w:val="de-DE"/>
        </w:rPr>
        <w:tab/>
      </w:r>
      <w:r w:rsidRPr="00486BD4">
        <w:rPr>
          <w:rFonts w:ascii="Times New Roman" w:hAnsi="Times New Roman" w:cs="Times New Roman"/>
          <w:color w:val="000000"/>
          <w:sz w:val="20"/>
          <w:szCs w:val="20"/>
          <w:lang w:val="de-DE"/>
        </w:rPr>
        <w:t xml:space="preserve">Cass. Dio 58,21,2f.: </w:t>
      </w:r>
      <w:r w:rsidRPr="002055A2">
        <w:rPr>
          <w:rFonts w:ascii="Times" w:eastAsia="Times New Roman" w:hAnsi="Times" w:cs="Times New Roman"/>
          <w:sz w:val="18"/>
          <w:szCs w:val="18"/>
          <w:lang w:val="el-GR" w:eastAsia="zh-TW"/>
          <w:rPrChange w:id="3" w:author="Stefan Rebenich" w:date="2015-05-02T16:28:00Z">
            <w:rPr>
              <w:rFonts w:ascii="Times New Roman" w:eastAsia="Times New Roman" w:hAnsi="Times New Roman" w:cs="Times New Roman"/>
              <w:sz w:val="18"/>
              <w:szCs w:val="18"/>
              <w:lang w:val="el-GR" w:eastAsia="zh-TW"/>
            </w:rPr>
          </w:rPrChange>
        </w:rPr>
        <w:t>σφόδρα</w:t>
      </w:r>
      <w:r w:rsidRPr="002055A2">
        <w:rPr>
          <w:rFonts w:ascii="Times" w:eastAsia="Times New Roman" w:hAnsi="Times" w:cs="Times New Roman"/>
          <w:sz w:val="18"/>
          <w:szCs w:val="18"/>
          <w:lang w:val="de-DE" w:eastAsia="zh-TW"/>
          <w:rPrChange w:id="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 w:author="Stefan Rebenich" w:date="2015-05-02T16:28:00Z">
            <w:rPr>
              <w:rFonts w:ascii="Times New Roman" w:eastAsia="Times New Roman" w:hAnsi="Times New Roman" w:cs="Times New Roman"/>
              <w:sz w:val="18"/>
              <w:szCs w:val="18"/>
              <w:lang w:val="el-GR" w:eastAsia="zh-TW"/>
            </w:rPr>
          </w:rPrChange>
        </w:rPr>
        <w:t>γὰρ</w:t>
      </w:r>
      <w:r w:rsidRPr="002055A2">
        <w:rPr>
          <w:rFonts w:ascii="Times" w:eastAsia="Times New Roman" w:hAnsi="Times" w:cs="Times New Roman"/>
          <w:sz w:val="18"/>
          <w:szCs w:val="18"/>
          <w:lang w:val="de-DE" w:eastAsia="zh-TW"/>
          <w:rPrChange w:id="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7" w:author="Stefan Rebenich" w:date="2015-05-02T16:28:00Z">
            <w:rPr>
              <w:rFonts w:ascii="Times New Roman" w:eastAsia="Times New Roman" w:hAnsi="Times New Roman" w:cs="Times New Roman"/>
              <w:sz w:val="18"/>
              <w:szCs w:val="18"/>
              <w:lang w:val="el-GR" w:eastAsia="zh-TW"/>
            </w:rPr>
          </w:rPrChange>
        </w:rPr>
        <w:t>ἐπιμελὲς</w:t>
      </w:r>
      <w:r w:rsidRPr="002055A2">
        <w:rPr>
          <w:rFonts w:ascii="Times" w:eastAsia="Times New Roman" w:hAnsi="Times" w:cs="Times New Roman"/>
          <w:sz w:val="18"/>
          <w:szCs w:val="18"/>
          <w:lang w:val="de-DE" w:eastAsia="zh-TW"/>
          <w:rPrChange w:id="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9" w:author="Stefan Rebenich" w:date="2015-05-02T16:28:00Z">
            <w:rPr>
              <w:rFonts w:ascii="Times New Roman" w:eastAsia="Times New Roman" w:hAnsi="Times New Roman" w:cs="Times New Roman"/>
              <w:sz w:val="18"/>
              <w:szCs w:val="18"/>
              <w:lang w:val="el-GR" w:eastAsia="zh-TW"/>
            </w:rPr>
          </w:rPrChange>
        </w:rPr>
        <w:t>ἐποιεῖτο</w:t>
      </w:r>
      <w:r w:rsidRPr="002055A2">
        <w:rPr>
          <w:rFonts w:ascii="Times" w:eastAsia="Times New Roman" w:hAnsi="Times" w:cs="Times New Roman"/>
          <w:sz w:val="18"/>
          <w:szCs w:val="18"/>
          <w:lang w:val="de-DE" w:eastAsia="zh-TW"/>
          <w:rPrChange w:id="1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11" w:author="Stefan Rebenich" w:date="2015-05-02T16:28:00Z">
            <w:rPr>
              <w:rFonts w:ascii="Times New Roman" w:eastAsia="Times New Roman" w:hAnsi="Times New Roman" w:cs="Times New Roman"/>
              <w:sz w:val="18"/>
              <w:szCs w:val="18"/>
              <w:lang w:val="el-GR" w:eastAsia="zh-TW"/>
            </w:rPr>
          </w:rPrChange>
        </w:rPr>
        <w:t>ἀεί</w:t>
      </w:r>
      <w:r w:rsidRPr="002055A2">
        <w:rPr>
          <w:rFonts w:ascii="Times" w:eastAsia="Times New Roman" w:hAnsi="Times" w:cs="Times New Roman"/>
          <w:sz w:val="18"/>
          <w:szCs w:val="18"/>
          <w:lang w:val="de-DE" w:eastAsia="zh-TW"/>
          <w:rPrChange w:id="1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13" w:author="Stefan Rebenich" w:date="2015-05-02T16:28:00Z">
            <w:rPr>
              <w:rFonts w:ascii="Times New Roman" w:eastAsia="Times New Roman" w:hAnsi="Times New Roman" w:cs="Times New Roman"/>
              <w:sz w:val="18"/>
              <w:szCs w:val="18"/>
              <w:lang w:val="el-GR" w:eastAsia="zh-TW"/>
            </w:rPr>
          </w:rPrChange>
        </w:rPr>
        <w:t>σφας</w:t>
      </w:r>
      <w:r w:rsidRPr="002055A2">
        <w:rPr>
          <w:rFonts w:ascii="Times" w:eastAsia="Times New Roman" w:hAnsi="Times" w:cs="Times New Roman"/>
          <w:sz w:val="18"/>
          <w:szCs w:val="18"/>
          <w:lang w:val="de-DE" w:eastAsia="zh-TW"/>
          <w:rPrChange w:id="1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15" w:author="Stefan Rebenich" w:date="2015-05-02T16:28:00Z">
            <w:rPr>
              <w:rFonts w:ascii="Times New Roman" w:eastAsia="Times New Roman" w:hAnsi="Times New Roman" w:cs="Times New Roman"/>
              <w:sz w:val="18"/>
              <w:szCs w:val="18"/>
              <w:lang w:val="el-GR" w:eastAsia="zh-TW"/>
            </w:rPr>
          </w:rPrChange>
        </w:rPr>
        <w:t>ὁσάκις</w:t>
      </w:r>
      <w:r w:rsidRPr="002055A2">
        <w:rPr>
          <w:rFonts w:ascii="Times" w:eastAsia="Times New Roman" w:hAnsi="Times" w:cs="Times New Roman"/>
          <w:sz w:val="18"/>
          <w:szCs w:val="18"/>
          <w:lang w:val="de-DE" w:eastAsia="zh-TW"/>
          <w:rPrChange w:id="1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17" w:author="Stefan Rebenich" w:date="2015-05-02T16:28:00Z">
            <w:rPr>
              <w:rFonts w:ascii="Times New Roman" w:eastAsia="Times New Roman" w:hAnsi="Times New Roman" w:cs="Times New Roman"/>
              <w:sz w:val="18"/>
              <w:szCs w:val="18"/>
              <w:lang w:val="el-GR" w:eastAsia="zh-TW"/>
            </w:rPr>
          </w:rPrChange>
        </w:rPr>
        <w:t>καὶ</w:t>
      </w:r>
      <w:r w:rsidRPr="002055A2">
        <w:rPr>
          <w:rFonts w:ascii="Times" w:eastAsia="Times New Roman" w:hAnsi="Times" w:cs="Times New Roman"/>
          <w:sz w:val="18"/>
          <w:szCs w:val="18"/>
          <w:lang w:val="de-DE" w:eastAsia="zh-TW"/>
          <w:rPrChange w:id="1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19" w:author="Stefan Rebenich" w:date="2015-05-02T16:28:00Z">
            <w:rPr>
              <w:rFonts w:ascii="Times New Roman" w:eastAsia="Times New Roman" w:hAnsi="Times New Roman" w:cs="Times New Roman"/>
              <w:sz w:val="18"/>
              <w:szCs w:val="18"/>
              <w:lang w:val="el-GR" w:eastAsia="zh-TW"/>
            </w:rPr>
          </w:rPrChange>
        </w:rPr>
        <w:t>καθήκοι</w:t>
      </w:r>
      <w:r w:rsidRPr="002055A2">
        <w:rPr>
          <w:rFonts w:ascii="Times" w:eastAsia="Times New Roman" w:hAnsi="Times" w:cs="Times New Roman"/>
          <w:sz w:val="18"/>
          <w:szCs w:val="18"/>
          <w:lang w:val="de-DE" w:eastAsia="zh-TW"/>
          <w:rPrChange w:id="2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21" w:author="Stefan Rebenich" w:date="2015-05-02T16:28:00Z">
            <w:rPr>
              <w:rFonts w:ascii="Times New Roman" w:eastAsia="Times New Roman" w:hAnsi="Times New Roman" w:cs="Times New Roman"/>
              <w:sz w:val="18"/>
              <w:szCs w:val="18"/>
              <w:lang w:val="el-GR" w:eastAsia="zh-TW"/>
            </w:rPr>
          </w:rPrChange>
        </w:rPr>
        <w:t>συνιέναι</w:t>
      </w:r>
      <w:r w:rsidRPr="002055A2">
        <w:rPr>
          <w:rFonts w:ascii="Times" w:eastAsia="Times New Roman" w:hAnsi="Times" w:cs="Times New Roman"/>
          <w:sz w:val="18"/>
          <w:szCs w:val="18"/>
          <w:lang w:val="de-DE" w:eastAsia="zh-TW"/>
          <w:rPrChange w:id="2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23" w:author="Stefan Rebenich" w:date="2015-05-02T16:28:00Z">
            <w:rPr>
              <w:rFonts w:ascii="Times New Roman" w:eastAsia="Times New Roman" w:hAnsi="Times New Roman" w:cs="Times New Roman"/>
              <w:sz w:val="18"/>
              <w:szCs w:val="18"/>
              <w:lang w:val="el-GR" w:eastAsia="zh-TW"/>
            </w:rPr>
          </w:rPrChange>
        </w:rPr>
        <w:t>καὶ</w:t>
      </w:r>
      <w:r w:rsidRPr="002055A2">
        <w:rPr>
          <w:rFonts w:ascii="Times" w:eastAsia="Times New Roman" w:hAnsi="Times" w:cs="Times New Roman"/>
          <w:sz w:val="18"/>
          <w:szCs w:val="18"/>
          <w:lang w:val="de-DE" w:eastAsia="zh-TW"/>
          <w:rPrChange w:id="2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25" w:author="Stefan Rebenich" w:date="2015-05-02T16:28:00Z">
            <w:rPr>
              <w:rFonts w:ascii="Times New Roman" w:eastAsia="Times New Roman" w:hAnsi="Times New Roman" w:cs="Times New Roman"/>
              <w:sz w:val="18"/>
              <w:szCs w:val="18"/>
              <w:lang w:val="el-GR" w:eastAsia="zh-TW"/>
            </w:rPr>
          </w:rPrChange>
        </w:rPr>
        <w:t>μήτ</w:t>
      </w:r>
      <w:r w:rsidRPr="002055A2">
        <w:rPr>
          <w:rFonts w:ascii="Times" w:eastAsia="Times New Roman" w:hAnsi="Times" w:cs="Times New Roman"/>
          <w:sz w:val="18"/>
          <w:szCs w:val="18"/>
          <w:lang w:val="de-DE" w:eastAsia="zh-TW"/>
          <w:rPrChange w:id="2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27" w:author="Stefan Rebenich" w:date="2015-05-02T16:28:00Z">
            <w:rPr>
              <w:rFonts w:ascii="Times New Roman" w:eastAsia="Times New Roman" w:hAnsi="Times New Roman" w:cs="Times New Roman"/>
              <w:sz w:val="18"/>
              <w:szCs w:val="18"/>
              <w:lang w:val="el-GR" w:eastAsia="zh-TW"/>
            </w:rPr>
          </w:rPrChange>
        </w:rPr>
        <w:t>ὀψιαίτερον</w:t>
      </w:r>
      <w:r w:rsidRPr="002055A2">
        <w:rPr>
          <w:rFonts w:ascii="Times" w:eastAsia="Times New Roman" w:hAnsi="Times" w:cs="Times New Roman"/>
          <w:sz w:val="18"/>
          <w:szCs w:val="18"/>
          <w:lang w:val="de-DE" w:eastAsia="zh-TW"/>
          <w:rPrChange w:id="2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29" w:author="Stefan Rebenich" w:date="2015-05-02T16:28:00Z">
            <w:rPr>
              <w:rFonts w:ascii="Times New Roman" w:eastAsia="Times New Roman" w:hAnsi="Times New Roman" w:cs="Times New Roman"/>
              <w:sz w:val="18"/>
              <w:szCs w:val="18"/>
              <w:lang w:val="el-GR" w:eastAsia="zh-TW"/>
            </w:rPr>
          </w:rPrChange>
        </w:rPr>
        <w:t>ἀπαντᾶν</w:t>
      </w:r>
      <w:r w:rsidRPr="002055A2">
        <w:rPr>
          <w:rFonts w:ascii="Times" w:eastAsia="Times New Roman" w:hAnsi="Times" w:cs="Times New Roman"/>
          <w:sz w:val="18"/>
          <w:szCs w:val="18"/>
          <w:lang w:val="de-DE" w:eastAsia="zh-TW"/>
          <w:rPrChange w:id="3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31" w:author="Stefan Rebenich" w:date="2015-05-02T16:28:00Z">
            <w:rPr>
              <w:rFonts w:ascii="Times New Roman" w:eastAsia="Times New Roman" w:hAnsi="Times New Roman" w:cs="Times New Roman"/>
              <w:sz w:val="18"/>
              <w:szCs w:val="18"/>
              <w:lang w:val="el-GR" w:eastAsia="zh-TW"/>
            </w:rPr>
          </w:rPrChange>
        </w:rPr>
        <w:t>τοῦ</w:t>
      </w:r>
      <w:r w:rsidRPr="002055A2">
        <w:rPr>
          <w:rFonts w:ascii="Times" w:eastAsia="Times New Roman" w:hAnsi="Times" w:cs="Times New Roman"/>
          <w:sz w:val="18"/>
          <w:szCs w:val="18"/>
          <w:lang w:val="de-DE" w:eastAsia="zh-TW"/>
          <w:rPrChange w:id="3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33" w:author="Stefan Rebenich" w:date="2015-05-02T16:28:00Z">
            <w:rPr>
              <w:rFonts w:ascii="Times New Roman" w:eastAsia="Times New Roman" w:hAnsi="Times New Roman" w:cs="Times New Roman"/>
              <w:sz w:val="18"/>
              <w:szCs w:val="18"/>
              <w:lang w:val="el-GR" w:eastAsia="zh-TW"/>
            </w:rPr>
          </w:rPrChange>
        </w:rPr>
        <w:t>τεταγμένου</w:t>
      </w:r>
      <w:r w:rsidRPr="002055A2">
        <w:rPr>
          <w:rFonts w:ascii="Times" w:eastAsia="Times New Roman" w:hAnsi="Times" w:cs="Times New Roman"/>
          <w:sz w:val="18"/>
          <w:szCs w:val="18"/>
          <w:lang w:val="de-DE" w:eastAsia="zh-TW"/>
          <w:rPrChange w:id="3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35" w:author="Stefan Rebenich" w:date="2015-05-02T16:28:00Z">
            <w:rPr>
              <w:rFonts w:ascii="Times New Roman" w:eastAsia="Times New Roman" w:hAnsi="Times New Roman" w:cs="Times New Roman"/>
              <w:sz w:val="18"/>
              <w:szCs w:val="18"/>
              <w:lang w:val="el-GR" w:eastAsia="zh-TW"/>
            </w:rPr>
          </w:rPrChange>
        </w:rPr>
        <w:t>μήτε</w:t>
      </w:r>
      <w:r w:rsidRPr="002055A2">
        <w:rPr>
          <w:rFonts w:ascii="Times" w:eastAsia="Times New Roman" w:hAnsi="Times" w:cs="Times New Roman"/>
          <w:sz w:val="18"/>
          <w:szCs w:val="18"/>
          <w:lang w:val="de-DE" w:eastAsia="zh-TW"/>
          <w:rPrChange w:id="3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37" w:author="Stefan Rebenich" w:date="2015-05-02T16:28:00Z">
            <w:rPr>
              <w:rFonts w:ascii="Times New Roman" w:eastAsia="Times New Roman" w:hAnsi="Times New Roman" w:cs="Times New Roman"/>
              <w:sz w:val="18"/>
              <w:szCs w:val="18"/>
              <w:lang w:val="el-GR" w:eastAsia="zh-TW"/>
            </w:rPr>
          </w:rPrChange>
        </w:rPr>
        <w:t>πρωιαίτερον</w:t>
      </w:r>
      <w:r w:rsidRPr="002055A2">
        <w:rPr>
          <w:rFonts w:ascii="Times" w:eastAsia="Times New Roman" w:hAnsi="Times" w:cs="Times New Roman"/>
          <w:sz w:val="18"/>
          <w:szCs w:val="18"/>
          <w:lang w:val="de-DE" w:eastAsia="zh-TW"/>
          <w:rPrChange w:id="3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39" w:author="Stefan Rebenich" w:date="2015-05-02T16:28:00Z">
            <w:rPr>
              <w:rFonts w:ascii="Times New Roman" w:eastAsia="Times New Roman" w:hAnsi="Times New Roman" w:cs="Times New Roman"/>
              <w:sz w:val="18"/>
              <w:szCs w:val="18"/>
              <w:lang w:val="el-GR" w:eastAsia="zh-TW"/>
            </w:rPr>
          </w:rPrChange>
        </w:rPr>
        <w:t>ἀπαλλάττεσθαι</w:t>
      </w:r>
      <w:r w:rsidRPr="002055A2">
        <w:rPr>
          <w:rFonts w:ascii="Times" w:eastAsia="Times New Roman" w:hAnsi="Times" w:cs="Times New Roman"/>
          <w:sz w:val="18"/>
          <w:szCs w:val="18"/>
          <w:lang w:val="de-DE" w:eastAsia="zh-TW"/>
          <w:rPrChange w:id="4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41" w:author="Stefan Rebenich" w:date="2015-05-02T16:28:00Z">
            <w:rPr>
              <w:rFonts w:ascii="Times New Roman" w:eastAsia="Times New Roman" w:hAnsi="Times New Roman" w:cs="Times New Roman"/>
              <w:sz w:val="18"/>
              <w:szCs w:val="18"/>
              <w:lang w:val="el-GR" w:eastAsia="zh-TW"/>
            </w:rPr>
          </w:rPrChange>
        </w:rPr>
        <w:t>καὶ</w:t>
      </w:r>
      <w:r w:rsidRPr="002055A2">
        <w:rPr>
          <w:rFonts w:ascii="Times" w:eastAsia="Times New Roman" w:hAnsi="Times" w:cs="Times New Roman"/>
          <w:sz w:val="18"/>
          <w:szCs w:val="18"/>
          <w:lang w:val="de-DE" w:eastAsia="zh-TW"/>
          <w:rPrChange w:id="4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43" w:author="Stefan Rebenich" w:date="2015-05-02T16:28:00Z">
            <w:rPr>
              <w:rFonts w:ascii="Times New Roman" w:eastAsia="Times New Roman" w:hAnsi="Times New Roman" w:cs="Times New Roman"/>
              <w:sz w:val="18"/>
              <w:szCs w:val="18"/>
              <w:lang w:val="el-GR" w:eastAsia="zh-TW"/>
            </w:rPr>
          </w:rPrChange>
        </w:rPr>
        <w:t>πολλὰ</w:t>
      </w:r>
      <w:r w:rsidRPr="002055A2">
        <w:rPr>
          <w:rFonts w:ascii="Times" w:eastAsia="Times New Roman" w:hAnsi="Times" w:cs="Times New Roman"/>
          <w:sz w:val="18"/>
          <w:szCs w:val="18"/>
          <w:lang w:val="de-DE" w:eastAsia="zh-TW"/>
          <w:rPrChange w:id="4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45" w:author="Stefan Rebenich" w:date="2015-05-02T16:28:00Z">
            <w:rPr>
              <w:rFonts w:ascii="Times New Roman" w:eastAsia="Times New Roman" w:hAnsi="Times New Roman" w:cs="Times New Roman"/>
              <w:sz w:val="18"/>
              <w:szCs w:val="18"/>
              <w:lang w:val="el-GR" w:eastAsia="zh-TW"/>
            </w:rPr>
          </w:rPrChange>
        </w:rPr>
        <w:t>περὶ</w:t>
      </w:r>
      <w:r w:rsidRPr="002055A2">
        <w:rPr>
          <w:rFonts w:ascii="Times" w:eastAsia="Times New Roman" w:hAnsi="Times" w:cs="Times New Roman"/>
          <w:sz w:val="18"/>
          <w:szCs w:val="18"/>
          <w:lang w:val="de-DE" w:eastAsia="zh-TW"/>
          <w:rPrChange w:id="4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47" w:author="Stefan Rebenich" w:date="2015-05-02T16:28:00Z">
            <w:rPr>
              <w:rFonts w:ascii="Times New Roman" w:eastAsia="Times New Roman" w:hAnsi="Times New Roman" w:cs="Times New Roman"/>
              <w:sz w:val="18"/>
              <w:szCs w:val="18"/>
              <w:lang w:val="el-GR" w:eastAsia="zh-TW"/>
            </w:rPr>
          </w:rPrChange>
        </w:rPr>
        <w:t>τούτου</w:t>
      </w:r>
      <w:r w:rsidRPr="002055A2">
        <w:rPr>
          <w:rFonts w:ascii="Times" w:eastAsia="Times New Roman" w:hAnsi="Times" w:cs="Times New Roman"/>
          <w:sz w:val="18"/>
          <w:szCs w:val="18"/>
          <w:lang w:val="de-DE" w:eastAsia="zh-TW"/>
          <w:rPrChange w:id="4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49" w:author="Stefan Rebenich" w:date="2015-05-02T16:28:00Z">
            <w:rPr>
              <w:rFonts w:ascii="Times New Roman" w:eastAsia="Times New Roman" w:hAnsi="Times New Roman" w:cs="Times New Roman"/>
              <w:sz w:val="18"/>
              <w:szCs w:val="18"/>
              <w:lang w:val="el-GR" w:eastAsia="zh-TW"/>
            </w:rPr>
          </w:rPrChange>
        </w:rPr>
        <w:t>καὶ</w:t>
      </w:r>
      <w:r w:rsidRPr="002055A2">
        <w:rPr>
          <w:rFonts w:ascii="Times" w:eastAsia="Times New Roman" w:hAnsi="Times" w:cs="Times New Roman"/>
          <w:sz w:val="18"/>
          <w:szCs w:val="18"/>
          <w:lang w:val="de-DE" w:eastAsia="zh-TW"/>
          <w:rPrChange w:id="5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1" w:author="Stefan Rebenich" w:date="2015-05-02T16:28:00Z">
            <w:rPr>
              <w:rFonts w:ascii="Times New Roman" w:eastAsia="Times New Roman" w:hAnsi="Times New Roman" w:cs="Times New Roman"/>
              <w:sz w:val="18"/>
              <w:szCs w:val="18"/>
              <w:lang w:val="el-GR" w:eastAsia="zh-TW"/>
            </w:rPr>
          </w:rPrChange>
        </w:rPr>
        <w:t>τοῖς</w:t>
      </w:r>
      <w:r w:rsidRPr="002055A2">
        <w:rPr>
          <w:rFonts w:ascii="Times" w:eastAsia="Times New Roman" w:hAnsi="Times" w:cs="Times New Roman"/>
          <w:sz w:val="18"/>
          <w:szCs w:val="18"/>
          <w:lang w:val="de-DE" w:eastAsia="zh-TW"/>
          <w:rPrChange w:id="5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3" w:author="Stefan Rebenich" w:date="2015-05-02T16:28:00Z">
            <w:rPr>
              <w:rFonts w:ascii="Times New Roman" w:eastAsia="Times New Roman" w:hAnsi="Times New Roman" w:cs="Times New Roman"/>
              <w:sz w:val="18"/>
              <w:szCs w:val="18"/>
              <w:lang w:val="el-GR" w:eastAsia="zh-TW"/>
            </w:rPr>
          </w:rPrChange>
        </w:rPr>
        <w:t>ὑπάτοις</w:t>
      </w:r>
      <w:r w:rsidRPr="002055A2">
        <w:rPr>
          <w:rFonts w:ascii="Times" w:eastAsia="Times New Roman" w:hAnsi="Times" w:cs="Times New Roman"/>
          <w:sz w:val="18"/>
          <w:szCs w:val="18"/>
          <w:lang w:val="de-DE" w:eastAsia="zh-TW"/>
          <w:rPrChange w:id="5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5" w:author="Stefan Rebenich" w:date="2015-05-02T16:28:00Z">
            <w:rPr>
              <w:rFonts w:ascii="Times New Roman" w:eastAsia="Times New Roman" w:hAnsi="Times New Roman" w:cs="Times New Roman"/>
              <w:sz w:val="18"/>
              <w:szCs w:val="18"/>
              <w:lang w:val="el-GR" w:eastAsia="zh-TW"/>
            </w:rPr>
          </w:rPrChange>
        </w:rPr>
        <w:t>ἐπέστελλε</w:t>
      </w:r>
      <w:r w:rsidRPr="002055A2">
        <w:rPr>
          <w:rFonts w:ascii="Times" w:eastAsia="Times New Roman" w:hAnsi="Times" w:cs="Times New Roman"/>
          <w:sz w:val="18"/>
          <w:szCs w:val="18"/>
          <w:lang w:val="de-DE" w:eastAsia="zh-TW"/>
          <w:rPrChange w:id="5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7" w:author="Stefan Rebenich" w:date="2015-05-02T16:28:00Z">
            <w:rPr>
              <w:rFonts w:ascii="Times New Roman" w:eastAsia="Times New Roman" w:hAnsi="Times New Roman" w:cs="Times New Roman"/>
              <w:sz w:val="18"/>
              <w:szCs w:val="18"/>
              <w:lang w:val="el-GR" w:eastAsia="zh-TW"/>
            </w:rPr>
          </w:rPrChange>
        </w:rPr>
        <w:t>καί</w:t>
      </w:r>
      <w:r w:rsidRPr="002055A2">
        <w:rPr>
          <w:rFonts w:ascii="Times" w:eastAsia="Times New Roman" w:hAnsi="Times" w:cs="Times New Roman"/>
          <w:sz w:val="18"/>
          <w:szCs w:val="18"/>
          <w:lang w:val="de-DE" w:eastAsia="zh-TW"/>
          <w:rPrChange w:id="5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59" w:author="Stefan Rebenich" w:date="2015-05-02T16:28:00Z">
            <w:rPr>
              <w:rFonts w:ascii="Times New Roman" w:eastAsia="Times New Roman" w:hAnsi="Times New Roman" w:cs="Times New Roman"/>
              <w:sz w:val="18"/>
              <w:szCs w:val="18"/>
              <w:lang w:val="el-GR" w:eastAsia="zh-TW"/>
            </w:rPr>
          </w:rPrChange>
        </w:rPr>
        <w:t>ποτέ</w:t>
      </w:r>
      <w:r w:rsidRPr="002055A2">
        <w:rPr>
          <w:rFonts w:ascii="Times" w:eastAsia="Times New Roman" w:hAnsi="Times" w:cs="Times New Roman"/>
          <w:sz w:val="18"/>
          <w:szCs w:val="18"/>
          <w:lang w:val="de-DE" w:eastAsia="zh-TW"/>
          <w:rPrChange w:id="6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61" w:author="Stefan Rebenich" w:date="2015-05-02T16:28:00Z">
            <w:rPr>
              <w:rFonts w:ascii="Times New Roman" w:eastAsia="Times New Roman" w:hAnsi="Times New Roman" w:cs="Times New Roman"/>
              <w:sz w:val="18"/>
              <w:szCs w:val="18"/>
              <w:lang w:val="el-GR" w:eastAsia="zh-TW"/>
            </w:rPr>
          </w:rPrChange>
        </w:rPr>
        <w:t>τινα</w:t>
      </w:r>
      <w:r w:rsidRPr="002055A2">
        <w:rPr>
          <w:rFonts w:ascii="Times" w:eastAsia="Times New Roman" w:hAnsi="Times" w:cs="Times New Roman"/>
          <w:sz w:val="18"/>
          <w:szCs w:val="18"/>
          <w:lang w:val="de-DE" w:eastAsia="zh-TW"/>
          <w:rPrChange w:id="62"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63" w:author="Stefan Rebenich" w:date="2015-05-02T16:28:00Z">
            <w:rPr>
              <w:rFonts w:ascii="Times New Roman" w:eastAsia="Times New Roman" w:hAnsi="Times New Roman" w:cs="Times New Roman"/>
              <w:sz w:val="18"/>
              <w:szCs w:val="18"/>
              <w:lang w:val="el-GR" w:eastAsia="zh-TW"/>
            </w:rPr>
          </w:rPrChange>
        </w:rPr>
        <w:t>ὑπ</w:t>
      </w:r>
      <w:r w:rsidRPr="002055A2">
        <w:rPr>
          <w:rFonts w:ascii="Times" w:eastAsia="Times New Roman" w:hAnsi="Times" w:cs="Times New Roman"/>
          <w:sz w:val="18"/>
          <w:szCs w:val="18"/>
          <w:lang w:val="de-DE" w:eastAsia="zh-TW"/>
          <w:rPrChange w:id="64"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65" w:author="Stefan Rebenich" w:date="2015-05-02T16:28:00Z">
            <w:rPr>
              <w:rFonts w:ascii="Times New Roman" w:eastAsia="Times New Roman" w:hAnsi="Times New Roman" w:cs="Times New Roman"/>
              <w:sz w:val="18"/>
              <w:szCs w:val="18"/>
              <w:lang w:val="el-GR" w:eastAsia="zh-TW"/>
            </w:rPr>
          </w:rPrChange>
        </w:rPr>
        <w:t>αὐτῶν</w:t>
      </w:r>
      <w:r w:rsidRPr="002055A2">
        <w:rPr>
          <w:rFonts w:ascii="Times" w:eastAsia="Times New Roman" w:hAnsi="Times" w:cs="Times New Roman"/>
          <w:sz w:val="18"/>
          <w:szCs w:val="18"/>
          <w:lang w:val="de-DE" w:eastAsia="zh-TW"/>
          <w:rPrChange w:id="66"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67" w:author="Stefan Rebenich" w:date="2015-05-02T16:28:00Z">
            <w:rPr>
              <w:rFonts w:ascii="Times New Roman" w:eastAsia="Times New Roman" w:hAnsi="Times New Roman" w:cs="Times New Roman"/>
              <w:sz w:val="18"/>
              <w:szCs w:val="18"/>
              <w:lang w:val="el-GR" w:eastAsia="zh-TW"/>
            </w:rPr>
          </w:rPrChange>
        </w:rPr>
        <w:t>καὶ</w:t>
      </w:r>
      <w:r w:rsidRPr="002055A2">
        <w:rPr>
          <w:rFonts w:ascii="Times" w:eastAsia="Times New Roman" w:hAnsi="Times" w:cs="Times New Roman"/>
          <w:sz w:val="18"/>
          <w:szCs w:val="18"/>
          <w:lang w:val="de-DE" w:eastAsia="zh-TW"/>
          <w:rPrChange w:id="68"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69" w:author="Stefan Rebenich" w:date="2015-05-02T16:28:00Z">
            <w:rPr>
              <w:rFonts w:ascii="Times New Roman" w:eastAsia="Times New Roman" w:hAnsi="Times New Roman" w:cs="Times New Roman"/>
              <w:sz w:val="18"/>
              <w:szCs w:val="18"/>
              <w:lang w:val="el-GR" w:eastAsia="zh-TW"/>
            </w:rPr>
          </w:rPrChange>
        </w:rPr>
        <w:t>ἀναγνωσθῆναι</w:t>
      </w:r>
      <w:r w:rsidRPr="002055A2">
        <w:rPr>
          <w:rFonts w:ascii="Times" w:eastAsia="Times New Roman" w:hAnsi="Times" w:cs="Times New Roman"/>
          <w:sz w:val="18"/>
          <w:szCs w:val="18"/>
          <w:lang w:val="de-DE" w:eastAsia="zh-TW"/>
          <w:rPrChange w:id="70" w:author="Stefan Rebenich" w:date="2015-05-02T16:28:00Z">
            <w:rPr>
              <w:rFonts w:ascii="Times New Roman" w:eastAsia="Times New Roman" w:hAnsi="Times New Roman" w:cs="Times New Roman"/>
              <w:sz w:val="18"/>
              <w:szCs w:val="18"/>
              <w:lang w:val="de-DE" w:eastAsia="zh-TW"/>
            </w:rPr>
          </w:rPrChange>
        </w:rPr>
        <w:t xml:space="preserve"> </w:t>
      </w:r>
      <w:r w:rsidRPr="002055A2">
        <w:rPr>
          <w:rFonts w:ascii="Times" w:eastAsia="Times New Roman" w:hAnsi="Times" w:cs="Times New Roman"/>
          <w:sz w:val="18"/>
          <w:szCs w:val="18"/>
          <w:lang w:val="el-GR" w:eastAsia="zh-TW"/>
          <w:rPrChange w:id="71" w:author="Stefan Rebenich" w:date="2015-05-02T16:28:00Z">
            <w:rPr>
              <w:rFonts w:ascii="Times New Roman" w:eastAsia="Times New Roman" w:hAnsi="Times New Roman" w:cs="Times New Roman"/>
              <w:sz w:val="18"/>
              <w:szCs w:val="18"/>
              <w:lang w:val="el-GR" w:eastAsia="zh-TW"/>
            </w:rPr>
          </w:rPrChange>
        </w:rPr>
        <w:t>ἐκέλευσεν</w:t>
      </w:r>
      <w:r w:rsidRPr="00F85E90">
        <w:rPr>
          <w:rFonts w:ascii="Times New Roman" w:eastAsia="Times New Roman" w:hAnsi="Times New Roman" w:cs="Times New Roman"/>
          <w:sz w:val="20"/>
          <w:szCs w:val="20"/>
          <w:lang w:val="de-DE" w:eastAsia="zh-TW"/>
        </w:rPr>
        <w:t>.</w:t>
      </w:r>
      <w:r w:rsidRPr="00486BD4">
        <w:rPr>
          <w:rFonts w:ascii="Times New Roman" w:eastAsia="Times New Roman" w:hAnsi="Times New Roman" w:cs="Times New Roman"/>
          <w:sz w:val="20"/>
          <w:szCs w:val="20"/>
          <w:lang w:val="de-DE" w:eastAsia="zh-TW"/>
        </w:rPr>
        <w:t xml:space="preserve"> – Cassius Dio berichtet dies im Kontext der Hochzeiten, die Tiberius 33</w:t>
      </w:r>
      <w:r>
        <w:rPr>
          <w:rFonts w:ascii="Times New Roman" w:eastAsia="Times New Roman" w:hAnsi="Times New Roman" w:cs="Times New Roman"/>
          <w:sz w:val="20"/>
          <w:szCs w:val="20"/>
          <w:lang w:val="de-DE" w:eastAsia="zh-TW"/>
        </w:rPr>
        <w:t> </w:t>
      </w:r>
      <w:r w:rsidRPr="00486BD4">
        <w:rPr>
          <w:rFonts w:ascii="Times New Roman" w:eastAsia="Times New Roman" w:hAnsi="Times New Roman" w:cs="Times New Roman"/>
          <w:sz w:val="20"/>
          <w:szCs w:val="20"/>
          <w:lang w:val="de-DE" w:eastAsia="zh-TW"/>
        </w:rPr>
        <w:t>n.</w:t>
      </w:r>
      <w:r>
        <w:rPr>
          <w:rFonts w:ascii="Times New Roman" w:eastAsia="Times New Roman" w:hAnsi="Times New Roman" w:cs="Times New Roman"/>
          <w:sz w:val="20"/>
          <w:szCs w:val="20"/>
          <w:lang w:val="de-DE" w:eastAsia="zh-TW"/>
        </w:rPr>
        <w:t> </w:t>
      </w:r>
      <w:r w:rsidRPr="00486BD4">
        <w:rPr>
          <w:rFonts w:ascii="Times New Roman" w:eastAsia="Times New Roman" w:hAnsi="Times New Roman" w:cs="Times New Roman"/>
          <w:sz w:val="20"/>
          <w:szCs w:val="20"/>
          <w:lang w:val="de-DE" w:eastAsia="zh-TW"/>
        </w:rPr>
        <w:t xml:space="preserve">Chr. für seine Enkelinnen Iulia, Drusilla und Livilla arrangierte: Zu diesem Zweck war Tiberius in die unmittelbare Umgebung Roms gekommen, hatte die Stadt jedoch nicht betreten; Tiberius, so der Historiker, habe auch kein Fest feiern lassen und alles in der Stadt habe seinen üblichen Gang genommen, darunter auch die Senatssitzungen, denen der Kaiser jedoch auch bei dieser Gelegenheit offenbar nicht beiwohnte (21,1). Zu Tiberius’ Daueraufenthalt auf Capri </w:t>
      </w:r>
      <w:r>
        <w:rPr>
          <w:rFonts w:ascii="Times New Roman" w:eastAsia="Times New Roman" w:hAnsi="Times New Roman" w:cs="Times New Roman"/>
          <w:sz w:val="20"/>
          <w:szCs w:val="20"/>
          <w:lang w:val="de-DE" w:eastAsia="zh-TW"/>
        </w:rPr>
        <w:t>s. a.</w:t>
      </w:r>
      <w:r w:rsidRPr="00486BD4">
        <w:rPr>
          <w:rFonts w:ascii="Times New Roman" w:eastAsia="Times New Roman" w:hAnsi="Times New Roman" w:cs="Times New Roman"/>
          <w:sz w:val="20"/>
          <w:szCs w:val="20"/>
          <w:lang w:val="de-DE" w:eastAsia="zh-TW"/>
        </w:rPr>
        <w:t xml:space="preserve"> </w:t>
      </w:r>
      <w:r>
        <w:rPr>
          <w:rFonts w:ascii="Times New Roman" w:eastAsia="Times New Roman" w:hAnsi="Times New Roman" w:cs="Times New Roman"/>
          <w:sz w:val="20"/>
          <w:szCs w:val="20"/>
          <w:lang w:val="de-DE" w:eastAsia="zh-TW"/>
        </w:rPr>
        <w:t>Kap. 4</w:t>
      </w:r>
      <w:r w:rsidRPr="00486BD4">
        <w:rPr>
          <w:rFonts w:ascii="Times New Roman" w:eastAsia="Times New Roman" w:hAnsi="Times New Roman" w:cs="Times New Roman"/>
          <w:sz w:val="20"/>
          <w:szCs w:val="20"/>
          <w:lang w:val="de-DE" w:eastAsia="zh-TW"/>
        </w:rPr>
        <w:t>.3.</w:t>
      </w:r>
    </w:p>
  </w:footnote>
  <w:footnote w:id="159">
    <w:p w:rsidR="001C6554" w:rsidRPr="00AC3025" w:rsidRDefault="001C6554" w:rsidP="001222F5">
      <w:pPr>
        <w:pStyle w:val="Funotentext"/>
        <w:tabs>
          <w:tab w:val="left" w:pos="567"/>
        </w:tabs>
        <w:ind w:left="567" w:hanging="567"/>
        <w:jc w:val="both"/>
      </w:pPr>
      <w:r w:rsidRPr="00AC3025">
        <w:rPr>
          <w:rStyle w:val="Funotenzeichen"/>
        </w:rPr>
        <w:footnoteRef/>
      </w:r>
      <w:r w:rsidRPr="00AC3025">
        <w:tab/>
        <w:t xml:space="preserve">Cass. Dio </w:t>
      </w:r>
      <w:r w:rsidRPr="00AC3025">
        <w:rPr>
          <w:color w:val="000000"/>
        </w:rPr>
        <w:t>60,11,8</w:t>
      </w:r>
      <w:r>
        <w:rPr>
          <w:color w:val="000000"/>
        </w:rPr>
        <w:t xml:space="preserve">: </w:t>
      </w:r>
      <w:r w:rsidRPr="006077F7">
        <w:rPr>
          <w:rFonts w:ascii="Times" w:eastAsia="Arial Unicode MS" w:hAnsi="Times"/>
          <w:sz w:val="18"/>
          <w:szCs w:val="18"/>
          <w:lang w:val="el-GR"/>
        </w:rPr>
        <w:t>τοῖς</w:t>
      </w:r>
      <w:r w:rsidRPr="006077F7">
        <w:rPr>
          <w:rFonts w:ascii="Times" w:eastAsia="Arial Unicode MS" w:hAnsi="Times"/>
          <w:sz w:val="18"/>
          <w:szCs w:val="18"/>
        </w:rPr>
        <w:t xml:space="preserve"> </w:t>
      </w:r>
      <w:r w:rsidRPr="006077F7">
        <w:rPr>
          <w:rFonts w:ascii="Times" w:eastAsia="Arial Unicode MS" w:hAnsi="Times"/>
          <w:sz w:val="18"/>
          <w:szCs w:val="18"/>
          <w:lang w:val="el-GR"/>
        </w:rPr>
        <w:t>μὲν</w:t>
      </w:r>
      <w:r w:rsidRPr="006077F7">
        <w:rPr>
          <w:rFonts w:ascii="Times" w:eastAsia="Arial Unicode MS" w:hAnsi="Times"/>
          <w:sz w:val="18"/>
          <w:szCs w:val="18"/>
        </w:rPr>
        <w:t xml:space="preserve"> </w:t>
      </w:r>
      <w:r w:rsidRPr="006077F7">
        <w:rPr>
          <w:rFonts w:ascii="Times" w:eastAsia="Arial Unicode MS" w:hAnsi="Times"/>
          <w:sz w:val="18"/>
          <w:szCs w:val="18"/>
          <w:lang w:val="el-GR"/>
        </w:rPr>
        <w:t>οὖν</w:t>
      </w:r>
      <w:r w:rsidRPr="006077F7">
        <w:rPr>
          <w:rFonts w:ascii="Times" w:eastAsia="Arial Unicode MS" w:hAnsi="Times"/>
          <w:sz w:val="18"/>
          <w:szCs w:val="18"/>
        </w:rPr>
        <w:t xml:space="preserve"> </w:t>
      </w:r>
      <w:r w:rsidRPr="006077F7">
        <w:rPr>
          <w:rFonts w:ascii="Times" w:eastAsia="Arial Unicode MS" w:hAnsi="Times"/>
          <w:sz w:val="18"/>
          <w:szCs w:val="18"/>
          <w:lang w:val="el-GR"/>
        </w:rPr>
        <w:t>ὑπ</w:t>
      </w:r>
      <w:r w:rsidRPr="006077F7">
        <w:rPr>
          <w:rFonts w:ascii="Times" w:hAnsi="Times" w:cs="Segoe UI"/>
          <w:sz w:val="18"/>
          <w:szCs w:val="18"/>
        </w:rPr>
        <w:t>’</w:t>
      </w:r>
      <w:r w:rsidRPr="006077F7">
        <w:rPr>
          <w:rFonts w:ascii="Times" w:eastAsia="Arial Unicode MS" w:hAnsi="Times"/>
          <w:sz w:val="18"/>
          <w:szCs w:val="18"/>
        </w:rPr>
        <w:t xml:space="preserve"> </w:t>
      </w:r>
      <w:r w:rsidRPr="006077F7">
        <w:rPr>
          <w:rFonts w:ascii="Times" w:eastAsia="Arial Unicode MS" w:hAnsi="Times"/>
          <w:sz w:val="18"/>
          <w:szCs w:val="18"/>
          <w:lang w:val="el-GR"/>
        </w:rPr>
        <w:t>ἀσθενείας</w:t>
      </w:r>
      <w:r w:rsidRPr="006077F7">
        <w:rPr>
          <w:rFonts w:ascii="Times" w:eastAsia="Arial Unicode MS" w:hAnsi="Times"/>
          <w:sz w:val="18"/>
          <w:szCs w:val="18"/>
        </w:rPr>
        <w:t xml:space="preserve"> </w:t>
      </w:r>
      <w:r w:rsidRPr="006077F7">
        <w:rPr>
          <w:rFonts w:ascii="Times" w:eastAsia="Arial Unicode MS" w:hAnsi="Times"/>
          <w:sz w:val="18"/>
          <w:szCs w:val="18"/>
          <w:lang w:val="el-GR"/>
        </w:rPr>
        <w:t>βίου</w:t>
      </w:r>
      <w:r w:rsidRPr="006077F7">
        <w:rPr>
          <w:rFonts w:ascii="Times" w:eastAsia="Arial Unicode MS" w:hAnsi="Times"/>
          <w:sz w:val="18"/>
          <w:szCs w:val="18"/>
        </w:rPr>
        <w:t xml:space="preserve"> </w:t>
      </w:r>
      <w:r w:rsidRPr="006077F7">
        <w:rPr>
          <w:rFonts w:ascii="Times" w:eastAsia="Arial Unicode MS" w:hAnsi="Times"/>
          <w:sz w:val="18"/>
          <w:szCs w:val="18"/>
          <w:lang w:val="el-GR"/>
        </w:rPr>
        <w:t>μὴ</w:t>
      </w:r>
      <w:r w:rsidRPr="006077F7">
        <w:rPr>
          <w:rFonts w:ascii="Times" w:eastAsia="Arial Unicode MS" w:hAnsi="Times"/>
          <w:sz w:val="18"/>
          <w:szCs w:val="18"/>
        </w:rPr>
        <w:t xml:space="preserve"> </w:t>
      </w:r>
      <w:r w:rsidRPr="006077F7">
        <w:rPr>
          <w:rFonts w:ascii="Times" w:eastAsia="Arial Unicode MS" w:hAnsi="Times"/>
          <w:sz w:val="18"/>
          <w:szCs w:val="18"/>
          <w:lang w:val="el-GR"/>
        </w:rPr>
        <w:t>δυναμένοις</w:t>
      </w:r>
      <w:r w:rsidRPr="006077F7">
        <w:rPr>
          <w:rFonts w:ascii="Times" w:eastAsia="Arial Unicode MS" w:hAnsi="Times"/>
          <w:sz w:val="18"/>
          <w:szCs w:val="18"/>
        </w:rPr>
        <w:t xml:space="preserve"> </w:t>
      </w:r>
      <w:r w:rsidRPr="006077F7">
        <w:rPr>
          <w:rFonts w:ascii="Times" w:eastAsia="Arial Unicode MS" w:hAnsi="Times"/>
          <w:sz w:val="18"/>
          <w:szCs w:val="18"/>
          <w:lang w:val="el-GR"/>
        </w:rPr>
        <w:t>βουλεύειν</w:t>
      </w:r>
      <w:r w:rsidRPr="006077F7">
        <w:rPr>
          <w:rFonts w:ascii="Times" w:eastAsia="Arial Unicode MS" w:hAnsi="Times"/>
          <w:sz w:val="18"/>
          <w:szCs w:val="18"/>
        </w:rPr>
        <w:t xml:space="preserve"> </w:t>
      </w:r>
      <w:r w:rsidRPr="006077F7">
        <w:rPr>
          <w:rFonts w:ascii="Times" w:eastAsia="Arial Unicode MS" w:hAnsi="Times"/>
          <w:sz w:val="18"/>
          <w:szCs w:val="18"/>
          <w:lang w:val="el-GR"/>
        </w:rPr>
        <w:t>ἐφίει</w:t>
      </w:r>
      <w:r w:rsidRPr="006077F7">
        <w:rPr>
          <w:rFonts w:ascii="Times" w:eastAsia="Arial Unicode MS" w:hAnsi="Times"/>
          <w:sz w:val="18"/>
          <w:szCs w:val="18"/>
        </w:rPr>
        <w:t xml:space="preserve"> </w:t>
      </w:r>
      <w:r w:rsidRPr="006077F7">
        <w:rPr>
          <w:rFonts w:ascii="Times" w:eastAsia="Arial Unicode MS" w:hAnsi="Times"/>
          <w:sz w:val="18"/>
          <w:szCs w:val="18"/>
          <w:lang w:val="el-GR"/>
        </w:rPr>
        <w:t>παρίεσθαι</w:t>
      </w:r>
      <w:r w:rsidRPr="006077F7">
        <w:rPr>
          <w:rFonts w:ascii="Times" w:eastAsia="Arial Unicode MS" w:hAnsi="Times"/>
          <w:sz w:val="18"/>
          <w:szCs w:val="18"/>
        </w:rPr>
        <w:t xml:space="preserve">, </w:t>
      </w:r>
      <w:r w:rsidRPr="006077F7">
        <w:rPr>
          <w:rFonts w:ascii="Times" w:eastAsia="Arial Unicode MS" w:hAnsi="Times"/>
          <w:sz w:val="18"/>
          <w:szCs w:val="18"/>
          <w:lang w:val="el-GR"/>
        </w:rPr>
        <w:t>ἔκ</w:t>
      </w:r>
      <w:r w:rsidRPr="006077F7">
        <w:rPr>
          <w:rFonts w:ascii="Times" w:eastAsia="Arial Unicode MS" w:hAnsi="Times"/>
          <w:sz w:val="18"/>
          <w:szCs w:val="18"/>
        </w:rPr>
        <w:t xml:space="preserve"> </w:t>
      </w:r>
      <w:r w:rsidRPr="006077F7">
        <w:rPr>
          <w:rFonts w:ascii="Times" w:eastAsia="Arial Unicode MS" w:hAnsi="Times"/>
          <w:sz w:val="18"/>
          <w:szCs w:val="18"/>
          <w:lang w:val="el-GR"/>
        </w:rPr>
        <w:t>τε</w:t>
      </w:r>
      <w:r w:rsidRPr="006077F7">
        <w:rPr>
          <w:rFonts w:ascii="Times" w:eastAsia="Arial Unicode MS" w:hAnsi="Times"/>
          <w:sz w:val="18"/>
          <w:szCs w:val="18"/>
        </w:rPr>
        <w:t xml:space="preserve"> </w:t>
      </w:r>
      <w:r w:rsidRPr="006077F7">
        <w:rPr>
          <w:rFonts w:ascii="Times" w:eastAsia="Arial Unicode MS" w:hAnsi="Times"/>
          <w:sz w:val="18"/>
          <w:szCs w:val="18"/>
          <w:lang w:val="el-GR"/>
        </w:rPr>
        <w:t>τῶν</w:t>
      </w:r>
      <w:r w:rsidRPr="006077F7">
        <w:rPr>
          <w:rFonts w:ascii="Times" w:eastAsia="Arial Unicode MS" w:hAnsi="Times"/>
          <w:sz w:val="18"/>
          <w:szCs w:val="18"/>
        </w:rPr>
        <w:t xml:space="preserve"> </w:t>
      </w:r>
      <w:r w:rsidRPr="006077F7">
        <w:rPr>
          <w:rFonts w:ascii="Times" w:eastAsia="Arial Unicode MS" w:hAnsi="Times"/>
          <w:sz w:val="18"/>
          <w:szCs w:val="18"/>
          <w:lang w:val="el-GR"/>
        </w:rPr>
        <w:t>ἱππέων</w:t>
      </w:r>
      <w:r w:rsidRPr="006077F7">
        <w:rPr>
          <w:rFonts w:ascii="Times" w:eastAsia="Arial Unicode MS" w:hAnsi="Times"/>
          <w:sz w:val="18"/>
          <w:szCs w:val="18"/>
        </w:rPr>
        <w:t xml:space="preserve"> </w:t>
      </w:r>
      <w:r w:rsidRPr="006077F7">
        <w:rPr>
          <w:rFonts w:ascii="Times" w:eastAsia="Arial Unicode MS" w:hAnsi="Times"/>
          <w:sz w:val="18"/>
          <w:szCs w:val="18"/>
          <w:lang w:val="el-GR"/>
        </w:rPr>
        <w:t>τινὰς</w:t>
      </w:r>
      <w:r w:rsidRPr="006077F7">
        <w:rPr>
          <w:rFonts w:ascii="Times" w:eastAsia="Arial Unicode MS" w:hAnsi="Times"/>
          <w:sz w:val="18"/>
          <w:szCs w:val="18"/>
        </w:rPr>
        <w:t xml:space="preserve"> </w:t>
      </w:r>
      <w:r w:rsidRPr="006077F7">
        <w:rPr>
          <w:rFonts w:ascii="Times" w:eastAsia="Arial Unicode MS" w:hAnsi="Times"/>
          <w:sz w:val="18"/>
          <w:szCs w:val="18"/>
          <w:lang w:val="el-GR"/>
        </w:rPr>
        <w:t>ἐς</w:t>
      </w:r>
      <w:r w:rsidRPr="006077F7">
        <w:rPr>
          <w:rFonts w:ascii="Times" w:eastAsia="Arial Unicode MS" w:hAnsi="Times"/>
          <w:sz w:val="18"/>
          <w:szCs w:val="18"/>
        </w:rPr>
        <w:t xml:space="preserve"> </w:t>
      </w:r>
      <w:r w:rsidRPr="006077F7">
        <w:rPr>
          <w:rFonts w:ascii="Times" w:eastAsia="Arial Unicode MS" w:hAnsi="Times"/>
          <w:sz w:val="18"/>
          <w:szCs w:val="18"/>
          <w:lang w:val="el-GR"/>
        </w:rPr>
        <w:t>τὰς</w:t>
      </w:r>
      <w:r w:rsidRPr="006077F7">
        <w:rPr>
          <w:rFonts w:ascii="Times" w:eastAsia="Arial Unicode MS" w:hAnsi="Times"/>
          <w:sz w:val="18"/>
          <w:szCs w:val="18"/>
        </w:rPr>
        <w:t xml:space="preserve"> </w:t>
      </w:r>
      <w:r w:rsidRPr="006077F7">
        <w:rPr>
          <w:rFonts w:ascii="Times" w:eastAsia="Arial Unicode MS" w:hAnsi="Times"/>
          <w:sz w:val="18"/>
          <w:szCs w:val="18"/>
          <w:lang w:val="el-GR"/>
        </w:rPr>
        <w:t>δημαρχίας</w:t>
      </w:r>
      <w:r w:rsidRPr="006077F7">
        <w:rPr>
          <w:rFonts w:ascii="Times" w:eastAsia="Arial Unicode MS" w:hAnsi="Times"/>
          <w:sz w:val="18"/>
          <w:szCs w:val="18"/>
        </w:rPr>
        <w:t xml:space="preserve"> </w:t>
      </w:r>
      <w:r w:rsidRPr="006077F7">
        <w:rPr>
          <w:rFonts w:ascii="Times" w:eastAsia="Arial Unicode MS" w:hAnsi="Times"/>
          <w:sz w:val="18"/>
          <w:szCs w:val="18"/>
          <w:lang w:val="el-GR"/>
        </w:rPr>
        <w:t>ἐσεδέχετο·τοὺς</w:t>
      </w:r>
      <w:r w:rsidRPr="006077F7">
        <w:rPr>
          <w:rFonts w:ascii="Times" w:eastAsia="Arial Unicode MS" w:hAnsi="Times"/>
          <w:sz w:val="18"/>
          <w:szCs w:val="18"/>
        </w:rPr>
        <w:t xml:space="preserve"> </w:t>
      </w:r>
      <w:r w:rsidRPr="006077F7">
        <w:rPr>
          <w:rFonts w:ascii="Times" w:eastAsia="Arial Unicode MS" w:hAnsi="Times"/>
          <w:sz w:val="18"/>
          <w:szCs w:val="18"/>
          <w:lang w:val="el-GR"/>
        </w:rPr>
        <w:t>δ</w:t>
      </w:r>
      <w:r w:rsidRPr="006077F7">
        <w:rPr>
          <w:rFonts w:ascii="Times" w:hAnsi="Times" w:cs="Segoe UI"/>
          <w:sz w:val="18"/>
          <w:szCs w:val="18"/>
        </w:rPr>
        <w:t>’</w:t>
      </w:r>
      <w:r w:rsidRPr="006077F7">
        <w:rPr>
          <w:rFonts w:ascii="Times" w:eastAsia="Arial Unicode MS" w:hAnsi="Times"/>
          <w:sz w:val="18"/>
          <w:szCs w:val="18"/>
        </w:rPr>
        <w:t xml:space="preserve"> </w:t>
      </w:r>
      <w:r w:rsidRPr="006077F7">
        <w:rPr>
          <w:rFonts w:ascii="Times" w:eastAsia="Arial Unicode MS" w:hAnsi="Times"/>
          <w:sz w:val="18"/>
          <w:szCs w:val="18"/>
          <w:lang w:val="el-GR"/>
        </w:rPr>
        <w:t>ἄλλους</w:t>
      </w:r>
      <w:r w:rsidRPr="006077F7">
        <w:rPr>
          <w:rFonts w:ascii="Times" w:eastAsia="Arial Unicode MS" w:hAnsi="Times"/>
          <w:sz w:val="18"/>
          <w:szCs w:val="18"/>
        </w:rPr>
        <w:t xml:space="preserve"> </w:t>
      </w:r>
      <w:r w:rsidRPr="006077F7">
        <w:rPr>
          <w:rFonts w:ascii="Times" w:eastAsia="Arial Unicode MS" w:hAnsi="Times"/>
          <w:sz w:val="18"/>
          <w:szCs w:val="18"/>
          <w:lang w:val="el-GR"/>
        </w:rPr>
        <w:t>καὶ</w:t>
      </w:r>
      <w:r w:rsidRPr="006077F7">
        <w:rPr>
          <w:rFonts w:ascii="Times" w:eastAsia="Arial Unicode MS" w:hAnsi="Times"/>
          <w:sz w:val="18"/>
          <w:szCs w:val="18"/>
        </w:rPr>
        <w:t xml:space="preserve"> </w:t>
      </w:r>
      <w:r w:rsidRPr="006077F7">
        <w:rPr>
          <w:rFonts w:ascii="Times" w:eastAsia="Arial Unicode MS" w:hAnsi="Times"/>
          <w:sz w:val="18"/>
          <w:szCs w:val="18"/>
          <w:lang w:val="el-GR"/>
        </w:rPr>
        <w:t>πάνυ</w:t>
      </w:r>
      <w:r w:rsidRPr="006077F7">
        <w:rPr>
          <w:rFonts w:ascii="Times" w:eastAsia="Arial Unicode MS" w:hAnsi="Times"/>
          <w:sz w:val="18"/>
          <w:szCs w:val="18"/>
        </w:rPr>
        <w:t xml:space="preserve"> </w:t>
      </w:r>
      <w:r w:rsidRPr="006077F7">
        <w:rPr>
          <w:rFonts w:ascii="Times" w:eastAsia="Arial Unicode MS" w:hAnsi="Times"/>
          <w:sz w:val="18"/>
          <w:szCs w:val="18"/>
          <w:lang w:val="el-GR"/>
        </w:rPr>
        <w:t>πάντας</w:t>
      </w:r>
      <w:r w:rsidRPr="006077F7">
        <w:rPr>
          <w:rFonts w:ascii="Times" w:eastAsia="Arial Unicode MS" w:hAnsi="Times"/>
          <w:sz w:val="18"/>
          <w:szCs w:val="18"/>
        </w:rPr>
        <w:t xml:space="preserve"> </w:t>
      </w:r>
      <w:r w:rsidRPr="006077F7">
        <w:rPr>
          <w:rFonts w:ascii="Times" w:eastAsia="Arial Unicode MS" w:hAnsi="Times"/>
          <w:sz w:val="18"/>
          <w:szCs w:val="18"/>
          <w:lang w:val="el-GR"/>
        </w:rPr>
        <w:t>ἐπηνάγκαζεν</w:t>
      </w:r>
      <w:r w:rsidRPr="006077F7">
        <w:rPr>
          <w:rFonts w:ascii="Times" w:eastAsia="Arial Unicode MS" w:hAnsi="Times"/>
          <w:sz w:val="18"/>
          <w:szCs w:val="18"/>
        </w:rPr>
        <w:t xml:space="preserve"> </w:t>
      </w:r>
      <w:r w:rsidRPr="006077F7">
        <w:rPr>
          <w:rFonts w:ascii="Times" w:eastAsia="Arial Unicode MS" w:hAnsi="Times"/>
          <w:sz w:val="18"/>
          <w:szCs w:val="18"/>
          <w:lang w:val="el-GR"/>
        </w:rPr>
        <w:t>ἐς</w:t>
      </w:r>
      <w:r w:rsidRPr="006077F7">
        <w:rPr>
          <w:rFonts w:ascii="Times" w:eastAsia="Arial Unicode MS" w:hAnsi="Times"/>
          <w:sz w:val="18"/>
          <w:szCs w:val="18"/>
        </w:rPr>
        <w:t xml:space="preserve"> </w:t>
      </w:r>
      <w:r w:rsidRPr="006077F7">
        <w:rPr>
          <w:rFonts w:ascii="Times" w:eastAsia="Arial Unicode MS" w:hAnsi="Times"/>
          <w:sz w:val="18"/>
          <w:szCs w:val="18"/>
          <w:lang w:val="el-GR"/>
        </w:rPr>
        <w:t>τὸ</w:t>
      </w:r>
      <w:r w:rsidRPr="006077F7">
        <w:rPr>
          <w:rFonts w:ascii="Times" w:eastAsia="Arial Unicode MS" w:hAnsi="Times"/>
          <w:sz w:val="18"/>
          <w:szCs w:val="18"/>
        </w:rPr>
        <w:t xml:space="preserve"> </w:t>
      </w:r>
      <w:r w:rsidRPr="006077F7">
        <w:rPr>
          <w:rFonts w:ascii="Times" w:eastAsia="Arial Unicode MS" w:hAnsi="Times"/>
          <w:sz w:val="18"/>
          <w:szCs w:val="18"/>
          <w:lang w:val="el-GR"/>
        </w:rPr>
        <w:t>βουλευτήριον</w:t>
      </w:r>
      <w:r w:rsidRPr="006077F7">
        <w:rPr>
          <w:rFonts w:ascii="Times" w:eastAsia="Arial Unicode MS" w:hAnsi="Times"/>
          <w:sz w:val="18"/>
          <w:szCs w:val="18"/>
        </w:rPr>
        <w:t xml:space="preserve">, </w:t>
      </w:r>
      <w:r w:rsidRPr="006077F7">
        <w:rPr>
          <w:rFonts w:ascii="Times" w:eastAsia="Arial Unicode MS" w:hAnsi="Times"/>
          <w:sz w:val="18"/>
          <w:szCs w:val="18"/>
          <w:lang w:val="el-GR"/>
        </w:rPr>
        <w:t>ὁσάκις</w:t>
      </w:r>
      <w:r w:rsidRPr="006077F7">
        <w:rPr>
          <w:rFonts w:ascii="Times" w:eastAsia="Arial Unicode MS" w:hAnsi="Times"/>
          <w:sz w:val="18"/>
          <w:szCs w:val="18"/>
        </w:rPr>
        <w:t xml:space="preserve"> </w:t>
      </w:r>
      <w:r w:rsidRPr="006077F7">
        <w:rPr>
          <w:rFonts w:ascii="Times" w:eastAsia="Arial Unicode MS" w:hAnsi="Times"/>
          <w:sz w:val="18"/>
          <w:szCs w:val="18"/>
          <w:lang w:val="el-GR"/>
        </w:rPr>
        <w:t>ἂν</w:t>
      </w:r>
      <w:r w:rsidRPr="006077F7">
        <w:rPr>
          <w:rFonts w:ascii="Times" w:eastAsia="Arial Unicode MS" w:hAnsi="Times"/>
          <w:sz w:val="18"/>
          <w:szCs w:val="18"/>
        </w:rPr>
        <w:t xml:space="preserve"> </w:t>
      </w:r>
      <w:r w:rsidRPr="006077F7">
        <w:rPr>
          <w:rFonts w:ascii="Times" w:eastAsia="Arial Unicode MS" w:hAnsi="Times"/>
          <w:sz w:val="18"/>
          <w:szCs w:val="18"/>
          <w:lang w:val="el-GR"/>
        </w:rPr>
        <w:t>ἐπαγγελθῇ</w:t>
      </w:r>
      <w:r w:rsidRPr="006077F7">
        <w:rPr>
          <w:rFonts w:ascii="Times" w:eastAsia="Arial Unicode MS" w:hAnsi="Times"/>
          <w:sz w:val="18"/>
          <w:szCs w:val="18"/>
        </w:rPr>
        <w:t xml:space="preserve"> </w:t>
      </w:r>
      <w:r w:rsidRPr="006077F7">
        <w:rPr>
          <w:rFonts w:ascii="Times" w:eastAsia="Arial Unicode MS" w:hAnsi="Times"/>
          <w:sz w:val="18"/>
          <w:szCs w:val="18"/>
          <w:lang w:val="el-GR"/>
        </w:rPr>
        <w:t>σφισι</w:t>
      </w:r>
      <w:r w:rsidRPr="006077F7">
        <w:rPr>
          <w:rFonts w:ascii="Times" w:eastAsia="Arial Unicode MS" w:hAnsi="Times"/>
          <w:sz w:val="18"/>
          <w:szCs w:val="18"/>
        </w:rPr>
        <w:t xml:space="preserve">, </w:t>
      </w:r>
      <w:r w:rsidRPr="006077F7">
        <w:rPr>
          <w:rFonts w:ascii="Times" w:eastAsia="Arial Unicode MS" w:hAnsi="Times"/>
          <w:sz w:val="18"/>
          <w:szCs w:val="18"/>
          <w:lang w:val="el-GR"/>
        </w:rPr>
        <w:t>συμφοιτᾶν</w:t>
      </w:r>
      <w:r w:rsidRPr="006077F7">
        <w:rPr>
          <w:rFonts w:ascii="Times" w:eastAsia="Arial Unicode MS" w:hAnsi="Times"/>
          <w:sz w:val="18"/>
          <w:szCs w:val="18"/>
        </w:rPr>
        <w:t xml:space="preserve">. </w:t>
      </w:r>
      <w:r w:rsidRPr="006077F7">
        <w:rPr>
          <w:rFonts w:ascii="Times" w:eastAsia="Arial Unicode MS" w:hAnsi="Times"/>
          <w:sz w:val="18"/>
          <w:szCs w:val="18"/>
          <w:lang w:val="el-GR"/>
        </w:rPr>
        <w:t>καὶ</w:t>
      </w:r>
      <w:r w:rsidRPr="006077F7">
        <w:rPr>
          <w:rFonts w:ascii="Times" w:eastAsia="Arial Unicode MS" w:hAnsi="Times"/>
          <w:sz w:val="18"/>
          <w:szCs w:val="18"/>
        </w:rPr>
        <w:t xml:space="preserve"> </w:t>
      </w:r>
      <w:r w:rsidRPr="006077F7">
        <w:rPr>
          <w:rFonts w:ascii="Times" w:eastAsia="Arial Unicode MS" w:hAnsi="Times"/>
          <w:sz w:val="18"/>
          <w:szCs w:val="18"/>
          <w:lang w:val="el-GR"/>
        </w:rPr>
        <w:t>ἐπὶ</w:t>
      </w:r>
      <w:r w:rsidRPr="006077F7">
        <w:rPr>
          <w:rFonts w:ascii="Times" w:eastAsia="Arial Unicode MS" w:hAnsi="Times"/>
          <w:sz w:val="18"/>
          <w:szCs w:val="18"/>
        </w:rPr>
        <w:t xml:space="preserve"> </w:t>
      </w:r>
      <w:r w:rsidRPr="006077F7">
        <w:rPr>
          <w:rFonts w:ascii="Times" w:eastAsia="Arial Unicode MS" w:hAnsi="Times"/>
          <w:sz w:val="18"/>
          <w:szCs w:val="18"/>
          <w:lang w:val="el-GR"/>
        </w:rPr>
        <w:t>μὲν</w:t>
      </w:r>
      <w:r w:rsidRPr="006077F7">
        <w:rPr>
          <w:rFonts w:ascii="Times" w:eastAsia="Arial Unicode MS" w:hAnsi="Times"/>
          <w:sz w:val="18"/>
          <w:szCs w:val="18"/>
        </w:rPr>
        <w:t xml:space="preserve"> </w:t>
      </w:r>
      <w:r w:rsidRPr="006077F7">
        <w:rPr>
          <w:rFonts w:ascii="Times" w:eastAsia="Arial Unicode MS" w:hAnsi="Times"/>
          <w:sz w:val="18"/>
          <w:szCs w:val="18"/>
          <w:lang w:val="el-GR"/>
        </w:rPr>
        <w:t>τούτῳ</w:t>
      </w:r>
      <w:r w:rsidRPr="006077F7">
        <w:rPr>
          <w:rFonts w:ascii="Times" w:eastAsia="Arial Unicode MS" w:hAnsi="Times"/>
          <w:sz w:val="18"/>
          <w:szCs w:val="18"/>
        </w:rPr>
        <w:t xml:space="preserve"> </w:t>
      </w:r>
      <w:r w:rsidRPr="006077F7">
        <w:rPr>
          <w:rFonts w:ascii="Times" w:eastAsia="Arial Unicode MS" w:hAnsi="Times"/>
          <w:sz w:val="18"/>
          <w:szCs w:val="18"/>
          <w:lang w:val="el-GR"/>
        </w:rPr>
        <w:t>οὕτως</w:t>
      </w:r>
      <w:r w:rsidRPr="006077F7">
        <w:rPr>
          <w:rFonts w:ascii="Times" w:eastAsia="Arial Unicode MS" w:hAnsi="Times"/>
          <w:sz w:val="18"/>
          <w:szCs w:val="18"/>
        </w:rPr>
        <w:t xml:space="preserve"> </w:t>
      </w:r>
      <w:r w:rsidRPr="006077F7">
        <w:rPr>
          <w:rFonts w:ascii="Times" w:eastAsia="Arial Unicode MS" w:hAnsi="Times"/>
          <w:sz w:val="18"/>
          <w:szCs w:val="18"/>
          <w:lang w:val="el-GR"/>
        </w:rPr>
        <w:t>ἰσχυρῶς</w:t>
      </w:r>
      <w:r w:rsidRPr="006077F7">
        <w:rPr>
          <w:rFonts w:ascii="Times" w:eastAsia="Arial Unicode MS" w:hAnsi="Times"/>
          <w:sz w:val="18"/>
          <w:szCs w:val="18"/>
        </w:rPr>
        <w:t xml:space="preserve"> </w:t>
      </w:r>
      <w:r w:rsidRPr="006077F7">
        <w:rPr>
          <w:rFonts w:ascii="Times" w:eastAsia="Arial Unicode MS" w:hAnsi="Times"/>
          <w:sz w:val="18"/>
          <w:szCs w:val="18"/>
          <w:lang w:val="el-GR"/>
        </w:rPr>
        <w:t>τοῖς</w:t>
      </w:r>
      <w:r w:rsidRPr="006077F7">
        <w:rPr>
          <w:rFonts w:ascii="Times" w:eastAsia="Arial Unicode MS" w:hAnsi="Times"/>
          <w:sz w:val="18"/>
          <w:szCs w:val="18"/>
        </w:rPr>
        <w:t xml:space="preserve"> </w:t>
      </w:r>
      <w:r w:rsidRPr="006077F7">
        <w:rPr>
          <w:rFonts w:ascii="Times" w:eastAsia="Arial Unicode MS" w:hAnsi="Times"/>
          <w:sz w:val="18"/>
          <w:szCs w:val="18"/>
          <w:lang w:val="el-GR"/>
        </w:rPr>
        <w:t>μὴ</w:t>
      </w:r>
      <w:r w:rsidRPr="006077F7">
        <w:rPr>
          <w:rFonts w:ascii="Times" w:eastAsia="Arial Unicode MS" w:hAnsi="Times"/>
          <w:sz w:val="18"/>
          <w:szCs w:val="18"/>
        </w:rPr>
        <w:t xml:space="preserve"> </w:t>
      </w:r>
      <w:r w:rsidRPr="006077F7">
        <w:rPr>
          <w:rFonts w:ascii="Times" w:eastAsia="Arial Unicode MS" w:hAnsi="Times"/>
          <w:sz w:val="18"/>
          <w:szCs w:val="18"/>
          <w:lang w:val="el-GR"/>
        </w:rPr>
        <w:t>πειθαρχοῦσιν</w:t>
      </w:r>
      <w:r w:rsidRPr="006077F7">
        <w:rPr>
          <w:rFonts w:ascii="Times" w:eastAsia="Arial Unicode MS" w:hAnsi="Times"/>
          <w:sz w:val="18"/>
          <w:szCs w:val="18"/>
        </w:rPr>
        <w:t xml:space="preserve"> </w:t>
      </w:r>
      <w:r w:rsidRPr="006077F7">
        <w:rPr>
          <w:rFonts w:ascii="Times" w:eastAsia="Arial Unicode MS" w:hAnsi="Times"/>
          <w:sz w:val="18"/>
          <w:szCs w:val="18"/>
          <w:lang w:val="el-GR"/>
        </w:rPr>
        <w:t>ἐπετίμα</w:t>
      </w:r>
      <w:r w:rsidRPr="006077F7">
        <w:rPr>
          <w:rFonts w:ascii="Times" w:eastAsia="Arial Unicode MS" w:hAnsi="Times"/>
          <w:sz w:val="18"/>
          <w:szCs w:val="18"/>
        </w:rPr>
        <w:t xml:space="preserve"> </w:t>
      </w:r>
      <w:r w:rsidRPr="006077F7">
        <w:rPr>
          <w:rFonts w:ascii="Times" w:eastAsia="Arial Unicode MS" w:hAnsi="Times"/>
          <w:sz w:val="18"/>
          <w:szCs w:val="18"/>
          <w:lang w:val="el-GR"/>
        </w:rPr>
        <w:t>ὥστε</w:t>
      </w:r>
      <w:r w:rsidRPr="006077F7">
        <w:rPr>
          <w:rFonts w:ascii="Times" w:eastAsia="Arial Unicode MS" w:hAnsi="Times"/>
          <w:sz w:val="18"/>
          <w:szCs w:val="18"/>
        </w:rPr>
        <w:t xml:space="preserve"> </w:t>
      </w:r>
      <w:r w:rsidRPr="006077F7">
        <w:rPr>
          <w:rFonts w:ascii="Times" w:eastAsia="Arial Unicode MS" w:hAnsi="Times"/>
          <w:sz w:val="18"/>
          <w:szCs w:val="18"/>
          <w:lang w:val="el-GR"/>
        </w:rPr>
        <w:t>τινὰς</w:t>
      </w:r>
      <w:r w:rsidRPr="006077F7">
        <w:rPr>
          <w:rFonts w:ascii="Times" w:eastAsia="Arial Unicode MS" w:hAnsi="Times"/>
          <w:sz w:val="18"/>
          <w:szCs w:val="18"/>
        </w:rPr>
        <w:t xml:space="preserve"> </w:t>
      </w:r>
      <w:r w:rsidRPr="006077F7">
        <w:rPr>
          <w:rFonts w:ascii="Times" w:eastAsia="Arial Unicode MS" w:hAnsi="Times"/>
          <w:sz w:val="18"/>
          <w:szCs w:val="18"/>
          <w:lang w:val="el-GR"/>
        </w:rPr>
        <w:t>ἑαυτοὺς</w:t>
      </w:r>
      <w:r w:rsidRPr="006077F7">
        <w:rPr>
          <w:rFonts w:ascii="Times" w:eastAsia="Arial Unicode MS" w:hAnsi="Times"/>
          <w:sz w:val="18"/>
          <w:szCs w:val="18"/>
        </w:rPr>
        <w:t xml:space="preserve"> </w:t>
      </w:r>
      <w:r w:rsidRPr="006077F7">
        <w:rPr>
          <w:rFonts w:ascii="Times" w:eastAsia="Arial Unicode MS" w:hAnsi="Times"/>
          <w:sz w:val="18"/>
          <w:szCs w:val="18"/>
          <w:lang w:val="el-GR"/>
        </w:rPr>
        <w:t>ἀναχρήσασθαι</w:t>
      </w:r>
      <w:r w:rsidRPr="006077F7">
        <w:rPr>
          <w:rFonts w:ascii="Times" w:eastAsia="Arial Unicode MS" w:hAnsi="Times"/>
          <w:sz w:val="18"/>
          <w:szCs w:val="18"/>
        </w:rPr>
        <w:t>.</w:t>
      </w:r>
    </w:p>
  </w:footnote>
  <w:footnote w:id="160">
    <w:p w:rsidR="001C6554" w:rsidRPr="00430660" w:rsidRDefault="001C6554" w:rsidP="00BE6B2F">
      <w:pPr>
        <w:pStyle w:val="Funotentext"/>
        <w:tabs>
          <w:tab w:val="left" w:pos="567"/>
        </w:tabs>
        <w:ind w:left="567" w:hanging="567"/>
        <w:jc w:val="both"/>
        <w:rPr>
          <w:lang w:val="fr-CH"/>
        </w:rPr>
      </w:pPr>
      <w:r>
        <w:rPr>
          <w:rStyle w:val="Funotenzeichen"/>
        </w:rPr>
        <w:footnoteRef/>
      </w:r>
      <w:r w:rsidRPr="00430660">
        <w:rPr>
          <w:lang w:val="fr-CH"/>
        </w:rPr>
        <w:t xml:space="preserve"> </w:t>
      </w:r>
      <w:r w:rsidRPr="00430660">
        <w:rPr>
          <w:lang w:val="fr-CH"/>
        </w:rPr>
        <w:tab/>
        <w:t xml:space="preserve">Suet. Claud. 16,1: </w:t>
      </w:r>
      <w:r w:rsidRPr="00430660">
        <w:rPr>
          <w:i/>
          <w:lang w:val="fr-CH"/>
        </w:rPr>
        <w:t>g</w:t>
      </w:r>
      <w:r w:rsidRPr="00BE6B2F">
        <w:rPr>
          <w:i/>
          <w:lang w:val="la-Latn"/>
        </w:rPr>
        <w:t>essit et censuram inte</w:t>
      </w:r>
      <w:r>
        <w:rPr>
          <w:i/>
          <w:lang w:val="la-Latn"/>
        </w:rPr>
        <w:t>rmissam diu post Plancum Paulum</w:t>
      </w:r>
      <w:r w:rsidRPr="00BE6B2F">
        <w:rPr>
          <w:i/>
          <w:lang w:val="la-Latn"/>
        </w:rPr>
        <w:t xml:space="preserve">que censores, </w:t>
      </w:r>
      <w:r>
        <w:rPr>
          <w:i/>
          <w:lang w:val="la-Latn"/>
        </w:rPr>
        <w:t>sed hanc quoque inaequabiliter varioque et animo et ev</w:t>
      </w:r>
      <w:r w:rsidRPr="00BE6B2F">
        <w:rPr>
          <w:i/>
          <w:lang w:val="la-Latn"/>
        </w:rPr>
        <w:t>entu.</w:t>
      </w:r>
    </w:p>
  </w:footnote>
  <w:footnote w:id="161">
    <w:p w:rsidR="001C6554" w:rsidRPr="00CA3580" w:rsidRDefault="001C6554" w:rsidP="00A82A83">
      <w:pPr>
        <w:pStyle w:val="Funotentext"/>
        <w:tabs>
          <w:tab w:val="left" w:pos="567"/>
        </w:tabs>
        <w:ind w:left="567" w:hanging="567"/>
        <w:jc w:val="both"/>
        <w:rPr>
          <w:lang w:val="de-CH"/>
        </w:rPr>
      </w:pPr>
      <w:r>
        <w:rPr>
          <w:rStyle w:val="Funotenzeichen"/>
        </w:rPr>
        <w:footnoteRef/>
      </w:r>
      <w:r>
        <w:tab/>
        <w:t>Suet. Claud. 16,2: „Und er rügte viele – die hatten erst gar nicht damit gerechnet, und auch der Grund war vollkommen neu –, sie hätten Italien ohne sein Wissen und ohne Urlaubsgesuch verlassen.“</w:t>
      </w:r>
    </w:p>
  </w:footnote>
  <w:footnote w:id="162">
    <w:p w:rsidR="001C6554" w:rsidRPr="00F85E90" w:rsidRDefault="001C6554" w:rsidP="00923537">
      <w:pPr>
        <w:tabs>
          <w:tab w:val="left" w:pos="567"/>
        </w:tabs>
        <w:spacing w:after="0" w:line="240" w:lineRule="auto"/>
        <w:ind w:left="567" w:hanging="567"/>
        <w:jc w:val="both"/>
        <w:rPr>
          <w:rFonts w:ascii="Times New Roman" w:hAnsi="Times New Roman" w:cs="Times New Roman"/>
          <w:sz w:val="20"/>
          <w:szCs w:val="20"/>
          <w:lang w:val="de-DE"/>
        </w:rPr>
      </w:pPr>
      <w:r w:rsidRPr="00450CFC">
        <w:rPr>
          <w:rStyle w:val="Funotenzeichen"/>
          <w:rFonts w:ascii="Times New Roman" w:hAnsi="Times New Roman" w:cs="Times New Roman"/>
          <w:sz w:val="20"/>
          <w:szCs w:val="20"/>
          <w:lang w:val="de-DE"/>
        </w:rPr>
        <w:footnoteRef/>
      </w:r>
      <w:r w:rsidRPr="00450CFC">
        <w:rPr>
          <w:rFonts w:ascii="Times New Roman" w:hAnsi="Times New Roman" w:cs="Times New Roman"/>
          <w:sz w:val="20"/>
          <w:szCs w:val="20"/>
          <w:lang w:val="de-DE"/>
        </w:rPr>
        <w:tab/>
        <w:t>Cass. Dio 61,29,7a (= Suidas s.</w:t>
      </w:r>
      <w:r>
        <w:rPr>
          <w:rFonts w:ascii="Times New Roman" w:hAnsi="Times New Roman" w:cs="Times New Roman"/>
          <w:sz w:val="20"/>
          <w:szCs w:val="20"/>
          <w:lang w:val="de-DE"/>
        </w:rPr>
        <w:t> </w:t>
      </w:r>
      <w:r w:rsidRPr="00450CFC">
        <w:rPr>
          <w:rFonts w:ascii="Times New Roman" w:hAnsi="Times New Roman" w:cs="Times New Roman"/>
          <w:sz w:val="20"/>
          <w:szCs w:val="20"/>
          <w:lang w:val="de-DE"/>
        </w:rPr>
        <w:t xml:space="preserve">v. </w:t>
      </w:r>
      <w:r w:rsidRPr="0088469D">
        <w:rPr>
          <w:rFonts w:ascii="Times" w:hAnsi="Times" w:cs="Times New Roman"/>
          <w:sz w:val="18"/>
          <w:szCs w:val="18"/>
          <w:lang w:val="el-GR"/>
        </w:rPr>
        <w:t>Κλαύδιος</w:t>
      </w:r>
      <w:r w:rsidRPr="00450CFC">
        <w:rPr>
          <w:rFonts w:ascii="Times New Roman" w:hAnsi="Times New Roman" w:cs="Times New Roman"/>
          <w:i/>
          <w:sz w:val="20"/>
          <w:szCs w:val="20"/>
          <w:lang w:val="de-DE"/>
        </w:rPr>
        <w:t xml:space="preserve"> </w:t>
      </w:r>
      <w:proofErr w:type="spellStart"/>
      <w:r w:rsidRPr="00450CFC">
        <w:rPr>
          <w:rFonts w:ascii="Times New Roman" w:hAnsi="Times New Roman" w:cs="Times New Roman"/>
          <w:sz w:val="20"/>
          <w:szCs w:val="20"/>
          <w:lang w:val="de-DE"/>
        </w:rPr>
        <w:t>gl</w:t>
      </w:r>
      <w:proofErr w:type="spellEnd"/>
      <w:r w:rsidRPr="00450CFC">
        <w:rPr>
          <w:rFonts w:ascii="Times New Roman" w:hAnsi="Times New Roman" w:cs="Times New Roman"/>
          <w:sz w:val="20"/>
          <w:szCs w:val="20"/>
          <w:lang w:val="de-DE"/>
        </w:rPr>
        <w:t xml:space="preserve">. 2): </w:t>
      </w:r>
      <w:r w:rsidRPr="0020774C">
        <w:rPr>
          <w:rStyle w:val="txt"/>
          <w:rFonts w:ascii="Times" w:hAnsi="Times" w:cs="Segoe UI"/>
          <w:iCs/>
          <w:sz w:val="18"/>
          <w:szCs w:val="18"/>
          <w:lang w:val="el-GR"/>
        </w:rPr>
        <w:t>ὅτι</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Κλαύδιος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ὁ</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βασιλεὺς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Ῥωμαίων</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νόμον</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προὔθηκε</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μὴ</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δύνασθαι</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βουλευτὴν</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ὑπὲρ</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ἑπτὰ</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σημείων</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τῆς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πόλεως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ὁδεύειν</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χωρὶς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τῆς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τοῦ</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βασιλέως</w:t>
      </w:r>
      <w:r w:rsidRPr="0020774C">
        <w:rPr>
          <w:rStyle w:val="txt"/>
          <w:rFonts w:ascii="Times" w:hAnsi="Times" w:cs="Segoe UI"/>
          <w:iCs/>
          <w:sz w:val="18"/>
          <w:szCs w:val="18"/>
          <w:lang w:val="de-DE"/>
        </w:rPr>
        <w:t xml:space="preserve"> </w:t>
      </w:r>
      <w:r w:rsidRPr="0020774C">
        <w:rPr>
          <w:rStyle w:val="txt"/>
          <w:rFonts w:ascii="Times" w:hAnsi="Times" w:cs="Segoe UI"/>
          <w:iCs/>
          <w:sz w:val="18"/>
          <w:szCs w:val="18"/>
          <w:lang w:val="el-GR"/>
        </w:rPr>
        <w:t>κελεύσεως</w:t>
      </w:r>
      <w:r w:rsidRPr="0020774C">
        <w:rPr>
          <w:rStyle w:val="txt"/>
          <w:rFonts w:ascii="Times" w:hAnsi="Times" w:cs="Times New Roman"/>
          <w:iCs/>
          <w:sz w:val="18"/>
          <w:szCs w:val="20"/>
          <w:lang w:val="de-DE"/>
        </w:rPr>
        <w:t>.</w:t>
      </w:r>
    </w:p>
  </w:footnote>
  <w:footnote w:id="163">
    <w:p w:rsidR="001C6554" w:rsidRPr="00575D2F" w:rsidRDefault="001C6554" w:rsidP="00923537">
      <w:pPr>
        <w:tabs>
          <w:tab w:val="left" w:pos="567"/>
        </w:tabs>
        <w:spacing w:after="0" w:line="240" w:lineRule="auto"/>
        <w:ind w:left="567" w:hanging="567"/>
        <w:jc w:val="both"/>
        <w:rPr>
          <w:rFonts w:ascii="Times New Roman" w:hAnsi="Times New Roman" w:cs="Times New Roman"/>
          <w:sz w:val="20"/>
          <w:szCs w:val="20"/>
          <w:lang w:val="de-DE"/>
        </w:rPr>
      </w:pPr>
      <w:r w:rsidRPr="00450CFC">
        <w:rPr>
          <w:rStyle w:val="Funotenzeichen"/>
          <w:rFonts w:ascii="Times New Roman" w:hAnsi="Times New Roman" w:cs="Times New Roman"/>
          <w:sz w:val="20"/>
          <w:szCs w:val="20"/>
          <w:lang w:val="de-DE"/>
        </w:rPr>
        <w:footnoteRef/>
      </w:r>
      <w:r w:rsidRPr="00450CFC">
        <w:rPr>
          <w:rFonts w:ascii="Times New Roman" w:hAnsi="Times New Roman" w:cs="Times New Roman"/>
          <w:sz w:val="20"/>
          <w:szCs w:val="20"/>
          <w:lang w:val="de-DE"/>
        </w:rPr>
        <w:tab/>
        <w:t>S. Cass. Dio 61,29,1f., hier bes. 2</w:t>
      </w:r>
      <w:r>
        <w:rPr>
          <w:rFonts w:ascii="Times New Roman" w:hAnsi="Times New Roman" w:cs="Times New Roman"/>
          <w:sz w:val="20"/>
          <w:szCs w:val="20"/>
          <w:lang w:val="de-DE"/>
        </w:rPr>
        <w:t xml:space="preserve"> (= Xiph. 141,30–142,25 R.St.)</w:t>
      </w:r>
      <w:r w:rsidRPr="00450CFC">
        <w:rPr>
          <w:rFonts w:ascii="Times New Roman" w:hAnsi="Times New Roman" w:cs="Times New Roman"/>
          <w:sz w:val="20"/>
          <w:szCs w:val="20"/>
          <w:lang w:val="de-DE"/>
        </w:rPr>
        <w:t xml:space="preserve">: </w:t>
      </w:r>
      <w:r w:rsidRPr="0088469D">
        <w:rPr>
          <w:rStyle w:val="txt"/>
          <w:rFonts w:ascii="Times" w:hAnsi="Times" w:cs="Times New Roman"/>
          <w:sz w:val="18"/>
          <w:szCs w:val="18"/>
          <w:lang w:val="el-GR"/>
        </w:rPr>
        <w:t>ἐπειδή</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τε</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Σουρδίνιός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τις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Γάλλος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βουλεῦσαι</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δυνάμενος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ἐς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τὴν</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Καρχηδόνα</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ἐξῴκησε</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σπουδῇ</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τε</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αὐτὸν</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μετεπέμψατο</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καὶ</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ἔφη</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ὅτι</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χρυσαῖς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σε</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πέδαις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δήσω</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καὶ</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ὁ</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μὲν</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οὕτω</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τῷ</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ἀξιώματι</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πεδηθεὶς</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κατὰ</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χώραν</w:t>
      </w:r>
      <w:r w:rsidRPr="0088469D">
        <w:rPr>
          <w:rStyle w:val="txt"/>
          <w:rFonts w:ascii="Times" w:hAnsi="Times" w:cs="Times New Roman"/>
          <w:sz w:val="18"/>
          <w:szCs w:val="18"/>
          <w:lang w:val="de-DE"/>
        </w:rPr>
        <w:t xml:space="preserve"> </w:t>
      </w:r>
      <w:r w:rsidRPr="0088469D">
        <w:rPr>
          <w:rStyle w:val="txt"/>
          <w:rFonts w:ascii="Times" w:hAnsi="Times" w:cs="Times New Roman"/>
          <w:sz w:val="18"/>
          <w:szCs w:val="18"/>
          <w:lang w:val="el-GR"/>
        </w:rPr>
        <w:t>ἔμεινε</w:t>
      </w:r>
      <w:r w:rsidRPr="0088469D">
        <w:rPr>
          <w:rStyle w:val="txt"/>
          <w:rFonts w:ascii="Times" w:hAnsi="Times" w:cs="Times New Roman"/>
          <w:sz w:val="18"/>
          <w:szCs w:val="18"/>
          <w:lang w:val="de-DE"/>
        </w:rPr>
        <w:t>.</w:t>
      </w:r>
      <w:r w:rsidRPr="00450CFC">
        <w:rPr>
          <w:rFonts w:ascii="Times New Roman" w:hAnsi="Times New Roman" w:cs="Times New Roman"/>
          <w:sz w:val="20"/>
          <w:szCs w:val="20"/>
          <w:lang w:val="de-DE"/>
        </w:rPr>
        <w:t xml:space="preserve"> („Als nun ein Surdinius Gallus, der in den Senat aufgenommen werden konnte, nach Karthago übersiedelte, ließ ihn Claudius rasch zurückholen und bedeutete ihm: ‚Ich werde dich mit goldenen Fußfesseln festbinden</w:t>
      </w:r>
      <w:proofErr w:type="gramStart"/>
      <w:r w:rsidRPr="00450CFC">
        <w:rPr>
          <w:rFonts w:ascii="Times New Roman" w:hAnsi="Times New Roman" w:cs="Times New Roman"/>
          <w:sz w:val="20"/>
          <w:szCs w:val="20"/>
          <w:lang w:val="de-DE"/>
        </w:rPr>
        <w:t>!‘</w:t>
      </w:r>
      <w:proofErr w:type="gramEnd"/>
      <w:r w:rsidRPr="00450CFC">
        <w:rPr>
          <w:rFonts w:ascii="Times New Roman" w:hAnsi="Times New Roman" w:cs="Times New Roman"/>
          <w:sz w:val="20"/>
          <w:szCs w:val="20"/>
          <w:lang w:val="de-DE"/>
        </w:rPr>
        <w:t xml:space="preserve"> So blieb denn Gallus durch seine Würde gezwungen im Land.“) </w:t>
      </w:r>
      <w:r w:rsidRPr="00575D2F">
        <w:rPr>
          <w:rFonts w:ascii="Times New Roman" w:hAnsi="Times New Roman" w:cs="Times New Roman"/>
          <w:sz w:val="20"/>
          <w:szCs w:val="20"/>
          <w:lang w:val="de-DE"/>
        </w:rPr>
        <w:t xml:space="preserve">– Über Surdinius Gallus </w:t>
      </w:r>
      <w:r>
        <w:rPr>
          <w:rFonts w:ascii="Times New Roman" w:hAnsi="Times New Roman" w:cs="Times New Roman"/>
          <w:sz w:val="20"/>
          <w:szCs w:val="20"/>
          <w:lang w:val="de-DE"/>
        </w:rPr>
        <w:t>(</w:t>
      </w:r>
      <w:r w:rsidRPr="00575D2F">
        <w:rPr>
          <w:rFonts w:ascii="Times New Roman" w:hAnsi="Times New Roman" w:cs="Times New Roman"/>
          <w:sz w:val="20"/>
          <w:szCs w:val="20"/>
          <w:lang w:val="de-DE"/>
        </w:rPr>
        <w:t>PIR</w:t>
      </w:r>
      <w:r w:rsidRPr="00575D2F">
        <w:rPr>
          <w:rFonts w:ascii="Times New Roman" w:hAnsi="Times New Roman" w:cs="Times New Roman"/>
          <w:sz w:val="20"/>
          <w:szCs w:val="20"/>
          <w:vertAlign w:val="superscript"/>
          <w:lang w:val="de-DE"/>
        </w:rPr>
        <w:t>2</w:t>
      </w:r>
      <w:r w:rsidRPr="00575D2F">
        <w:rPr>
          <w:rFonts w:ascii="Times New Roman" w:hAnsi="Times New Roman" w:cs="Times New Roman"/>
          <w:sz w:val="20"/>
          <w:szCs w:val="20"/>
          <w:lang w:val="de-DE"/>
        </w:rPr>
        <w:t xml:space="preserve"> S 1041)</w:t>
      </w:r>
      <w:r>
        <w:rPr>
          <w:rFonts w:ascii="Times New Roman" w:hAnsi="Times New Roman" w:cs="Times New Roman"/>
          <w:sz w:val="20"/>
          <w:szCs w:val="20"/>
          <w:lang w:val="de-DE"/>
        </w:rPr>
        <w:t xml:space="preserve"> </w:t>
      </w:r>
      <w:r w:rsidRPr="00575D2F">
        <w:rPr>
          <w:rFonts w:ascii="Times New Roman" w:hAnsi="Times New Roman" w:cs="Times New Roman"/>
          <w:sz w:val="20"/>
          <w:szCs w:val="20"/>
          <w:lang w:val="de-DE"/>
        </w:rPr>
        <w:t xml:space="preserve">ist, von der </w:t>
      </w:r>
      <w:r>
        <w:rPr>
          <w:rFonts w:ascii="Times New Roman" w:hAnsi="Times New Roman" w:cs="Times New Roman"/>
          <w:sz w:val="20"/>
          <w:szCs w:val="20"/>
          <w:lang w:val="de-DE"/>
        </w:rPr>
        <w:t>beschriebenen Episode des Jahres 47 </w:t>
      </w:r>
      <w:r w:rsidRPr="00575D2F">
        <w:rPr>
          <w:rFonts w:ascii="Times New Roman" w:hAnsi="Times New Roman" w:cs="Times New Roman"/>
          <w:sz w:val="20"/>
          <w:szCs w:val="20"/>
          <w:lang w:val="de-DE"/>
        </w:rPr>
        <w:t>n.</w:t>
      </w:r>
      <w:r>
        <w:rPr>
          <w:rFonts w:ascii="Times New Roman" w:hAnsi="Times New Roman" w:cs="Times New Roman"/>
          <w:sz w:val="20"/>
          <w:szCs w:val="20"/>
          <w:lang w:val="de-DE"/>
        </w:rPr>
        <w:t> </w:t>
      </w:r>
      <w:r w:rsidRPr="00575D2F">
        <w:rPr>
          <w:rFonts w:ascii="Times New Roman" w:hAnsi="Times New Roman" w:cs="Times New Roman"/>
          <w:sz w:val="20"/>
          <w:szCs w:val="20"/>
          <w:lang w:val="de-DE"/>
        </w:rPr>
        <w:t>Chr. einmal abgesehen, nichts bekannt.</w:t>
      </w:r>
    </w:p>
  </w:footnote>
  <w:footnote w:id="164">
    <w:p w:rsidR="001C6554" w:rsidRPr="00905594" w:rsidRDefault="001C6554" w:rsidP="00923537">
      <w:pPr>
        <w:pStyle w:val="Funotentext"/>
        <w:tabs>
          <w:tab w:val="left" w:pos="567"/>
        </w:tabs>
        <w:ind w:left="567" w:hanging="567"/>
        <w:jc w:val="both"/>
        <w:rPr>
          <w:lang w:val="it-IT"/>
        </w:rPr>
      </w:pPr>
      <w:r>
        <w:rPr>
          <w:rStyle w:val="Funotenzeichen"/>
        </w:rPr>
        <w:footnoteRef/>
      </w:r>
      <w:r w:rsidRPr="00430660">
        <w:tab/>
        <w:t xml:space="preserve">Suet. Claud. 23,2: </w:t>
      </w:r>
      <w:r w:rsidRPr="00923537">
        <w:rPr>
          <w:i/>
          <w:lang w:val="la-Latn"/>
        </w:rPr>
        <w:t>ipse quosdam nouo exemplo relega</w:t>
      </w:r>
      <w:r>
        <w:rPr>
          <w:i/>
          <w:lang w:val="la-Latn"/>
        </w:rPr>
        <w:t>v</w:t>
      </w:r>
      <w:r w:rsidRPr="00923537">
        <w:rPr>
          <w:i/>
          <w:lang w:val="la-Latn"/>
        </w:rPr>
        <w:t xml:space="preserve">it, ut ultra lapidem tertium </w:t>
      </w:r>
      <w:r>
        <w:rPr>
          <w:i/>
          <w:lang w:val="la-Latn"/>
        </w:rPr>
        <w:t>v</w:t>
      </w:r>
      <w:r w:rsidRPr="00923537">
        <w:rPr>
          <w:i/>
          <w:lang w:val="la-Latn"/>
        </w:rPr>
        <w:t>etaret egredi ab urbe. [...]</w:t>
      </w:r>
      <w:r w:rsidRPr="00905594">
        <w:rPr>
          <w:i/>
          <w:lang w:val="it-IT"/>
        </w:rPr>
        <w:t xml:space="preserve"> </w:t>
      </w:r>
      <w:r w:rsidRPr="00923537">
        <w:rPr>
          <w:i/>
          <w:lang w:val="la-Latn"/>
        </w:rPr>
        <w:t>commeatus a senatu peti solitos benefici sui fecit.</w:t>
      </w:r>
      <w:r w:rsidRPr="00905594">
        <w:rPr>
          <w:i/>
          <w:lang w:val="it-IT"/>
        </w:rPr>
        <w:t xml:space="preserve"> </w:t>
      </w:r>
    </w:p>
  </w:footnote>
  <w:footnote w:id="165">
    <w:p w:rsidR="001C6554" w:rsidRPr="00675DDF" w:rsidRDefault="001C6554" w:rsidP="00675DDF">
      <w:pPr>
        <w:pStyle w:val="Funotentext"/>
        <w:tabs>
          <w:tab w:val="left" w:pos="567"/>
        </w:tabs>
        <w:ind w:left="567" w:hanging="567"/>
        <w:jc w:val="both"/>
        <w:rPr>
          <w:lang w:val="de-CH"/>
        </w:rPr>
      </w:pPr>
      <w:r>
        <w:rPr>
          <w:rStyle w:val="Funotenzeichen"/>
        </w:rPr>
        <w:footnoteRef/>
      </w:r>
      <w:r w:rsidRPr="00905594">
        <w:rPr>
          <w:lang w:val="it-IT"/>
        </w:rPr>
        <w:tab/>
      </w:r>
      <w:proofErr w:type="spellStart"/>
      <w:r w:rsidRPr="00905594">
        <w:rPr>
          <w:lang w:val="it-IT"/>
        </w:rPr>
        <w:t>Zu</w:t>
      </w:r>
      <w:proofErr w:type="spellEnd"/>
      <w:r w:rsidRPr="00905594">
        <w:rPr>
          <w:lang w:val="it-IT"/>
        </w:rPr>
        <w:t xml:space="preserve"> P. Clodius Thrasea Paetus s. PIR</w:t>
      </w:r>
      <w:r w:rsidRPr="00905594">
        <w:rPr>
          <w:vertAlign w:val="superscript"/>
          <w:lang w:val="it-IT"/>
        </w:rPr>
        <w:t>2</w:t>
      </w:r>
      <w:r w:rsidRPr="00905594">
        <w:rPr>
          <w:lang w:val="it-IT"/>
        </w:rPr>
        <w:t xml:space="preserve"> C 1187. </w:t>
      </w:r>
      <w:r>
        <w:t>Zum Folgenden s. a. Ronning 2006, der Thraesas Handeln als Strategie stilisierter Verweigerung und kalkulierter Verstöße gegen Verhaltensnormen im Umgang mit dem Kaiser begreift.</w:t>
      </w:r>
    </w:p>
  </w:footnote>
  <w:footnote w:id="166">
    <w:p w:rsidR="001C6554" w:rsidRPr="00905594" w:rsidRDefault="001C6554" w:rsidP="00D527C4">
      <w:pPr>
        <w:tabs>
          <w:tab w:val="left" w:pos="567"/>
        </w:tabs>
        <w:spacing w:after="0" w:line="240" w:lineRule="auto"/>
        <w:ind w:left="567" w:hanging="567"/>
        <w:jc w:val="both"/>
        <w:rPr>
          <w:rFonts w:ascii="Times" w:hAnsi="Times" w:cs="Times New Roman"/>
          <w:sz w:val="20"/>
          <w:szCs w:val="20"/>
          <w:lang w:val="en-US"/>
        </w:rPr>
      </w:pPr>
      <w:r w:rsidRPr="00D527C4">
        <w:rPr>
          <w:rStyle w:val="Funotenzeichen"/>
          <w:rFonts w:ascii="Times New Roman" w:hAnsi="Times New Roman" w:cs="Times New Roman"/>
          <w:sz w:val="20"/>
          <w:szCs w:val="20"/>
          <w:lang w:val="de-DE"/>
        </w:rPr>
        <w:footnoteRef/>
      </w:r>
      <w:r w:rsidRPr="00B77CC8">
        <w:rPr>
          <w:rFonts w:ascii="Times New Roman" w:hAnsi="Times New Roman" w:cs="Times New Roman"/>
          <w:sz w:val="20"/>
          <w:szCs w:val="20"/>
          <w:lang w:val="en-US"/>
        </w:rPr>
        <w:tab/>
        <w:t xml:space="preserve">Cass. Dio </w:t>
      </w:r>
      <w:r w:rsidRPr="00B77CC8">
        <w:rPr>
          <w:rFonts w:ascii="Times New Roman" w:hAnsi="Times New Roman" w:cs="Times New Roman"/>
          <w:color w:val="000000"/>
          <w:sz w:val="20"/>
          <w:szCs w:val="20"/>
          <w:lang w:val="en-US"/>
        </w:rPr>
        <w:t>62,26,3 (= Xiph 170</w:t>
      </w:r>
      <w:proofErr w:type="gramStart"/>
      <w:r w:rsidRPr="00B77CC8">
        <w:rPr>
          <w:rFonts w:ascii="Times New Roman" w:hAnsi="Times New Roman" w:cs="Times New Roman"/>
          <w:color w:val="000000"/>
          <w:sz w:val="20"/>
          <w:szCs w:val="20"/>
          <w:lang w:val="en-US"/>
        </w:rPr>
        <w:t>,4</w:t>
      </w:r>
      <w:proofErr w:type="gramEnd"/>
      <w:r>
        <w:rPr>
          <w:rFonts w:ascii="Times New Roman" w:hAnsi="Times New Roman" w:cs="Times New Roman"/>
          <w:color w:val="000000"/>
          <w:sz w:val="20"/>
          <w:szCs w:val="20"/>
          <w:lang w:val="en-US"/>
        </w:rPr>
        <w:t>–</w:t>
      </w:r>
      <w:r w:rsidRPr="00B77CC8">
        <w:rPr>
          <w:rFonts w:ascii="Times New Roman" w:hAnsi="Times New Roman" w:cs="Times New Roman"/>
          <w:color w:val="000000"/>
          <w:sz w:val="20"/>
          <w:szCs w:val="20"/>
          <w:lang w:val="en-US"/>
        </w:rPr>
        <w:t xml:space="preserve">172,1 R.St.): </w:t>
      </w:r>
      <w:r w:rsidRPr="003A2892">
        <w:rPr>
          <w:rFonts w:ascii="Times" w:hAnsi="Times" w:cs="Segoe UI"/>
          <w:color w:val="000000"/>
          <w:sz w:val="18"/>
          <w:szCs w:val="18"/>
          <w:lang w:val="en-US"/>
        </w:rPr>
        <w:t xml:space="preserve">[...] </w:t>
      </w:r>
      <w:r w:rsidRPr="003A2892">
        <w:rPr>
          <w:rFonts w:ascii="Times" w:eastAsia="Times New Roman" w:hAnsi="Times" w:cs="Segoe UI"/>
          <w:sz w:val="18"/>
          <w:szCs w:val="18"/>
          <w:lang w:val="el-GR" w:eastAsia="de-CH"/>
        </w:rPr>
        <w:t>Θρασέας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δὲ</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ὅτι</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οὔτε</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ἐς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τὸ</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βουλευτήριον</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συνεχῶς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ὡς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οὐκ</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ἀρεσκόμενος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τοῖς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ψηφιζομένοις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ἀπήντα</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οὔτ</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ἤκουσέ</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ποτε</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αὐτοῦ</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κιθαρῳδοῦντος</w:t>
      </w:r>
      <w:r w:rsidRPr="003A2892">
        <w:rPr>
          <w:rFonts w:ascii="Times" w:eastAsia="Times New Roman" w:hAnsi="Times" w:cs="Segoe UI"/>
          <w:sz w:val="18"/>
          <w:szCs w:val="18"/>
          <w:lang w:val="en-US" w:eastAsia="de-CH"/>
        </w:rPr>
        <w:t xml:space="preserve">, </w:t>
      </w:r>
      <w:r w:rsidRPr="003A2892">
        <w:rPr>
          <w:rFonts w:ascii="Times" w:eastAsia="Times New Roman" w:hAnsi="Times" w:cs="Segoe UI"/>
          <w:sz w:val="18"/>
          <w:szCs w:val="18"/>
          <w:lang w:val="el-GR" w:eastAsia="de-CH"/>
        </w:rPr>
        <w:t>οὔτε</w:t>
      </w:r>
      <w:r w:rsidRPr="003A2892">
        <w:rPr>
          <w:rFonts w:ascii="Times" w:eastAsia="Times New Roman" w:hAnsi="Times" w:cs="Segoe UI"/>
          <w:sz w:val="18"/>
          <w:szCs w:val="18"/>
          <w:lang w:val="en-US" w:eastAsia="de-CH"/>
        </w:rPr>
        <w:t xml:space="preserve"> </w:t>
      </w:r>
      <w:r w:rsidRPr="003A2892">
        <w:rPr>
          <w:rStyle w:val="txt"/>
          <w:rFonts w:ascii="Times" w:hAnsi="Times" w:cs="Segoe UI"/>
          <w:sz w:val="18"/>
          <w:szCs w:val="18"/>
          <w:lang w:val="el-GR"/>
        </w:rPr>
        <w:t>ἔθυσε</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τῇ</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ἱερᾷ</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αὐτοῦ</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φωνῇ</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ὥσπερ</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οἱ</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ἄλλοι</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οὔτε</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ἐπεδείξατο</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οὐδέν</w:t>
      </w:r>
      <w:r w:rsidRPr="003A2892">
        <w:rPr>
          <w:rFonts w:ascii="Times" w:hAnsi="Times" w:cs="Segoe UI"/>
          <w:color w:val="000000"/>
          <w:sz w:val="18"/>
          <w:szCs w:val="18"/>
          <w:lang w:val="en-US"/>
        </w:rPr>
        <w:t xml:space="preserve"> [...].</w:t>
      </w:r>
    </w:p>
  </w:footnote>
  <w:footnote w:id="167">
    <w:p w:rsidR="001C6554" w:rsidRPr="008C2064" w:rsidRDefault="001C6554" w:rsidP="008C2064">
      <w:pPr>
        <w:tabs>
          <w:tab w:val="left" w:pos="567"/>
        </w:tabs>
        <w:spacing w:after="0" w:line="240" w:lineRule="auto"/>
        <w:ind w:left="567" w:hanging="567"/>
        <w:jc w:val="both"/>
        <w:rPr>
          <w:rFonts w:ascii="Times New Roman" w:hAnsi="Times New Roman" w:cs="Times New Roman"/>
          <w:sz w:val="20"/>
          <w:szCs w:val="20"/>
          <w:lang w:val="de-DE"/>
        </w:rPr>
      </w:pPr>
      <w:r w:rsidRPr="001B6915">
        <w:rPr>
          <w:rStyle w:val="Funotenzeichen"/>
          <w:rFonts w:ascii="Times" w:hAnsi="Times" w:cs="Times New Roman"/>
          <w:sz w:val="20"/>
          <w:szCs w:val="20"/>
          <w:lang w:val="de-DE"/>
        </w:rPr>
        <w:footnoteRef/>
      </w:r>
      <w:r w:rsidRPr="00905594">
        <w:rPr>
          <w:rFonts w:ascii="Times" w:hAnsi="Times" w:cs="Times New Roman"/>
          <w:sz w:val="20"/>
          <w:szCs w:val="20"/>
          <w:lang w:val="en-US"/>
        </w:rPr>
        <w:tab/>
        <w:t>Cass. Dio 62</w:t>
      </w:r>
      <w:proofErr w:type="gramStart"/>
      <w:r w:rsidRPr="00905594">
        <w:rPr>
          <w:rFonts w:ascii="Times" w:hAnsi="Times" w:cs="Times New Roman"/>
          <w:sz w:val="20"/>
          <w:szCs w:val="20"/>
          <w:lang w:val="en-US"/>
        </w:rPr>
        <w:t>,15,</w:t>
      </w:r>
      <w:r>
        <w:rPr>
          <w:rFonts w:ascii="Times" w:hAnsi="Times" w:cs="Times New Roman"/>
          <w:sz w:val="20"/>
          <w:szCs w:val="20"/>
          <w:lang w:val="en-US"/>
        </w:rPr>
        <w:t>2f</w:t>
      </w:r>
      <w:proofErr w:type="gramEnd"/>
      <w:r>
        <w:rPr>
          <w:rFonts w:ascii="Times" w:hAnsi="Times" w:cs="Times New Roman"/>
          <w:sz w:val="20"/>
          <w:szCs w:val="20"/>
          <w:lang w:val="en-US"/>
        </w:rPr>
        <w:t>.</w:t>
      </w:r>
      <w:r w:rsidRPr="00905594">
        <w:rPr>
          <w:rFonts w:ascii="Times" w:hAnsi="Times" w:cs="Times New Roman"/>
          <w:sz w:val="20"/>
          <w:szCs w:val="20"/>
          <w:lang w:val="en-US"/>
        </w:rPr>
        <w:t xml:space="preserve"> (= Xiph. 154</w:t>
      </w:r>
      <w:proofErr w:type="gramStart"/>
      <w:r w:rsidRPr="00905594">
        <w:rPr>
          <w:rFonts w:ascii="Times" w:hAnsi="Times" w:cs="Times New Roman"/>
          <w:sz w:val="20"/>
          <w:szCs w:val="20"/>
          <w:lang w:val="en-US"/>
        </w:rPr>
        <w:t>,27</w:t>
      </w:r>
      <w:proofErr w:type="gramEnd"/>
      <w:r>
        <w:rPr>
          <w:rFonts w:ascii="Times" w:hAnsi="Times" w:cs="Times New Roman"/>
          <w:sz w:val="20"/>
          <w:szCs w:val="20"/>
          <w:lang w:val="en-US"/>
        </w:rPr>
        <w:t>–</w:t>
      </w:r>
      <w:r w:rsidRPr="00905594">
        <w:rPr>
          <w:rFonts w:ascii="Times" w:hAnsi="Times" w:cs="Times New Roman"/>
          <w:sz w:val="20"/>
          <w:szCs w:val="20"/>
          <w:lang w:val="en-US"/>
        </w:rPr>
        <w:t>155,19 R.St</w:t>
      </w:r>
      <w:r w:rsidRPr="003A2892">
        <w:rPr>
          <w:rFonts w:ascii="Times" w:hAnsi="Times" w:cs="Times New Roman"/>
          <w:sz w:val="18"/>
          <w:szCs w:val="18"/>
          <w:lang w:val="en-US"/>
        </w:rPr>
        <w:t xml:space="preserve">.): </w:t>
      </w:r>
      <w:r w:rsidRPr="003A2892">
        <w:rPr>
          <w:rStyle w:val="txt"/>
          <w:rFonts w:ascii="Times" w:hAnsi="Times" w:cs="Segoe UI"/>
          <w:sz w:val="18"/>
          <w:szCs w:val="18"/>
          <w:lang w:val="el-GR"/>
        </w:rPr>
        <w:t>ὁ</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Πούπλιος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δὲ</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δὴ</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Θρασέας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Παῖτος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ἦλθε</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μὲν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τὸ</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συνέδριον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τῆς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ἐπιστολῆς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ἐπήκουσεν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ἀναγνωσθείσης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δὲ</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αὐτῆς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ἐξανέστη</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τε</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εὐθὺς</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πρὶν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ὁτιοῦν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ἀποφήνασθαι</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ἐξῆλθε</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διότι</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ἃ</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μὲν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ἤθελεν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εἰπεῖν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οὐκ</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ἐδύνατο</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ἃ</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δὲ</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ἐδύνατο</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οὐκ</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ἤθελεν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ἐν</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δὲ</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τῷ</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αὐτῷ</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τρόπῳ</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τὰ</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ἄλλα</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πάντα</w:t>
      </w:r>
      <w:r w:rsidRPr="003A2892">
        <w:rPr>
          <w:rStyle w:val="txt"/>
          <w:rFonts w:ascii="Times" w:hAnsi="Times" w:cs="Segoe UI"/>
          <w:sz w:val="18"/>
          <w:szCs w:val="18"/>
          <w:lang w:val="en-US"/>
        </w:rPr>
        <w:t xml:space="preserve"> </w:t>
      </w:r>
      <w:r w:rsidRPr="003A2892">
        <w:rPr>
          <w:rStyle w:val="txt"/>
          <w:rFonts w:ascii="Times" w:hAnsi="Times" w:cs="Segoe UI"/>
          <w:sz w:val="18"/>
          <w:szCs w:val="18"/>
          <w:lang w:val="el-GR"/>
        </w:rPr>
        <w:t>διῆγεν</w:t>
      </w:r>
      <w:r w:rsidRPr="003A2892">
        <w:rPr>
          <w:rStyle w:val="txt"/>
          <w:rFonts w:ascii="Times" w:hAnsi="Times" w:cs="Segoe UI"/>
          <w:sz w:val="18"/>
          <w:szCs w:val="18"/>
          <w:lang w:val="en-US"/>
        </w:rPr>
        <w:t>.</w:t>
      </w:r>
      <w:r w:rsidRPr="003A2892">
        <w:rPr>
          <w:rFonts w:ascii="Times" w:hAnsi="Times" w:cs="Times New Roman"/>
          <w:sz w:val="18"/>
          <w:szCs w:val="18"/>
          <w:lang w:val="en-US"/>
        </w:rPr>
        <w:t xml:space="preserve"> </w:t>
      </w:r>
      <w:r w:rsidRPr="008C2064">
        <w:rPr>
          <w:rFonts w:ascii="Times New Roman" w:hAnsi="Times New Roman" w:cs="Times New Roman"/>
          <w:sz w:val="20"/>
          <w:szCs w:val="20"/>
          <w:lang w:val="de-DE"/>
        </w:rPr>
        <w:t xml:space="preserve">(„Anders </w:t>
      </w:r>
      <w:r>
        <w:rPr>
          <w:rFonts w:ascii="Times New Roman" w:hAnsi="Times New Roman" w:cs="Times New Roman"/>
          <w:sz w:val="20"/>
          <w:szCs w:val="20"/>
          <w:lang w:val="de-DE"/>
        </w:rPr>
        <w:t xml:space="preserve">P. </w:t>
      </w:r>
      <w:r w:rsidRPr="008C2064">
        <w:rPr>
          <w:rFonts w:ascii="Times New Roman" w:hAnsi="Times New Roman" w:cs="Times New Roman"/>
          <w:sz w:val="20"/>
          <w:szCs w:val="20"/>
          <w:lang w:val="de-DE"/>
        </w:rPr>
        <w:t xml:space="preserve">Thrasea </w:t>
      </w:r>
      <w:r>
        <w:rPr>
          <w:rFonts w:ascii="Times New Roman" w:hAnsi="Times New Roman" w:cs="Times New Roman"/>
          <w:sz w:val="20"/>
          <w:szCs w:val="20"/>
          <w:lang w:val="de-DE"/>
        </w:rPr>
        <w:t xml:space="preserve">Paetus </w:t>
      </w:r>
      <w:r w:rsidRPr="008C2064">
        <w:rPr>
          <w:rFonts w:ascii="Times New Roman" w:hAnsi="Times New Roman" w:cs="Times New Roman"/>
          <w:i/>
          <w:sz w:val="20"/>
          <w:szCs w:val="20"/>
          <w:lang w:val="de-DE"/>
        </w:rPr>
        <w:t xml:space="preserve">[anders als die übrigen Senatoren, die Zufriedenheit mit Agrippinas Ermordung </w:t>
      </w:r>
      <w:r>
        <w:rPr>
          <w:rFonts w:ascii="Times New Roman" w:hAnsi="Times New Roman" w:cs="Times New Roman"/>
          <w:i/>
          <w:sz w:val="20"/>
          <w:szCs w:val="20"/>
          <w:lang w:val="de-DE"/>
        </w:rPr>
        <w:t>ge</w:t>
      </w:r>
      <w:r w:rsidRPr="008C2064">
        <w:rPr>
          <w:rFonts w:ascii="Times New Roman" w:hAnsi="Times New Roman" w:cs="Times New Roman"/>
          <w:i/>
          <w:sz w:val="20"/>
          <w:szCs w:val="20"/>
          <w:lang w:val="de-DE"/>
        </w:rPr>
        <w:t>heuchelt</w:t>
      </w:r>
      <w:r>
        <w:rPr>
          <w:rFonts w:ascii="Times New Roman" w:hAnsi="Times New Roman" w:cs="Times New Roman"/>
          <w:i/>
          <w:sz w:val="20"/>
          <w:szCs w:val="20"/>
          <w:lang w:val="de-DE"/>
        </w:rPr>
        <w:t xml:space="preserve"> hätt</w:t>
      </w:r>
      <w:r w:rsidRPr="008C2064">
        <w:rPr>
          <w:rFonts w:ascii="Times New Roman" w:hAnsi="Times New Roman" w:cs="Times New Roman"/>
          <w:i/>
          <w:sz w:val="20"/>
          <w:szCs w:val="20"/>
          <w:lang w:val="de-DE"/>
        </w:rPr>
        <w:t>en; Anm. A.</w:t>
      </w:r>
      <w:r>
        <w:rPr>
          <w:rFonts w:ascii="Times New Roman" w:hAnsi="Times New Roman" w:cs="Times New Roman"/>
          <w:i/>
          <w:sz w:val="20"/>
          <w:szCs w:val="20"/>
          <w:lang w:val="de-DE"/>
        </w:rPr>
        <w:t> </w:t>
      </w:r>
      <w:r w:rsidRPr="008C2064">
        <w:rPr>
          <w:rFonts w:ascii="Times New Roman" w:hAnsi="Times New Roman" w:cs="Times New Roman"/>
          <w:i/>
          <w:sz w:val="20"/>
          <w:szCs w:val="20"/>
          <w:lang w:val="de-DE"/>
        </w:rPr>
        <w:t>H.]</w:t>
      </w:r>
      <w:r w:rsidRPr="008C2064">
        <w:rPr>
          <w:rFonts w:ascii="Times New Roman" w:hAnsi="Times New Roman" w:cs="Times New Roman"/>
          <w:sz w:val="20"/>
          <w:szCs w:val="20"/>
          <w:lang w:val="de-DE"/>
        </w:rPr>
        <w:t xml:space="preserve">. Der ging in die Sitzung des Senates und hörte sich den Brief an </w:t>
      </w:r>
      <w:r w:rsidRPr="008C2064">
        <w:rPr>
          <w:rFonts w:ascii="Times New Roman" w:hAnsi="Times New Roman" w:cs="Times New Roman"/>
          <w:i/>
          <w:sz w:val="20"/>
          <w:szCs w:val="20"/>
          <w:lang w:val="de-DE"/>
        </w:rPr>
        <w:t>[Nero hatte einen Brief an den Senat geschickt, in dem er Agrippinas Untaten auf</w:t>
      </w:r>
      <w:r>
        <w:rPr>
          <w:rFonts w:ascii="Times New Roman" w:hAnsi="Times New Roman" w:cs="Times New Roman"/>
          <w:i/>
          <w:sz w:val="20"/>
          <w:szCs w:val="20"/>
          <w:lang w:val="de-DE"/>
        </w:rPr>
        <w:t>ge</w:t>
      </w:r>
      <w:r w:rsidRPr="008C2064">
        <w:rPr>
          <w:rFonts w:ascii="Times New Roman" w:hAnsi="Times New Roman" w:cs="Times New Roman"/>
          <w:i/>
          <w:sz w:val="20"/>
          <w:szCs w:val="20"/>
          <w:lang w:val="de-DE"/>
        </w:rPr>
        <w:t>zähl</w:t>
      </w:r>
      <w:r>
        <w:rPr>
          <w:rFonts w:ascii="Times New Roman" w:hAnsi="Times New Roman" w:cs="Times New Roman"/>
          <w:i/>
          <w:sz w:val="20"/>
          <w:szCs w:val="20"/>
          <w:lang w:val="de-DE"/>
        </w:rPr>
        <w:t>t</w:t>
      </w:r>
      <w:r w:rsidRPr="008C2064">
        <w:rPr>
          <w:rFonts w:ascii="Times New Roman" w:hAnsi="Times New Roman" w:cs="Times New Roman"/>
          <w:i/>
          <w:sz w:val="20"/>
          <w:szCs w:val="20"/>
          <w:lang w:val="de-DE"/>
        </w:rPr>
        <w:t>, sie einer Verschwörung gegen den Sohn beschuldigt und behauptet</w:t>
      </w:r>
      <w:r>
        <w:rPr>
          <w:rFonts w:ascii="Times New Roman" w:hAnsi="Times New Roman" w:cs="Times New Roman"/>
          <w:i/>
          <w:sz w:val="20"/>
          <w:szCs w:val="20"/>
          <w:lang w:val="de-DE"/>
        </w:rPr>
        <w:t xml:space="preserve"> haben soll</w:t>
      </w:r>
      <w:r w:rsidRPr="008C2064">
        <w:rPr>
          <w:rFonts w:ascii="Times New Roman" w:hAnsi="Times New Roman" w:cs="Times New Roman"/>
          <w:i/>
          <w:sz w:val="20"/>
          <w:szCs w:val="20"/>
          <w:lang w:val="de-DE"/>
        </w:rPr>
        <w:t>e, Agrippina habe Selbstmord begangen</w:t>
      </w:r>
      <w:r>
        <w:rPr>
          <w:rFonts w:ascii="Times New Roman" w:hAnsi="Times New Roman" w:cs="Times New Roman"/>
          <w:i/>
          <w:sz w:val="20"/>
          <w:szCs w:val="20"/>
          <w:lang w:val="de-DE"/>
        </w:rPr>
        <w:t>, als ihr Vorhaben entdeckt worden sei</w:t>
      </w:r>
      <w:r w:rsidRPr="008C2064">
        <w:rPr>
          <w:rFonts w:ascii="Times New Roman" w:hAnsi="Times New Roman" w:cs="Times New Roman"/>
          <w:i/>
          <w:sz w:val="20"/>
          <w:szCs w:val="20"/>
          <w:lang w:val="de-DE"/>
        </w:rPr>
        <w:t>; Anm. A.</w:t>
      </w:r>
      <w:r>
        <w:rPr>
          <w:rFonts w:ascii="Times New Roman" w:hAnsi="Times New Roman" w:cs="Times New Roman"/>
          <w:i/>
          <w:sz w:val="20"/>
          <w:szCs w:val="20"/>
          <w:lang w:val="de-DE"/>
        </w:rPr>
        <w:t> </w:t>
      </w:r>
      <w:r w:rsidRPr="008C2064">
        <w:rPr>
          <w:rFonts w:ascii="Times New Roman" w:hAnsi="Times New Roman" w:cs="Times New Roman"/>
          <w:i/>
          <w:sz w:val="20"/>
          <w:szCs w:val="20"/>
          <w:lang w:val="de-DE"/>
        </w:rPr>
        <w:t>H.]</w:t>
      </w:r>
      <w:r w:rsidRPr="008C2064">
        <w:rPr>
          <w:rFonts w:ascii="Times New Roman" w:hAnsi="Times New Roman" w:cs="Times New Roman"/>
          <w:sz w:val="20"/>
          <w:szCs w:val="20"/>
          <w:lang w:val="de-DE"/>
        </w:rPr>
        <w:t>, dann erhob er sich von seinem Sitz und verließ wortlos die Sitzung; konnte er doch nicht sagen, was er wollte, und wollte nicht sagen, was er gekonnt hätte. Das gleiche Verhalten legte er auch bei anderen Gelegenheiten an den Tag.“)</w:t>
      </w:r>
      <w:r>
        <w:rPr>
          <w:rFonts w:ascii="Times New Roman" w:hAnsi="Times New Roman" w:cs="Times New Roman"/>
          <w:sz w:val="20"/>
          <w:szCs w:val="20"/>
          <w:lang w:val="de-DE"/>
        </w:rPr>
        <w:t>.</w:t>
      </w:r>
    </w:p>
  </w:footnote>
  <w:footnote w:id="168">
    <w:p w:rsidR="001C6554" w:rsidRPr="00430660" w:rsidRDefault="001C6554" w:rsidP="00975A21">
      <w:pPr>
        <w:pStyle w:val="Funotentext"/>
        <w:tabs>
          <w:tab w:val="left" w:pos="567"/>
        </w:tabs>
        <w:ind w:left="567" w:hanging="567"/>
        <w:jc w:val="both"/>
      </w:pPr>
      <w:r w:rsidRPr="00D527C4">
        <w:rPr>
          <w:rStyle w:val="Funotenzeichen"/>
        </w:rPr>
        <w:footnoteRef/>
      </w:r>
      <w:r w:rsidRPr="00430660">
        <w:tab/>
        <w:t xml:space="preserve">Tac. ann. 16,21f.; </w:t>
      </w:r>
      <w:r>
        <w:t>s. a.</w:t>
      </w:r>
      <w:r w:rsidRPr="00430660">
        <w:t xml:space="preserve"> 16,27.</w:t>
      </w:r>
    </w:p>
  </w:footnote>
  <w:footnote w:id="169">
    <w:p w:rsidR="001C6554" w:rsidRPr="009847CA" w:rsidRDefault="001C6554" w:rsidP="009847CA">
      <w:pPr>
        <w:pStyle w:val="Funotentext"/>
        <w:tabs>
          <w:tab w:val="left" w:pos="567"/>
        </w:tabs>
        <w:ind w:left="567" w:hanging="567"/>
        <w:jc w:val="both"/>
        <w:rPr>
          <w:lang w:val="de-CH"/>
        </w:rPr>
      </w:pPr>
      <w:r>
        <w:rPr>
          <w:rStyle w:val="Funotenzeichen"/>
        </w:rPr>
        <w:footnoteRef/>
      </w:r>
      <w:r w:rsidRPr="00430660">
        <w:tab/>
        <w:t xml:space="preserve">Tac. ann. 16,27: </w:t>
      </w:r>
      <w:r w:rsidRPr="00430660">
        <w:rPr>
          <w:rStyle w:val="n0x87d3550x0x87c4c28"/>
          <w:i/>
        </w:rPr>
        <w:t>[...] i</w:t>
      </w:r>
      <w:r w:rsidRPr="00EC7F22">
        <w:rPr>
          <w:rStyle w:val="n0x87d3550x0x87c4c28"/>
          <w:i/>
          <w:lang w:val="la-Latn"/>
        </w:rPr>
        <w:t>nter quorum adspectus et minas ingressi curiam senatores, et oratio principis per quaestorem eius audita est:</w:t>
      </w:r>
      <w:r w:rsidRPr="00EC7F22">
        <w:rPr>
          <w:i/>
          <w:lang w:val="la-Latn"/>
        </w:rPr>
        <w:t xml:space="preserve"> </w:t>
      </w:r>
      <w:r w:rsidRPr="00EC7F22">
        <w:rPr>
          <w:rStyle w:val="n0x87d3550x0x87c4c28"/>
          <w:i/>
          <w:lang w:val="la-Latn"/>
        </w:rPr>
        <w:t>nemine nominatim compellato patres arguebat, quod pub</w:t>
      </w:r>
      <w:r>
        <w:rPr>
          <w:rStyle w:val="n0x87d3550x0x87c4c28"/>
          <w:i/>
          <w:lang w:val="la-Latn"/>
        </w:rPr>
        <w:t>lica munia desererent eorum</w:t>
      </w:r>
      <w:r w:rsidRPr="00EC7F22">
        <w:rPr>
          <w:rStyle w:val="n0x87d3550x0x87c4c28"/>
          <w:i/>
          <w:lang w:val="la-Latn"/>
        </w:rPr>
        <w:t>que exemplo equites Romani ad segnitiam verterentur.</w:t>
      </w:r>
      <w:r w:rsidRPr="00EC7F22">
        <w:rPr>
          <w:i/>
          <w:lang w:val="la-Latn"/>
        </w:rPr>
        <w:t xml:space="preserve"> </w:t>
      </w:r>
      <w:r w:rsidRPr="00EC7F22">
        <w:rPr>
          <w:rStyle w:val="n0x87d3550x0x87c4c28"/>
          <w:i/>
          <w:lang w:val="la-Latn"/>
        </w:rPr>
        <w:t>etenim quid mirum e longinquis provinciis ha&lt;u&gt;d veniri, cum plerique adepti consulatum et sacerdotia hortorum potius amoenitati inservirent? quod velut telum corripuere accusatores.</w:t>
      </w:r>
      <w:r w:rsidRPr="00430660">
        <w:rPr>
          <w:rStyle w:val="n0x87d3550x0x87c4c28"/>
        </w:rPr>
        <w:t xml:space="preserve"> </w:t>
      </w:r>
      <w:r>
        <w:t>(„Unter deren drohenden Blicken [</w:t>
      </w:r>
      <w:r w:rsidRPr="006B466E">
        <w:rPr>
          <w:i/>
        </w:rPr>
        <w:t>gemeint sind Soldaten, die am Zugang zum Sitzungssaal postiert gewesen seien; Anm. A.</w:t>
      </w:r>
      <w:r>
        <w:rPr>
          <w:i/>
        </w:rPr>
        <w:t> </w:t>
      </w:r>
      <w:r w:rsidRPr="006B466E">
        <w:rPr>
          <w:i/>
        </w:rPr>
        <w:t>H.</w:t>
      </w:r>
      <w:r>
        <w:t xml:space="preserve">] betraten die Senatoren die Kurie und hörten eine Ansprache des </w:t>
      </w:r>
      <w:r w:rsidRPr="00EC7F22">
        <w:rPr>
          <w:i/>
          <w:lang w:val="la-Latn"/>
        </w:rPr>
        <w:t>princeps</w:t>
      </w:r>
      <w:r>
        <w:t xml:space="preserve"> aus dem Mund seines Quästors: Ohne Namen zu nennen, warf er den </w:t>
      </w:r>
      <w:r w:rsidRPr="00D527C4">
        <w:rPr>
          <w:i/>
          <w:lang w:val="la-Latn"/>
        </w:rPr>
        <w:t>patres</w:t>
      </w:r>
      <w:r>
        <w:t xml:space="preserve"> vor, dass sie ihre amtlichen Aufgaben versäumten und durch ihr Vorbild die römischen Ritter zu einer nachlässigen Haltung verleiten. Was Wunder auch, dass man aus den weit entfernten Provinzen nicht herkomme, da doch sehr viele, wenn sie erst das Konsulat und Priesterämter erreicht hätten, sich lieber um den Liebreiz ihrer </w:t>
      </w:r>
      <w:r w:rsidRPr="00D527C4">
        <w:rPr>
          <w:i/>
          <w:lang w:val="la-Latn"/>
        </w:rPr>
        <w:t>horti</w:t>
      </w:r>
      <w:r>
        <w:t xml:space="preserve"> kümmerten? – Diesen Vorwurf griffen die Ankläger [</w:t>
      </w:r>
      <w:r w:rsidRPr="00EC7F22">
        <w:rPr>
          <w:i/>
        </w:rPr>
        <w:t>des Thrasea</w:t>
      </w:r>
      <w:r>
        <w:rPr>
          <w:i/>
        </w:rPr>
        <w:t xml:space="preserve"> und des Soranus</w:t>
      </w:r>
      <w:r>
        <w:t>] auf wie eine Stoßwaffe.“).</w:t>
      </w:r>
    </w:p>
  </w:footnote>
  <w:footnote w:id="170">
    <w:p w:rsidR="001C6554" w:rsidRPr="00BC296F" w:rsidRDefault="001C6554" w:rsidP="00BC296F">
      <w:pPr>
        <w:tabs>
          <w:tab w:val="left" w:pos="567"/>
        </w:tabs>
        <w:spacing w:after="0" w:line="240" w:lineRule="auto"/>
        <w:ind w:left="567" w:hanging="567"/>
        <w:jc w:val="both"/>
        <w:rPr>
          <w:rFonts w:ascii="Times New Roman" w:hAnsi="Times New Roman" w:cs="Times New Roman"/>
          <w:sz w:val="20"/>
          <w:szCs w:val="20"/>
          <w:lang w:val="de-DE"/>
        </w:rPr>
      </w:pPr>
      <w:r w:rsidRPr="00BC296F">
        <w:rPr>
          <w:rStyle w:val="Funotenzeichen"/>
          <w:rFonts w:ascii="Times New Roman" w:hAnsi="Times New Roman" w:cs="Times New Roman"/>
          <w:sz w:val="20"/>
          <w:szCs w:val="20"/>
          <w:lang w:val="de-DE"/>
        </w:rPr>
        <w:footnoteRef/>
      </w:r>
      <w:r w:rsidRPr="00BC296F">
        <w:rPr>
          <w:rFonts w:ascii="Times New Roman" w:hAnsi="Times New Roman" w:cs="Times New Roman"/>
          <w:sz w:val="20"/>
          <w:szCs w:val="20"/>
          <w:lang w:val="de-DE"/>
        </w:rPr>
        <w:tab/>
        <w:t xml:space="preserve">Cass. Dio 62,25,3: </w:t>
      </w:r>
      <w:r w:rsidRPr="003A2892">
        <w:rPr>
          <w:rStyle w:val="txt"/>
          <w:rFonts w:ascii="Times" w:hAnsi="Times" w:cs="Segoe UI"/>
          <w:sz w:val="18"/>
          <w:szCs w:val="18"/>
          <w:lang w:val="el-GR"/>
        </w:rPr>
        <w:t>καὶ</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ὁ</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μὲν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οὕτως</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ἐτελεύτησε</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καίπερ</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τήν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τε</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συνουσίαν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τὴν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πρὸς</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αὐτὸν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ὡς</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ἀσθενῶν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προειμένος</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καὶ</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πᾶσαν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αὐτῷ</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τὴν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οὐσίαν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ἐπὶ</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τῇ</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τῶν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οἰκοδομουμένων</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προφάσει</w:t>
      </w:r>
      <w:r w:rsidRPr="003A2892">
        <w:rPr>
          <w:rStyle w:val="txt"/>
          <w:rFonts w:ascii="Times" w:hAnsi="Times" w:cs="Segoe UI"/>
          <w:sz w:val="18"/>
          <w:szCs w:val="18"/>
          <w:lang w:val="de-DE"/>
        </w:rPr>
        <w:t xml:space="preserve"> </w:t>
      </w:r>
      <w:r w:rsidRPr="003A2892">
        <w:rPr>
          <w:rStyle w:val="txt"/>
          <w:rFonts w:ascii="Times" w:hAnsi="Times" w:cs="Segoe UI"/>
          <w:sz w:val="18"/>
          <w:szCs w:val="18"/>
          <w:lang w:val="el-GR"/>
        </w:rPr>
        <w:t>κεχαρισμένος</w:t>
      </w:r>
      <w:r w:rsidRPr="00281C6F">
        <w:rPr>
          <w:rStyle w:val="txt"/>
          <w:rFonts w:ascii="Times" w:hAnsi="Times" w:cs="Times New Roman"/>
          <w:sz w:val="20"/>
          <w:szCs w:val="20"/>
          <w:lang w:val="de-DE"/>
        </w:rPr>
        <w:t xml:space="preserve"> </w:t>
      </w:r>
      <w:r w:rsidRPr="00BC296F">
        <w:rPr>
          <w:rFonts w:ascii="Times New Roman" w:hAnsi="Times New Roman" w:cs="Times New Roman"/>
          <w:sz w:val="20"/>
          <w:szCs w:val="20"/>
          <w:lang w:val="de-DE"/>
        </w:rPr>
        <w:t>(„Solch ein Ende nahm Seneca, obwohl er wegen seines angeblich schlechten Gesundheitszustandes jeden Verkehr mit dem Kaiser abgebrochen und ihm sein ganzes Vermögen zwecks Bezahlung von dessen augenblicklichen Bauten überlassen hatte.“)</w:t>
      </w:r>
      <w:r>
        <w:rPr>
          <w:rFonts w:ascii="Times New Roman" w:hAnsi="Times New Roman" w:cs="Times New Roman"/>
          <w:sz w:val="20"/>
          <w:szCs w:val="20"/>
          <w:lang w:val="de-DE"/>
        </w:rPr>
        <w:t>.</w:t>
      </w:r>
      <w:r w:rsidRPr="00BC296F">
        <w:rPr>
          <w:rFonts w:ascii="Times New Roman" w:hAnsi="Times New Roman" w:cs="Times New Roman"/>
          <w:sz w:val="20"/>
          <w:szCs w:val="20"/>
          <w:lang w:val="de-DE"/>
        </w:rPr>
        <w:t xml:space="preserve"> </w:t>
      </w:r>
    </w:p>
  </w:footnote>
  <w:footnote w:id="171">
    <w:p w:rsidR="001C6554" w:rsidRPr="00880DCF" w:rsidRDefault="001C6554" w:rsidP="00880DCF">
      <w:pPr>
        <w:pStyle w:val="Funotentext"/>
        <w:tabs>
          <w:tab w:val="left" w:pos="567"/>
        </w:tabs>
        <w:ind w:left="567" w:hanging="567"/>
        <w:jc w:val="both"/>
        <w:rPr>
          <w:lang w:val="de-CH"/>
        </w:rPr>
      </w:pPr>
      <w:r w:rsidRPr="00880DCF">
        <w:rPr>
          <w:rStyle w:val="Funotenzeichen"/>
        </w:rPr>
        <w:footnoteRef/>
      </w:r>
      <w:r>
        <w:tab/>
        <w:t xml:space="preserve">S. dazu </w:t>
      </w:r>
      <w:r w:rsidRPr="00880DCF">
        <w:t>Tac. ann. 1</w:t>
      </w:r>
      <w:r>
        <w:t>4,52–56, hier 56,3</w:t>
      </w:r>
      <w:r w:rsidRPr="00880DCF">
        <w:t xml:space="preserve">: „‚Nicht deine Mäßigung, wenn du dein Vermögen zurückgibst, noch dein Wunsch nach Ruhe, wenn du den </w:t>
      </w:r>
      <w:r w:rsidRPr="00880DCF">
        <w:rPr>
          <w:i/>
          <w:lang w:val="la-Latn"/>
        </w:rPr>
        <w:t>princeps</w:t>
      </w:r>
      <w:r w:rsidRPr="00880DCF">
        <w:t xml:space="preserve"> verlässt, sondern meine Habsucht, deine Furcht vor meiner Grausamkeit werden in al</w:t>
      </w:r>
      <w:r>
        <w:t>ler Munde sein.</w:t>
      </w:r>
      <w:r w:rsidRPr="00880DCF">
        <w:t>‘“</w:t>
      </w:r>
    </w:p>
  </w:footnote>
  <w:footnote w:id="172">
    <w:p w:rsidR="001C6554" w:rsidRPr="008961C6" w:rsidRDefault="001C6554" w:rsidP="00AE0EC4">
      <w:pPr>
        <w:pStyle w:val="Funotentext"/>
        <w:tabs>
          <w:tab w:val="left" w:pos="567"/>
        </w:tabs>
        <w:ind w:left="567" w:hanging="567"/>
        <w:jc w:val="both"/>
        <w:rPr>
          <w:lang w:val="fr-FR"/>
        </w:rPr>
      </w:pPr>
      <w:r>
        <w:rPr>
          <w:rStyle w:val="Funotenzeichen"/>
        </w:rPr>
        <w:footnoteRef/>
      </w:r>
      <w:r w:rsidRPr="008961C6">
        <w:rPr>
          <w:lang w:val="fr-FR"/>
        </w:rPr>
        <w:tab/>
        <w:t xml:space="preserve">Tac. </w:t>
      </w:r>
      <w:proofErr w:type="gramStart"/>
      <w:r w:rsidRPr="008961C6">
        <w:rPr>
          <w:lang w:val="fr-FR"/>
        </w:rPr>
        <w:t>ann</w:t>
      </w:r>
      <w:proofErr w:type="gramEnd"/>
      <w:r w:rsidRPr="008961C6">
        <w:rPr>
          <w:lang w:val="fr-FR"/>
        </w:rPr>
        <w:t>. 14</w:t>
      </w:r>
      <w:proofErr w:type="gramStart"/>
      <w:r w:rsidRPr="008961C6">
        <w:rPr>
          <w:lang w:val="fr-FR"/>
        </w:rPr>
        <w:t>,56,3</w:t>
      </w:r>
      <w:proofErr w:type="gramEnd"/>
      <w:r w:rsidRPr="008961C6">
        <w:rPr>
          <w:lang w:val="fr-FR"/>
        </w:rPr>
        <w:t xml:space="preserve">: </w:t>
      </w:r>
      <w:r w:rsidRPr="00BC296F">
        <w:rPr>
          <w:rStyle w:val="n0x87d3550x0x87c4c28"/>
          <w:i/>
          <w:lang w:val="la-Latn"/>
        </w:rPr>
        <w:t>Seneca [...] grates agit; sed instituta prioris potentiae commutat, prohibet coetus salutantium, vitat comitantes, rarus per urbem, quasi valetudine infensa aut sapientiae studiis domi attineretur.</w:t>
      </w:r>
    </w:p>
  </w:footnote>
  <w:footnote w:id="173">
    <w:p w:rsidR="001C6554" w:rsidRPr="008A3DD9" w:rsidRDefault="001C6554" w:rsidP="00F37C19">
      <w:pPr>
        <w:pStyle w:val="Funotentext"/>
        <w:tabs>
          <w:tab w:val="left" w:pos="567"/>
        </w:tabs>
        <w:ind w:left="567" w:hanging="567"/>
        <w:jc w:val="both"/>
      </w:pPr>
      <w:r w:rsidRPr="008A3DD9">
        <w:rPr>
          <w:rStyle w:val="Funotenzeichen"/>
        </w:rPr>
        <w:footnoteRef/>
      </w:r>
      <w:r w:rsidRPr="008A3DD9">
        <w:tab/>
        <w:t>Vgl. Plin</w:t>
      </w:r>
      <w:r>
        <w:t>.</w:t>
      </w:r>
      <w:r w:rsidRPr="008A3DD9">
        <w:t xml:space="preserve"> paneg. 48,1</w:t>
      </w:r>
      <w:r>
        <w:t>–</w:t>
      </w:r>
      <w:r w:rsidRPr="008A3DD9">
        <w:t>5: „</w:t>
      </w:r>
      <w:r>
        <w:t xml:space="preserve">Wir </w:t>
      </w:r>
      <w:r w:rsidRPr="008A3DD9">
        <w:t>kommen nicht bleich und eingeschüchtert, nicht zögernd wie zu einem lebensgefährlichen Unternehmen, sondern frei von Furcht, guten Mutes, zu passender Stunde. Und trotz des o</w:t>
      </w:r>
      <w:r>
        <w:t xml:space="preserve">ffiziellen Besuchstermins beim </w:t>
      </w:r>
      <w:r w:rsidRPr="00212374">
        <w:rPr>
          <w:i/>
          <w:lang w:val="la-Latn"/>
        </w:rPr>
        <w:t>princeps</w:t>
      </w:r>
      <w:r w:rsidRPr="008A3DD9">
        <w:t xml:space="preserve"> gibt es gelegentlich irgendein Ereignis, das uns zuhause festhäl</w:t>
      </w:r>
      <w:r>
        <w:t>t, als wäre es wichtiger; doch D</w:t>
      </w:r>
      <w:r w:rsidRPr="008A3DD9">
        <w:t xml:space="preserve">ir gelten wir immer als entschuldigt und brauchen uns niemals eigens zu entschuldigen. Du weißt ja, dass jeder sich selbst zuliebe deine Gegenwart aufsucht, und gewährst umso großzügiger und länger die Möglichkeit </w:t>
      </w:r>
      <w:r>
        <w:t>zu diesem Vergnügen. Wenn dann D</w:t>
      </w:r>
      <w:r w:rsidRPr="008A3DD9">
        <w:t xml:space="preserve">eine </w:t>
      </w:r>
      <w:r w:rsidRPr="008A3DD9">
        <w:rPr>
          <w:i/>
          <w:lang w:val="la-Latn"/>
        </w:rPr>
        <w:t>salutationes</w:t>
      </w:r>
      <w:r w:rsidRPr="008A3DD9">
        <w:t xml:space="preserve"> vorüber sind, ergreift man nicht eilends die Flucht, keine gähnende Leere bleibt zurück; wir verweilen noch, bleiben beieinander stehen, ganz als gehöre das Haus uns allen. Und eben aus diesem Haus hatte vor kurzem noch jenes abscheuliche Ungeheuer [</w:t>
      </w:r>
      <w:r w:rsidRPr="008A3DD9">
        <w:rPr>
          <w:i/>
        </w:rPr>
        <w:t>gemeint ist der Kaiser Domitian; Anm. A.</w:t>
      </w:r>
      <w:r>
        <w:rPr>
          <w:i/>
        </w:rPr>
        <w:t> </w:t>
      </w:r>
      <w:r w:rsidRPr="008A3DD9">
        <w:rPr>
          <w:i/>
        </w:rPr>
        <w:t>H.</w:t>
      </w:r>
      <w:r w:rsidRPr="008A3DD9">
        <w:t>] eine Festung de</w:t>
      </w:r>
      <w:r>
        <w:t xml:space="preserve">s Schreckens gemacht </w:t>
      </w:r>
      <w:r w:rsidRPr="008A3DD9">
        <w:t>[…]</w:t>
      </w:r>
      <w:r>
        <w:t>.</w:t>
      </w:r>
      <w:r w:rsidRPr="008A3DD9">
        <w:t xml:space="preserve"> Niemand wagte, zu ihm hinzugehen, ihn anzusprechen. Stets zog es ihn in dunkle Abgeschiedenheit, und wenn er je aus seiner Einsamkeit losbrach, dann nur, um anderswo Einsamkeit zu schaffen.“</w:t>
      </w:r>
    </w:p>
  </w:footnote>
  <w:footnote w:id="174">
    <w:p w:rsidR="001C6554" w:rsidRPr="00B37A29" w:rsidRDefault="001C6554" w:rsidP="00880BDF">
      <w:pPr>
        <w:pStyle w:val="Funotentext"/>
        <w:tabs>
          <w:tab w:val="left" w:pos="567"/>
        </w:tabs>
        <w:ind w:left="567" w:hanging="567"/>
        <w:jc w:val="both"/>
      </w:pPr>
      <w:r w:rsidRPr="005D180A">
        <w:rPr>
          <w:rStyle w:val="Funotenzeichen"/>
        </w:rPr>
        <w:footnoteRef/>
      </w:r>
      <w:r w:rsidRPr="005D180A">
        <w:tab/>
        <w:t xml:space="preserve">Sowohl der Senator Lusianus Proclus als auch </w:t>
      </w:r>
      <w:r>
        <w:t>C. </w:t>
      </w:r>
      <w:r w:rsidRPr="005D180A">
        <w:t xml:space="preserve">Iulius Agricola, dessen Schwiegersohn Tacitus ihn in einer kleinen Schrift unsterblich machte, konnten sich mit einem Verweis auf ihr Alter oder ihre Gesundheit ungestraft und scheinbar ohne offensichtliche Nachteile hinnehmen zu müssen weiterer politischer bzw. militärischer Betätigung entziehen. Schließlich bleibt Lusius Proclus zu erwähnen, ein Vertrauter Domitians, der sich aus Rom zurückgezogen und dies offenbar mit seinem Alter begründet hatte; er soll sich </w:t>
      </w:r>
      <w:r>
        <w:t xml:space="preserve">dann </w:t>
      </w:r>
      <w:r w:rsidRPr="005D180A">
        <w:t>veranlasst gesehen haben, sein Landleben zu verlassen und an einem Feldzug teilzunehmen, um den Kaiser seiner Loyalität zu versichern und nicht Gefahr zu laufen, hingerichtet zu werden.</w:t>
      </w:r>
      <w:r w:rsidRPr="00401AEE">
        <w:t xml:space="preserve"> </w:t>
      </w:r>
      <w:r>
        <w:t>Anschließend habe er sich jedoch wieder</w:t>
      </w:r>
      <w:r w:rsidRPr="005D180A">
        <w:t xml:space="preserve"> aufs Land zurück</w:t>
      </w:r>
      <w:r>
        <w:t xml:space="preserve">gezogen, wo er unbehelligt blieb, </w:t>
      </w:r>
      <w:r w:rsidRPr="005D180A">
        <w:t>obwohl er noch viele Jahre lebte</w:t>
      </w:r>
      <w:r>
        <w:t xml:space="preserve"> und </w:t>
      </w:r>
      <w:r w:rsidRPr="005D180A">
        <w:t>Domitian nicht mehr auf</w:t>
      </w:r>
      <w:r>
        <w:t>g</w:t>
      </w:r>
      <w:r w:rsidRPr="005D180A">
        <w:t>esucht</w:t>
      </w:r>
      <w:r>
        <w:t xml:space="preserve"> habe</w:t>
      </w:r>
      <w:r w:rsidRPr="005D180A">
        <w:t xml:space="preserve">. </w:t>
      </w:r>
      <w:r>
        <w:t xml:space="preserve">S. Tac. Agr. 40ff.; </w:t>
      </w:r>
      <w:r w:rsidRPr="005D180A">
        <w:t xml:space="preserve">Cass. Dio </w:t>
      </w:r>
      <w:r>
        <w:rPr>
          <w:rFonts w:eastAsiaTheme="minorHAnsi"/>
          <w:color w:val="000000"/>
        </w:rPr>
        <w:t xml:space="preserve">67 (= Xiph 221,28–222,31. </w:t>
      </w:r>
      <w:r w:rsidRPr="005D180A">
        <w:rPr>
          <w:rFonts w:eastAsiaTheme="minorHAnsi"/>
          <w:color w:val="000000"/>
        </w:rPr>
        <w:t>R.St.</w:t>
      </w:r>
      <w:r>
        <w:rPr>
          <w:rFonts w:eastAsiaTheme="minorHAnsi"/>
          <w:color w:val="000000"/>
        </w:rPr>
        <w:t>)</w:t>
      </w:r>
      <w:r w:rsidRPr="005D180A">
        <w:rPr>
          <w:rFonts w:eastAsiaTheme="minorHAnsi"/>
          <w:color w:val="000000"/>
        </w:rPr>
        <w:t xml:space="preserve"> </w:t>
      </w:r>
    </w:p>
  </w:footnote>
  <w:footnote w:id="175">
    <w:p w:rsidR="001C6554" w:rsidRPr="004E23BD" w:rsidRDefault="001C6554" w:rsidP="002852B1">
      <w:pPr>
        <w:pStyle w:val="Funotentext"/>
        <w:tabs>
          <w:tab w:val="left" w:pos="567"/>
        </w:tabs>
        <w:ind w:left="567" w:hanging="567"/>
        <w:jc w:val="both"/>
        <w:rPr>
          <w:lang w:val="de-CH"/>
        </w:rPr>
      </w:pPr>
      <w:r w:rsidRPr="005D180A">
        <w:rPr>
          <w:rStyle w:val="Funotenzeichen"/>
        </w:rPr>
        <w:footnoteRef/>
      </w:r>
      <w:r w:rsidRPr="005D180A">
        <w:tab/>
        <w:t>Vor diesem Hintergrund erklärt sich vielleicht auch diese merkwürdige und etwas wirre Geschichte, die Tacitus rund um den Rückzug s</w:t>
      </w:r>
      <w:r>
        <w:t xml:space="preserve">eines Schwiegervaters strickt: </w:t>
      </w:r>
      <w:r w:rsidRPr="005D180A">
        <w:t xml:space="preserve">Agricola zieht sich unbehelligt zurück, dann können andere das auch; folglich muss </w:t>
      </w:r>
      <w:r>
        <w:t>es sich anders zugetragen haben</w:t>
      </w:r>
      <w:r w:rsidRPr="005D180A">
        <w:t>: Agricola will sich gar nicht zurückziehen, wird aber von Vertrauten des Kaisers dazu überredet, unter Verweis auf Domitians Unmut wegen Agricolas Erfolge; der habe daraufhin so getan</w:t>
      </w:r>
      <w:r>
        <w:t>,</w:t>
      </w:r>
      <w:r w:rsidRPr="005D180A">
        <w:t xml:space="preserve"> als wolle er sich freiwillig zurückziehen, damit der Kaiser ihm den Rückzug großmütig gestatten konnte.</w:t>
      </w:r>
      <w:r>
        <w:t xml:space="preserve"> S. Tac. Agr. 42.</w:t>
      </w:r>
    </w:p>
  </w:footnote>
  <w:footnote w:id="176">
    <w:p w:rsidR="001C6554" w:rsidRPr="008A3DD9" w:rsidRDefault="001C6554" w:rsidP="00F37C19">
      <w:pPr>
        <w:pStyle w:val="Funotentext"/>
        <w:tabs>
          <w:tab w:val="left" w:pos="567"/>
        </w:tabs>
        <w:ind w:left="567" w:hanging="567"/>
        <w:jc w:val="both"/>
      </w:pPr>
      <w:r w:rsidRPr="008A3DD9">
        <w:rPr>
          <w:rStyle w:val="Funotenzeichen"/>
        </w:rPr>
        <w:footnoteRef/>
      </w:r>
      <w:r>
        <w:tab/>
      </w:r>
      <w:r w:rsidRPr="008A3DD9">
        <w:t xml:space="preserve">Plin. paneg. </w:t>
      </w:r>
      <w:proofErr w:type="gramStart"/>
      <w:r w:rsidRPr="008A3DD9">
        <w:t>86,1f.:</w:t>
      </w:r>
      <w:proofErr w:type="gramEnd"/>
      <w:r w:rsidRPr="008A3DD9">
        <w:t xml:space="preserve"> „So trat ein, was man nie zu</w:t>
      </w:r>
      <w:r>
        <w:t xml:space="preserve">vor gehört hat: Ihr beide, der </w:t>
      </w:r>
      <w:r w:rsidRPr="000321FF">
        <w:rPr>
          <w:i/>
          <w:lang w:val="la-Latn"/>
        </w:rPr>
        <w:t>princeps</w:t>
      </w:r>
      <w:r w:rsidRPr="008A3DD9">
        <w:t xml:space="preserve"> und der Freund eines </w:t>
      </w:r>
      <w:r w:rsidRPr="000321FF">
        <w:rPr>
          <w:i/>
          <w:lang w:val="la-Latn"/>
        </w:rPr>
        <w:t>princeps</w:t>
      </w:r>
      <w:r w:rsidRPr="008A3DD9">
        <w:t>, hattet entgegengesetzte Wünsche, und doch</w:t>
      </w:r>
      <w:r>
        <w:t xml:space="preserve"> gewann, was D</w:t>
      </w:r>
      <w:r w:rsidRPr="008A3DD9">
        <w:t xml:space="preserve">ein Freund wollte, die Oberhand. Ja, eine solche Handlungsweise verdient es, aufgezeichnet und der Nachwelt überliefert zu werden: dass der </w:t>
      </w:r>
      <w:r w:rsidRPr="000321FF">
        <w:rPr>
          <w:i/>
          <w:lang w:val="la-Latn"/>
        </w:rPr>
        <w:t>princeps</w:t>
      </w:r>
      <w:r w:rsidRPr="008A3DD9">
        <w:t xml:space="preserve"> einen </w:t>
      </w:r>
      <w:proofErr w:type="spellStart"/>
      <w:r w:rsidRPr="008A3DD9">
        <w:t>Praetorianerpraefekten</w:t>
      </w:r>
      <w:proofErr w:type="spellEnd"/>
      <w:r w:rsidRPr="008A3DD9">
        <w:t xml:space="preserve"> auswählt nicht aus dem Kreis derer, die sich nach dem Amt drängen, sondern aus denen, die sich ihm entziehen möchten; dass er ihm dennoch die Rückkehr ins </w:t>
      </w:r>
      <w:r w:rsidRPr="008A3DD9">
        <w:rPr>
          <w:i/>
          <w:lang w:val="la-Latn"/>
        </w:rPr>
        <w:t>otium</w:t>
      </w:r>
      <w:r w:rsidRPr="008A3DD9">
        <w:t xml:space="preserve"> erlaubt, weil sein Herz an ihm hängt; dass er, wenngleich selbst völlig in Anspruch genommen von den Sorgen um das Reich, niemandem </w:t>
      </w:r>
      <w:r>
        <w:t xml:space="preserve">den Ruhm der </w:t>
      </w:r>
      <w:r w:rsidRPr="008A3DD9">
        <w:t>Ruhe missgönnt.“</w:t>
      </w:r>
    </w:p>
  </w:footnote>
  <w:footnote w:id="177">
    <w:p w:rsidR="001C6554" w:rsidRPr="008A3DD9" w:rsidRDefault="001C6554" w:rsidP="00F37C19">
      <w:pPr>
        <w:pStyle w:val="Funotentext"/>
        <w:tabs>
          <w:tab w:val="left" w:pos="567"/>
        </w:tabs>
        <w:ind w:left="567" w:hanging="567"/>
        <w:jc w:val="both"/>
      </w:pPr>
      <w:r w:rsidRPr="008A3DD9">
        <w:rPr>
          <w:rStyle w:val="Funotenzeichen"/>
        </w:rPr>
        <w:footnoteRef/>
      </w:r>
      <w:r w:rsidRPr="008A3DD9">
        <w:tab/>
        <w:t>Plin. paneg. 86,6: „So hat jenem Mann die Berufung in sein Amt eine hohe Auszeichnung, sein freiwilliger Verzicht aber</w:t>
      </w:r>
      <w:r>
        <w:t xml:space="preserve"> noch höheren Ruhm verschafft; D</w:t>
      </w:r>
      <w:r w:rsidRPr="008A3DD9">
        <w:t>u jedoch hast durch dein Entgegenkommen deutlich gemacht, dass du niemanden gegen seinen Willen zurückhältst.“</w:t>
      </w:r>
    </w:p>
  </w:footnote>
  <w:footnote w:id="178">
    <w:p w:rsidR="001C6554" w:rsidRPr="009F1940" w:rsidRDefault="001C6554" w:rsidP="009F1940">
      <w:pPr>
        <w:pStyle w:val="Funotentext"/>
        <w:tabs>
          <w:tab w:val="left" w:pos="567"/>
        </w:tabs>
        <w:ind w:left="567" w:hanging="567"/>
        <w:jc w:val="both"/>
        <w:rPr>
          <w:lang w:val="de-CH"/>
        </w:rPr>
      </w:pPr>
      <w:r>
        <w:rPr>
          <w:rStyle w:val="Funotenzeichen"/>
        </w:rPr>
        <w:footnoteRef/>
      </w:r>
      <w:r w:rsidRPr="008961C6">
        <w:rPr>
          <w:lang w:val="fr-FR"/>
        </w:rPr>
        <w:tab/>
        <w:t xml:space="preserve">Plin. </w:t>
      </w:r>
      <w:proofErr w:type="gramStart"/>
      <w:r w:rsidRPr="008961C6">
        <w:rPr>
          <w:lang w:val="fr-FR"/>
        </w:rPr>
        <w:t>paneg</w:t>
      </w:r>
      <w:proofErr w:type="gramEnd"/>
      <w:r w:rsidRPr="008961C6">
        <w:rPr>
          <w:lang w:val="fr-FR"/>
        </w:rPr>
        <w:t xml:space="preserve">. </w:t>
      </w:r>
      <w:proofErr w:type="gramStart"/>
      <w:r w:rsidRPr="008961C6">
        <w:rPr>
          <w:lang w:val="fr-FR"/>
        </w:rPr>
        <w:t>87,1f.:</w:t>
      </w:r>
      <w:proofErr w:type="gramEnd"/>
      <w:r w:rsidRPr="008961C6">
        <w:rPr>
          <w:lang w:val="fr-FR"/>
        </w:rPr>
        <w:t xml:space="preserve"> </w:t>
      </w:r>
      <w:r w:rsidRPr="008961C6">
        <w:rPr>
          <w:rStyle w:val="n0x87d3550x0x87c4c28"/>
          <w:i/>
          <w:lang w:val="fr-FR"/>
        </w:rPr>
        <w:t>c</w:t>
      </w:r>
      <w:r w:rsidRPr="008D38F8">
        <w:rPr>
          <w:rStyle w:val="n0x87d3550x0x87c4c28"/>
          <w:i/>
          <w:lang w:val="la-Latn"/>
        </w:rPr>
        <w:t>ivile hoc et parenti publico conveni</w:t>
      </w:r>
      <w:r>
        <w:rPr>
          <w:rStyle w:val="n0x87d3550x0x87c4c28"/>
          <w:i/>
          <w:lang w:val="la-Latn"/>
        </w:rPr>
        <w:t>entissimum, nihil cogere semper</w:t>
      </w:r>
      <w:r w:rsidRPr="008D38F8">
        <w:rPr>
          <w:rStyle w:val="n0x87d3550x0x87c4c28"/>
          <w:i/>
          <w:lang w:val="la-Latn"/>
        </w:rPr>
        <w:t xml:space="preserve">que meminisse nullam tantam potestatem cuiquam dari posse, ut non sit </w:t>
      </w:r>
      <w:r>
        <w:rPr>
          <w:rStyle w:val="n0x87d3550x0x87c4c28"/>
          <w:i/>
          <w:lang w:val="la-Latn"/>
        </w:rPr>
        <w:t xml:space="preserve">gratior potestate libertas. </w:t>
      </w:r>
      <w:r w:rsidRPr="008D38F8">
        <w:rPr>
          <w:rStyle w:val="n0x87d3550x0x87c4c28"/>
          <w:i/>
          <w:lang w:val="la-Latn"/>
        </w:rPr>
        <w:t>dignus es, Caesar, qui officia mandes deponere optantibus, qui petentibus vacationem invitus quidem, sed tamen tribuas, qui ab amicis orantibus requiem non te relinqui putes, qui semper invenias, et quos ex otio revoces et quos otio reddas.</w:t>
      </w:r>
      <w:r w:rsidRPr="008961C6">
        <w:rPr>
          <w:rStyle w:val="n0x87d3550x0x87c4c28"/>
          <w:i/>
          <w:lang w:val="fr-FR"/>
        </w:rPr>
        <w:t xml:space="preserve"> </w:t>
      </w:r>
      <w:r>
        <w:rPr>
          <w:rStyle w:val="n0x87d3550x0x87c4c28"/>
          <w:lang w:val="de-CH"/>
        </w:rPr>
        <w:t xml:space="preserve">(„Auf bürgerliche Weise </w:t>
      </w:r>
      <w:r>
        <w:t xml:space="preserve">und zugleich so, wie es dem </w:t>
      </w:r>
      <w:r w:rsidRPr="009F1940">
        <w:rPr>
          <w:i/>
          <w:lang w:val="la-Latn"/>
        </w:rPr>
        <w:t>parens publicus</w:t>
      </w:r>
      <w:r>
        <w:t xml:space="preserve"> am besten ansteht, handelt, wer keinen Zwang ausübt und sich bewusst ist, dass keinem eine so gewaltige Macht übertragen werden kann, dass ihm Freiheit nicht noch willkommener wäre als Macht. Du bist würdig, Caesar, der Du Ämter jenen überträgst, die lieber darauf verzichteten, und denen, die um Entlassung bitten, ihren Wunsch, wenn auch ungern, gewährst, der Du nicht glaubst, Freunde, die um Ruhe bitten, ließen dich im Stich, der Du stets Leute finden wirst, die Du aus dem </w:t>
      </w:r>
      <w:r w:rsidRPr="009F1940">
        <w:rPr>
          <w:i/>
          <w:lang w:val="la-Latn"/>
        </w:rPr>
        <w:t>otium</w:t>
      </w:r>
      <w:r>
        <w:t xml:space="preserve"> zurückrufen, und solche, die Du dem </w:t>
      </w:r>
      <w:r w:rsidRPr="009F1940">
        <w:rPr>
          <w:i/>
          <w:lang w:val="la-Latn"/>
        </w:rPr>
        <w:t>otium</w:t>
      </w:r>
      <w:r>
        <w:t xml:space="preserve"> zurückgeben kannst.“).</w:t>
      </w:r>
    </w:p>
  </w:footnote>
  <w:footnote w:id="179">
    <w:p w:rsidR="001C6554" w:rsidRPr="00DE7F25" w:rsidRDefault="001C6554" w:rsidP="00D16FBB">
      <w:pPr>
        <w:pStyle w:val="Funotentext"/>
        <w:tabs>
          <w:tab w:val="left" w:pos="567"/>
        </w:tabs>
        <w:ind w:left="567" w:hanging="567"/>
        <w:jc w:val="both"/>
        <w:rPr>
          <w:lang w:val="de-CH"/>
        </w:rPr>
      </w:pPr>
      <w:r>
        <w:rPr>
          <w:rStyle w:val="Funotenzeichen"/>
        </w:rPr>
        <w:footnoteRef/>
      </w:r>
      <w:r>
        <w:tab/>
        <w:t>Dazu und zum Folgenden s. Cass. Dio 60,27,4.</w:t>
      </w:r>
    </w:p>
  </w:footnote>
  <w:footnote w:id="180">
    <w:p w:rsidR="001C6554" w:rsidRPr="00C51803" w:rsidRDefault="001C6554" w:rsidP="008E2289">
      <w:pPr>
        <w:pStyle w:val="Funotentext"/>
        <w:tabs>
          <w:tab w:val="left" w:pos="567"/>
        </w:tabs>
        <w:ind w:left="567" w:hanging="567"/>
        <w:jc w:val="both"/>
        <w:rPr>
          <w:lang w:val="de-CH"/>
        </w:rPr>
      </w:pPr>
      <w:r>
        <w:rPr>
          <w:rStyle w:val="Funotenzeichen"/>
        </w:rPr>
        <w:footnoteRef/>
      </w:r>
      <w:r>
        <w:tab/>
        <w:t>M. Vinicius (PIR</w:t>
      </w:r>
      <w:r>
        <w:rPr>
          <w:vertAlign w:val="superscript"/>
        </w:rPr>
        <w:t>1</w:t>
      </w:r>
      <w:r>
        <w:t xml:space="preserve"> V 445) war der Sohn des berühmten Gerichtsredners P. Vinicius (PIR</w:t>
      </w:r>
      <w:r>
        <w:rPr>
          <w:vertAlign w:val="superscript"/>
        </w:rPr>
        <w:t>1</w:t>
      </w:r>
      <w:r>
        <w:t xml:space="preserve"> V 446), der 2 n. Chr. Konsul und ca. 8/9 n. Chr. Prokonsul der wichtigen Provinz </w:t>
      </w:r>
      <w:r w:rsidRPr="00FC5770">
        <w:rPr>
          <w:i/>
        </w:rPr>
        <w:t>Asia</w:t>
      </w:r>
      <w:r>
        <w:t xml:space="preserve"> gewesen war. Sein Sohn Marcus war 30 und 45 n. Chr. Konsul; ihm widmete Velleius Paterculus aus Anlass des ersten Konsulates seine </w:t>
      </w:r>
      <w:r w:rsidRPr="00FC5770">
        <w:rPr>
          <w:i/>
        </w:rPr>
        <w:t>Römische Geschichte</w:t>
      </w:r>
      <w:r>
        <w:t>. Tiberius gab Vinicius 32/33 n. Chr. Iulia Livilla (PIR</w:t>
      </w:r>
      <w:r>
        <w:rPr>
          <w:vertAlign w:val="superscript"/>
        </w:rPr>
        <w:t>2</w:t>
      </w:r>
      <w:r>
        <w:t xml:space="preserve"> I 674) zur Frau, die jüngste Tochter des Germanicus und Schwester Caligulas. Unter Caligula wurde er Prokonsul der Provinz </w:t>
      </w:r>
      <w:r w:rsidRPr="006D3CC5">
        <w:rPr>
          <w:i/>
        </w:rPr>
        <w:t>Asia</w:t>
      </w:r>
      <w:r>
        <w:t xml:space="preserve">; Gaius blieb ihm auch dann noch verbunden oder ließ ihn zumindest unbehelligt, als Livilla verbannt wurde. Dennoch soll er an der Ermordung Caligulas beteiligt gewesen sein und als Anwärter auf die Nachfolge gegolten haben, wovon ihn der Senat jedoch abgehalten habe. Claudius nahm ihn mit auf seinen Feldzug in Britannien und zeichnete Vinicius mit den </w:t>
      </w:r>
      <w:r w:rsidRPr="00042B25">
        <w:rPr>
          <w:i/>
          <w:lang w:val="la-Latn"/>
        </w:rPr>
        <w:t>ornamenta triumphalia</w:t>
      </w:r>
      <w:r>
        <w:t xml:space="preserve"> aus.</w:t>
      </w:r>
    </w:p>
  </w:footnote>
  <w:footnote w:id="181">
    <w:p w:rsidR="001C6554" w:rsidRPr="008961C6" w:rsidRDefault="001C6554" w:rsidP="00E27932">
      <w:pPr>
        <w:pStyle w:val="Funotentext"/>
        <w:tabs>
          <w:tab w:val="left" w:pos="567"/>
        </w:tabs>
        <w:ind w:left="567" w:hanging="567"/>
        <w:jc w:val="both"/>
      </w:pPr>
      <w:r>
        <w:rPr>
          <w:rStyle w:val="Funotenzeichen"/>
        </w:rPr>
        <w:footnoteRef/>
      </w:r>
      <w:r w:rsidRPr="00430660">
        <w:rPr>
          <w:lang w:val="fr-CH"/>
        </w:rPr>
        <w:tab/>
        <w:t xml:space="preserve">S. etwa Suet. Claud. 25; 29; Cass. </w:t>
      </w:r>
      <w:r w:rsidRPr="008961C6">
        <w:t>Dio 60,2,4–7.</w:t>
      </w:r>
    </w:p>
  </w:footnote>
  <w:footnote w:id="182">
    <w:p w:rsidR="001C6554" w:rsidRPr="00045851" w:rsidRDefault="001C6554" w:rsidP="00045851">
      <w:pPr>
        <w:pStyle w:val="Funotentext"/>
        <w:tabs>
          <w:tab w:val="left" w:pos="567"/>
        </w:tabs>
        <w:ind w:left="567" w:hanging="567"/>
        <w:jc w:val="both"/>
        <w:rPr>
          <w:lang w:val="de-CH"/>
        </w:rPr>
      </w:pPr>
      <w:r>
        <w:rPr>
          <w:rStyle w:val="Funotenzeichen"/>
        </w:rPr>
        <w:footnoteRef/>
      </w:r>
      <w:r w:rsidRPr="008961C6">
        <w:tab/>
        <w:t>Zum T</w:t>
      </w:r>
      <w:r w:rsidRPr="00812289">
        <w:rPr>
          <w:lang w:val="la-Latn"/>
        </w:rPr>
        <w:t>riumvirn</w:t>
      </w:r>
      <w:r w:rsidRPr="008961C6">
        <w:t xml:space="preserve"> und P</w:t>
      </w:r>
      <w:r w:rsidRPr="00812289">
        <w:rPr>
          <w:lang w:val="la-Latn"/>
        </w:rPr>
        <w:t>ontifex maximus</w:t>
      </w:r>
      <w:r w:rsidRPr="008961C6">
        <w:t xml:space="preserve"> </w:t>
      </w:r>
      <w:r>
        <w:t>M. </w:t>
      </w:r>
      <w:r w:rsidRPr="008961C6">
        <w:t xml:space="preserve">Aemilius Lepidus s. Allély 2004; Weigel 1992. </w:t>
      </w:r>
      <w:r>
        <w:t>Zu den Aemilii Lepidi und den Problemen, vor die Augustus sich durch diese Familie gestellt sah, s. a. Syme 2003, passim; 1986, 104–140.</w:t>
      </w:r>
    </w:p>
  </w:footnote>
  <w:footnote w:id="183">
    <w:p w:rsidR="001C6554" w:rsidRPr="0008546E" w:rsidRDefault="001C6554" w:rsidP="00545F9A">
      <w:pPr>
        <w:pStyle w:val="Funotentext"/>
        <w:tabs>
          <w:tab w:val="left" w:pos="567"/>
        </w:tabs>
        <w:ind w:left="567" w:hanging="567"/>
        <w:jc w:val="both"/>
        <w:rPr>
          <w:lang w:val="de-CH"/>
        </w:rPr>
      </w:pPr>
      <w:r w:rsidRPr="0008546E">
        <w:rPr>
          <w:rStyle w:val="Funotenzeichen"/>
        </w:rPr>
        <w:footnoteRef/>
      </w:r>
      <w:r w:rsidRPr="0008546E">
        <w:tab/>
      </w:r>
      <w:r w:rsidRPr="00537B43">
        <w:t>Vell. Pat. 2,88; Suet. Aug. 19,1.</w:t>
      </w:r>
      <w:r>
        <w:t xml:space="preserve"> </w:t>
      </w:r>
      <w:r w:rsidRPr="0008546E">
        <w:t xml:space="preserve">Zu </w:t>
      </w:r>
      <w:r>
        <w:t>M. </w:t>
      </w:r>
      <w:r w:rsidRPr="0008546E">
        <w:t xml:space="preserve">Aemilius Lepidus, dem Sohn des </w:t>
      </w:r>
      <w:r>
        <w:t>T</w:t>
      </w:r>
      <w:r w:rsidRPr="00812289">
        <w:rPr>
          <w:lang w:val="la-Latn"/>
        </w:rPr>
        <w:t>riumvirn</w:t>
      </w:r>
      <w:r w:rsidRPr="0008546E">
        <w:t xml:space="preserve">, s. </w:t>
      </w:r>
      <w:r w:rsidRPr="0008546E">
        <w:rPr>
          <w:rStyle w:val="n0x87d3550x0x87c4c28"/>
        </w:rPr>
        <w:t>PIR</w:t>
      </w:r>
      <w:r w:rsidRPr="0008546E">
        <w:rPr>
          <w:rStyle w:val="n0x87d3550x0x87c4c28"/>
          <w:vertAlign w:val="superscript"/>
        </w:rPr>
        <w:t>2</w:t>
      </w:r>
      <w:r w:rsidRPr="0008546E">
        <w:rPr>
          <w:rStyle w:val="n0x87d3550x0x87c4c28"/>
        </w:rPr>
        <w:t xml:space="preserve"> A 368.</w:t>
      </w:r>
      <w:r>
        <w:rPr>
          <w:rStyle w:val="n0x87d3550x0x87c4c28"/>
        </w:rPr>
        <w:t xml:space="preserve"> – Bei seinen Bemühungen, die Gefahren durch alte Familien</w:t>
      </w:r>
      <w:r>
        <w:t xml:space="preserve"> ‚</w:t>
      </w:r>
      <w:r w:rsidRPr="0008546E">
        <w:t xml:space="preserve">einzuhegen‘, indem </w:t>
      </w:r>
      <w:r>
        <w:t xml:space="preserve">er sie in die Herrschaft einband und </w:t>
      </w:r>
      <w:r w:rsidRPr="0008546E">
        <w:t xml:space="preserve">Heiratsbeziehungen </w:t>
      </w:r>
      <w:r>
        <w:t xml:space="preserve">mit </w:t>
      </w:r>
      <w:r w:rsidRPr="0008546E">
        <w:t xml:space="preserve">der </w:t>
      </w:r>
      <w:r w:rsidRPr="0008546E">
        <w:rPr>
          <w:i/>
          <w:lang w:val="la-Latn"/>
        </w:rPr>
        <w:t>domus Augusta</w:t>
      </w:r>
      <w:r w:rsidRPr="0008546E">
        <w:t xml:space="preserve"> </w:t>
      </w:r>
      <w:r>
        <w:t xml:space="preserve">stiftete, berücksichtigte der Kaiser auch die </w:t>
      </w:r>
      <w:r w:rsidRPr="0008546E">
        <w:rPr>
          <w:i/>
          <w:lang w:val="la-Latn"/>
        </w:rPr>
        <w:t>gens Aemilia</w:t>
      </w:r>
      <w:r>
        <w:t xml:space="preserve">, wobei dies jedoch </w:t>
      </w:r>
      <w:r w:rsidRPr="0008546E">
        <w:t>nur teilweise wunschgemäß verl</w:t>
      </w:r>
      <w:r>
        <w:t>ief (zum Folgenden s. a.</w:t>
      </w:r>
      <w:r w:rsidRPr="002B7FB0">
        <w:t xml:space="preserve"> die graphische Darstellung i</w:t>
      </w:r>
      <w:r>
        <w:t>m</w:t>
      </w:r>
      <w:r w:rsidRPr="002B7FB0">
        <w:t xml:space="preserve"> Anhang</w:t>
      </w:r>
      <w:r>
        <w:t>):</w:t>
      </w:r>
      <w:r w:rsidRPr="0008546E">
        <w:t xml:space="preserve"> Aemilia Lepida (PIR</w:t>
      </w:r>
      <w:r w:rsidRPr="0008546E">
        <w:rPr>
          <w:vertAlign w:val="superscript"/>
        </w:rPr>
        <w:t>2</w:t>
      </w:r>
      <w:r w:rsidRPr="0008546E">
        <w:t xml:space="preserve"> A 420), eine Enkelin des </w:t>
      </w:r>
      <w:r>
        <w:rPr>
          <w:lang w:val="la-Latn"/>
        </w:rPr>
        <w:t>T</w:t>
      </w:r>
      <w:r w:rsidRPr="001B6915">
        <w:rPr>
          <w:lang w:val="de-CH"/>
        </w:rPr>
        <w:t>r</w:t>
      </w:r>
      <w:r w:rsidRPr="001B6915">
        <w:rPr>
          <w:lang w:val="la-Latn"/>
        </w:rPr>
        <w:t>iumvirn</w:t>
      </w:r>
      <w:r>
        <w:t xml:space="preserve"> und Nichte des Verschwörers,</w:t>
      </w:r>
      <w:r w:rsidRPr="0008546E">
        <w:t xml:space="preserve"> war seit 2</w:t>
      </w:r>
      <w:r>
        <w:t> </w:t>
      </w:r>
      <w:r w:rsidRPr="0008546E">
        <w:t>v.</w:t>
      </w:r>
      <w:r>
        <w:t> </w:t>
      </w:r>
      <w:r w:rsidRPr="0008546E">
        <w:t>Chr. mit Augustus’ zweitem Enkelsohn L. Caesar (PIR</w:t>
      </w:r>
      <w:r w:rsidRPr="0008546E">
        <w:rPr>
          <w:vertAlign w:val="superscript"/>
        </w:rPr>
        <w:t>2</w:t>
      </w:r>
      <w:r w:rsidRPr="0008546E">
        <w:t xml:space="preserve"> I 222; vgl. RK, 75</w:t>
      </w:r>
      <w:r>
        <w:t>) verlobt, der jedoch bereits 2 </w:t>
      </w:r>
      <w:r w:rsidRPr="0008546E">
        <w:t>n.</w:t>
      </w:r>
      <w:r>
        <w:t> </w:t>
      </w:r>
      <w:r w:rsidRPr="0008546E">
        <w:t xml:space="preserve">Chr. verstarb. Der Neffe des </w:t>
      </w:r>
      <w:r>
        <w:t>T</w:t>
      </w:r>
      <w:r w:rsidRPr="00812289">
        <w:rPr>
          <w:lang w:val="la-Latn"/>
        </w:rPr>
        <w:t>riumvirn</w:t>
      </w:r>
      <w:r w:rsidRPr="0008546E">
        <w:t>, L. Aemilius Lepidus Paullus (PIR</w:t>
      </w:r>
      <w:r w:rsidRPr="0008546E">
        <w:rPr>
          <w:vertAlign w:val="superscript"/>
        </w:rPr>
        <w:t>2</w:t>
      </w:r>
      <w:r w:rsidRPr="0008546E">
        <w:t xml:space="preserve"> A 373), der allerdings als alter Weggefährte Octavians unabhängig von Aemilius Lepidus über ausgezeichnete Beziehungen verfügte, heiratete Claudia Minor (PIR</w:t>
      </w:r>
      <w:r w:rsidRPr="0008546E">
        <w:rPr>
          <w:vertAlign w:val="superscript"/>
        </w:rPr>
        <w:t>2</w:t>
      </w:r>
      <w:r w:rsidRPr="0008546E">
        <w:t xml:space="preserve"> C 1103), eine Nichte des Kaisers. Sein Sohn, L. Aemilius Paullus (PIR</w:t>
      </w:r>
      <w:r w:rsidRPr="0008546E">
        <w:rPr>
          <w:vertAlign w:val="superscript"/>
        </w:rPr>
        <w:t>2</w:t>
      </w:r>
      <w:r w:rsidRPr="0008546E">
        <w:t xml:space="preserve"> A 391), war der Ehemann der Iulia Minor (PIR</w:t>
      </w:r>
      <w:r w:rsidRPr="0008546E">
        <w:rPr>
          <w:vertAlign w:val="superscript"/>
        </w:rPr>
        <w:t>2</w:t>
      </w:r>
      <w:r w:rsidRPr="0008546E">
        <w:t xml:space="preserve"> I 635), der ältesten Enkelin des Kaisers; er geriet 8</w:t>
      </w:r>
      <w:r>
        <w:t> </w:t>
      </w:r>
      <w:r w:rsidRPr="0008546E">
        <w:t>n.</w:t>
      </w:r>
      <w:r>
        <w:t> </w:t>
      </w:r>
      <w:r w:rsidRPr="0008546E">
        <w:t xml:space="preserve">Chr. in denselben Verdacht wie der Sohn des </w:t>
      </w:r>
      <w:r>
        <w:t>T</w:t>
      </w:r>
      <w:r w:rsidRPr="00812289">
        <w:rPr>
          <w:lang w:val="la-Latn"/>
        </w:rPr>
        <w:t>riumvirn</w:t>
      </w:r>
      <w:r w:rsidRPr="0008546E">
        <w:t xml:space="preserve"> mehr als 30 Jahre zuvor. Ein weiterer Sohn des L. Aemilius Lepidus Paulus, </w:t>
      </w:r>
      <w:r>
        <w:t>M. </w:t>
      </w:r>
      <w:r w:rsidRPr="0008546E">
        <w:t>Aemilius Le</w:t>
      </w:r>
      <w:r>
        <w:t>pidus,</w:t>
      </w:r>
      <w:r w:rsidRPr="0008546E">
        <w:t xml:space="preserve"> war eng mit Tiberius verbunden, auch über den Sturz seines Bruders 8</w:t>
      </w:r>
      <w:r>
        <w:t> </w:t>
      </w:r>
      <w:r w:rsidRPr="0008546E">
        <w:t>n.</w:t>
      </w:r>
      <w:r>
        <w:t> </w:t>
      </w:r>
      <w:r w:rsidRPr="0008546E">
        <w:t>Chr. hinaus (s.</w:t>
      </w:r>
      <w:r>
        <w:t> </w:t>
      </w:r>
      <w:r w:rsidRPr="0008546E">
        <w:t>u.). Die Söhne der Familie machten darüber hinaus, unterstützt von Augus</w:t>
      </w:r>
      <w:r>
        <w:t>tus, Tiberius und Caligula, respektable</w:t>
      </w:r>
      <w:r w:rsidRPr="0008546E">
        <w:t xml:space="preserve"> Karrieren.</w:t>
      </w:r>
    </w:p>
  </w:footnote>
  <w:footnote w:id="184">
    <w:p w:rsidR="001C6554" w:rsidRPr="00713F49" w:rsidRDefault="001C6554" w:rsidP="00713F49">
      <w:pPr>
        <w:pStyle w:val="Funotentext"/>
        <w:tabs>
          <w:tab w:val="left" w:pos="567"/>
        </w:tabs>
        <w:ind w:left="567" w:hanging="567"/>
        <w:jc w:val="both"/>
        <w:rPr>
          <w:lang w:val="de-CH"/>
        </w:rPr>
      </w:pPr>
      <w:r>
        <w:rPr>
          <w:rStyle w:val="Funotenzeichen"/>
        </w:rPr>
        <w:footnoteRef/>
      </w:r>
      <w:r>
        <w:tab/>
        <w:t>Zu den Problemen mit den Calpurnii Pisones, vor die sich Augustus und v. a. Tiberius gestellt sahen, siehe auch Syme 2003, passim; 1986, 329–381</w:t>
      </w:r>
      <w:r w:rsidRPr="00B06057">
        <w:t>; Hofmann-Löbl 1996.</w:t>
      </w:r>
    </w:p>
  </w:footnote>
  <w:footnote w:id="185">
    <w:p w:rsidR="001C6554" w:rsidRPr="008B6081" w:rsidRDefault="001C6554" w:rsidP="008B6081">
      <w:pPr>
        <w:pStyle w:val="Funotentext"/>
        <w:tabs>
          <w:tab w:val="left" w:pos="567"/>
        </w:tabs>
        <w:ind w:left="567" w:hanging="567"/>
        <w:jc w:val="both"/>
        <w:rPr>
          <w:lang w:val="de-CH"/>
        </w:rPr>
      </w:pPr>
      <w:r w:rsidRPr="009D3A68">
        <w:rPr>
          <w:rStyle w:val="Funotenzeichen"/>
        </w:rPr>
        <w:footnoteRef/>
      </w:r>
      <w:r w:rsidRPr="009D3A68">
        <w:tab/>
      </w:r>
      <w:r>
        <w:t>Der ältere Bruder des L. Piso (PIR</w:t>
      </w:r>
      <w:r>
        <w:rPr>
          <w:vertAlign w:val="superscript"/>
        </w:rPr>
        <w:t>2</w:t>
      </w:r>
      <w:r>
        <w:t xml:space="preserve"> C 290), Cn. Calpurnius Piso (PIR</w:t>
      </w:r>
      <w:r>
        <w:rPr>
          <w:vertAlign w:val="superscript"/>
        </w:rPr>
        <w:t>2</w:t>
      </w:r>
      <w:r>
        <w:t xml:space="preserve"> C 287), geriet in der Provinz </w:t>
      </w:r>
      <w:r w:rsidRPr="008413AB">
        <w:rPr>
          <w:i/>
        </w:rPr>
        <w:t>Syria</w:t>
      </w:r>
      <w:r>
        <w:t xml:space="preserve">, in der er seit 17 n. Chr. Statthalter war, mit Germanicus in Konflikt: Als der Neffe und Adoptivsohn des Kaisers 19 n. Chr. unerwartet starb, kam das Gerücht auf, Cn. Piso habe ihn vergiftet. Dem Urteil des Prozesses, der daraufhin gegen Cn. Piso angestrengt wurde und in dem ihn sein Bruder zu verteidigen suchte, kam er durch Selbstmord zuvor. S. </w:t>
      </w:r>
      <w:r w:rsidRPr="009D3A68">
        <w:t>Tac. ann</w:t>
      </w:r>
      <w:r>
        <w:t>.</w:t>
      </w:r>
      <w:r w:rsidRPr="009D3A68">
        <w:t xml:space="preserve"> 3,7</w:t>
      </w:r>
      <w:r>
        <w:t>–</w:t>
      </w:r>
      <w:r w:rsidRPr="009D3A68">
        <w:t xml:space="preserve">19; </w:t>
      </w:r>
      <w:r>
        <w:t xml:space="preserve">s. a. </w:t>
      </w:r>
      <w:r w:rsidRPr="0078672E">
        <w:t>Suet. Tib. 52,3; Cal. 2f.; Vit. 2,3f.; Cassius Dio 57,18,6</w:t>
      </w:r>
      <w:r>
        <w:t>–</w:t>
      </w:r>
      <w:r w:rsidRPr="0078672E">
        <w:t>10</w:t>
      </w:r>
      <w:r>
        <w:t>; zum Thema s. a.</w:t>
      </w:r>
      <w:r w:rsidRPr="009D3A68">
        <w:t xml:space="preserve"> Eck 2002 u. 2000, der mit</w:t>
      </w:r>
      <w:r>
        <w:t>hilfe</w:t>
      </w:r>
      <w:r w:rsidRPr="009D3A68">
        <w:t xml:space="preserve"> des inschriftlich belegten </w:t>
      </w:r>
      <w:r w:rsidRPr="00F22170">
        <w:rPr>
          <w:i/>
          <w:lang w:val="la-Latn"/>
        </w:rPr>
        <w:t>senatus consultum de Cn. Pisone patre</w:t>
      </w:r>
      <w:r w:rsidRPr="00537B43">
        <w:t xml:space="preserve"> (vgl. dazu Eck 1990/1991</w:t>
      </w:r>
      <w:r>
        <w:t xml:space="preserve"> sowie Damon u. a. [Hgg.] 1999, mit dem Text</w:t>
      </w:r>
      <w:r w:rsidRPr="00537B43">
        <w:t>)</w:t>
      </w:r>
      <w:r>
        <w:t xml:space="preserve"> eine </w:t>
      </w:r>
      <w:r w:rsidRPr="009D3A68">
        <w:t>offizielle Version des Senates zu den Auseinandersetzungen zwischen</w:t>
      </w:r>
      <w:r>
        <w:t xml:space="preserve"> Germanicus und Piso rekonstruiert, die Tacitus’ verfälschender Schilderung der Ereignisse zugrunde liege. Gnaeus’ Bruder L. Piso wurde 24 n. Chr. verdächtigt, geheime Reden gegen Tiberius zu führen, Gift zu besitzen und mit einem Schwert die Kurie zu betreten. Der Prozess, der daraufhin angestrebt wurde – auch, wie Tacitus unterstellt, weil Tiberius seinen Groll aufgrund der Ereignisse des Jahres 16 nicht vergessen hätte – sei jedoch nicht durchgeführt worden, da Piso vorher starb (Tac. 4,21,1f.; s. a. Vell. Pat. 2,130,3).</w:t>
      </w:r>
    </w:p>
  </w:footnote>
  <w:footnote w:id="186">
    <w:p w:rsidR="001C6554" w:rsidRPr="0038041F" w:rsidRDefault="001C6554" w:rsidP="0038041F">
      <w:pPr>
        <w:pStyle w:val="Funotentext"/>
        <w:tabs>
          <w:tab w:val="left" w:pos="567"/>
        </w:tabs>
        <w:ind w:left="567" w:hanging="567"/>
        <w:jc w:val="both"/>
        <w:rPr>
          <w:lang w:val="de-CH"/>
        </w:rPr>
      </w:pPr>
      <w:r w:rsidRPr="001D784E">
        <w:rPr>
          <w:rStyle w:val="Funotenzeichen"/>
        </w:rPr>
        <w:footnoteRef/>
      </w:r>
      <w:r w:rsidRPr="001D784E">
        <w:tab/>
      </w:r>
      <w:r w:rsidRPr="001D784E">
        <w:rPr>
          <w:color w:val="000000"/>
        </w:rPr>
        <w:t>Dazu s. Kap. 4.3.</w:t>
      </w:r>
    </w:p>
  </w:footnote>
  <w:footnote w:id="187">
    <w:p w:rsidR="001C6554" w:rsidRPr="002041B3" w:rsidRDefault="001C6554" w:rsidP="001B59D0">
      <w:pPr>
        <w:pStyle w:val="Funotentext"/>
        <w:tabs>
          <w:tab w:val="left" w:pos="567"/>
        </w:tabs>
        <w:ind w:left="567" w:hanging="567"/>
        <w:jc w:val="both"/>
      </w:pPr>
      <w:r w:rsidRPr="004B37E1">
        <w:rPr>
          <w:rStyle w:val="Funotenzeichen"/>
        </w:rPr>
        <w:footnoteRef/>
      </w:r>
      <w:r w:rsidRPr="00812289">
        <w:tab/>
        <w:t xml:space="preserve">S. Suet. </w:t>
      </w:r>
      <w:r w:rsidRPr="00D57B5B">
        <w:rPr>
          <w:lang w:val="en-US"/>
        </w:rPr>
        <w:t xml:space="preserve">Claud. 9–11; Cass. Dio 60,1–2,1; 3,2; vgl. Levick 1990, 29–39. </w:t>
      </w:r>
      <w:r w:rsidRPr="002041B3">
        <w:t>Siehe auch Kap. 4.2.</w:t>
      </w:r>
    </w:p>
  </w:footnote>
  <w:footnote w:id="188">
    <w:p w:rsidR="001C6554" w:rsidRPr="00D57B5B" w:rsidRDefault="001C6554" w:rsidP="0057644A">
      <w:pPr>
        <w:pStyle w:val="Funotentext"/>
        <w:tabs>
          <w:tab w:val="left" w:pos="567"/>
        </w:tabs>
        <w:ind w:left="567" w:hanging="567"/>
        <w:jc w:val="both"/>
      </w:pPr>
      <w:r>
        <w:rPr>
          <w:rStyle w:val="Funotenzeichen"/>
        </w:rPr>
        <w:footnoteRef/>
      </w:r>
      <w:r w:rsidRPr="002041B3">
        <w:tab/>
        <w:t>Cass. Dio 60,4</w:t>
      </w:r>
      <w:r>
        <w:t>–</w:t>
      </w:r>
      <w:r w:rsidRPr="002041B3">
        <w:t>6; 11,6</w:t>
      </w:r>
      <w:r>
        <w:t>–</w:t>
      </w:r>
      <w:r w:rsidRPr="002041B3">
        <w:t xml:space="preserve">12,5. Siehe auch Suet. </w:t>
      </w:r>
      <w:r w:rsidRPr="00D57B5B">
        <w:t xml:space="preserve">Claud. 11f.; 23f. </w:t>
      </w:r>
    </w:p>
  </w:footnote>
  <w:footnote w:id="189">
    <w:p w:rsidR="001C6554" w:rsidRPr="00B30310" w:rsidRDefault="001C6554" w:rsidP="001260D4">
      <w:pPr>
        <w:pStyle w:val="Funotentext"/>
        <w:tabs>
          <w:tab w:val="left" w:pos="567"/>
        </w:tabs>
        <w:ind w:left="567" w:hanging="567"/>
        <w:jc w:val="both"/>
        <w:rPr>
          <w:lang w:val="de-CH"/>
        </w:rPr>
      </w:pPr>
      <w:r>
        <w:rPr>
          <w:rStyle w:val="Funotenzeichen"/>
        </w:rPr>
        <w:footnoteRef/>
      </w:r>
      <w:r w:rsidRPr="00D57B5B">
        <w:tab/>
        <w:t xml:space="preserve">Siehe u. a. RGA 6; Suet. Aug. 27,5; Cass. </w:t>
      </w:r>
      <w:r>
        <w:t>Dio 54,10,5f.; 13–16; 26,3–9; 30; 56,1. Zur sog. Sittengesetzgebung und Sittenaufsicht s. mit der Literatur Kienast 2009, 112–116; 164–176.</w:t>
      </w:r>
    </w:p>
  </w:footnote>
  <w:footnote w:id="190">
    <w:p w:rsidR="001C6554" w:rsidRPr="008961C6" w:rsidRDefault="001C6554" w:rsidP="00F62098">
      <w:pPr>
        <w:pStyle w:val="Funotentext"/>
        <w:tabs>
          <w:tab w:val="left" w:pos="567"/>
        </w:tabs>
        <w:ind w:left="567" w:hanging="567"/>
        <w:jc w:val="both"/>
        <w:rPr>
          <w:lang w:val="en-US"/>
        </w:rPr>
      </w:pPr>
      <w:r>
        <w:rPr>
          <w:rStyle w:val="Funotenzeichen"/>
        </w:rPr>
        <w:footnoteRef/>
      </w:r>
      <w:r w:rsidRPr="00430660">
        <w:rPr>
          <w:lang w:val="de-CH"/>
        </w:rPr>
        <w:tab/>
        <w:t>S. etwa Tac. ann. 11,1</w:t>
      </w:r>
      <w:r>
        <w:rPr>
          <w:lang w:val="de-CH"/>
        </w:rPr>
        <w:t>–</w:t>
      </w:r>
      <w:r w:rsidRPr="00430660">
        <w:rPr>
          <w:lang w:val="de-CH"/>
        </w:rPr>
        <w:t xml:space="preserve">3; Suet. </w:t>
      </w:r>
      <w:proofErr w:type="gramStart"/>
      <w:r w:rsidRPr="008961C6">
        <w:rPr>
          <w:lang w:val="en-US"/>
        </w:rPr>
        <w:t>Claud.</w:t>
      </w:r>
      <w:proofErr w:type="gramEnd"/>
      <w:r w:rsidRPr="008961C6">
        <w:rPr>
          <w:lang w:val="en-US"/>
        </w:rPr>
        <w:t xml:space="preserve"> </w:t>
      </w:r>
      <w:proofErr w:type="gramStart"/>
      <w:r w:rsidRPr="008961C6">
        <w:rPr>
          <w:lang w:val="en-US"/>
        </w:rPr>
        <w:t>13; Cass.</w:t>
      </w:r>
      <w:proofErr w:type="gramEnd"/>
      <w:r w:rsidRPr="008961C6">
        <w:rPr>
          <w:lang w:val="en-US"/>
        </w:rPr>
        <w:t xml:space="preserve"> Dio 60</w:t>
      </w:r>
      <w:proofErr w:type="gramStart"/>
      <w:r w:rsidRPr="008961C6">
        <w:rPr>
          <w:lang w:val="en-US"/>
        </w:rPr>
        <w:t>,14</w:t>
      </w:r>
      <w:proofErr w:type="gramEnd"/>
      <w:r w:rsidRPr="008961C6">
        <w:rPr>
          <w:lang w:val="en-US"/>
        </w:rPr>
        <w:t>–16; 27; 29.</w:t>
      </w:r>
    </w:p>
  </w:footnote>
  <w:footnote w:id="191">
    <w:p w:rsidR="001C6554" w:rsidRPr="00430660" w:rsidRDefault="001C6554" w:rsidP="009F7DF4">
      <w:pPr>
        <w:pStyle w:val="Funotentext"/>
        <w:tabs>
          <w:tab w:val="left" w:pos="567"/>
        </w:tabs>
        <w:ind w:left="567" w:hanging="567"/>
        <w:jc w:val="both"/>
      </w:pPr>
      <w:r w:rsidRPr="00CD60C7">
        <w:rPr>
          <w:rStyle w:val="Funotenzeichen"/>
        </w:rPr>
        <w:footnoteRef/>
      </w:r>
      <w:r w:rsidRPr="008961C6">
        <w:rPr>
          <w:lang w:val="en-US"/>
        </w:rPr>
        <w:tab/>
        <w:t xml:space="preserve">Zum </w:t>
      </w:r>
      <w:proofErr w:type="spellStart"/>
      <w:r w:rsidRPr="008961C6">
        <w:rPr>
          <w:lang w:val="en-US"/>
        </w:rPr>
        <w:t>Folgenden</w:t>
      </w:r>
      <w:proofErr w:type="spellEnd"/>
      <w:r w:rsidRPr="008961C6">
        <w:rPr>
          <w:lang w:val="en-US"/>
        </w:rPr>
        <w:t xml:space="preserve"> s. </w:t>
      </w:r>
      <w:proofErr w:type="gramStart"/>
      <w:r w:rsidRPr="008961C6">
        <w:rPr>
          <w:lang w:val="en-US"/>
        </w:rPr>
        <w:t>Tac</w:t>
      </w:r>
      <w:proofErr w:type="gramEnd"/>
      <w:r w:rsidRPr="008961C6">
        <w:rPr>
          <w:lang w:val="en-US"/>
        </w:rPr>
        <w:t>. ann. 11</w:t>
      </w:r>
      <w:proofErr w:type="gramStart"/>
      <w:r w:rsidRPr="008961C6">
        <w:rPr>
          <w:lang w:val="en-US"/>
        </w:rPr>
        <w:t>,1</w:t>
      </w:r>
      <w:proofErr w:type="gramEnd"/>
      <w:r w:rsidRPr="008961C6">
        <w:rPr>
          <w:lang w:val="en-US"/>
        </w:rPr>
        <w:t xml:space="preserve">–3; Cass. Dio </w:t>
      </w:r>
      <w:r w:rsidRPr="008961C6">
        <w:rPr>
          <w:color w:val="000000"/>
          <w:lang w:val="en-US"/>
        </w:rPr>
        <w:t>60</w:t>
      </w:r>
      <w:proofErr w:type="gramStart"/>
      <w:r w:rsidRPr="008961C6">
        <w:rPr>
          <w:color w:val="000000"/>
          <w:lang w:val="en-US"/>
        </w:rPr>
        <w:t>,27,1</w:t>
      </w:r>
      <w:proofErr w:type="gramEnd"/>
      <w:r w:rsidRPr="008961C6">
        <w:rPr>
          <w:color w:val="000000"/>
          <w:lang w:val="en-US"/>
        </w:rPr>
        <w:t xml:space="preserve">–3; s. a. 61,29,4–6 (= Xiph. 141,30–142,25 R.St.); 6a (= Zon. 11,9). </w:t>
      </w:r>
      <w:r w:rsidRPr="00CD60C7">
        <w:t>Cassius Dio schildert, Valerius Asiaticus (PIR</w:t>
      </w:r>
      <w:r w:rsidRPr="00CD60C7">
        <w:rPr>
          <w:vertAlign w:val="superscript"/>
        </w:rPr>
        <w:t>1</w:t>
      </w:r>
      <w:r w:rsidRPr="00CD60C7">
        <w:t xml:space="preserve"> V 25)</w:t>
      </w:r>
      <w:r>
        <w:t xml:space="preserve"> habe 46 </w:t>
      </w:r>
      <w:r w:rsidRPr="00CD60C7">
        <w:t>n.</w:t>
      </w:r>
      <w:r>
        <w:t> </w:t>
      </w:r>
      <w:r w:rsidRPr="00CD60C7">
        <w:t>Chr. zum zweiten Mal das Konsulat übernommen, sein Amt jedoch noch vor Ablauf der Amtszeit aufgegeben. Er habe gehofft, so der Historiker, die Gefahr, in der er aufgrund seines Ansehens und sei</w:t>
      </w:r>
      <w:r>
        <w:t xml:space="preserve">nes Wohlstandes </w:t>
      </w:r>
      <w:r w:rsidRPr="00CD60C7">
        <w:t>schwebte, verringern zu kön</w:t>
      </w:r>
      <w:r>
        <w:t xml:space="preserve">nen, indem er sich </w:t>
      </w:r>
      <w:r w:rsidRPr="00CD60C7">
        <w:rPr>
          <w:color w:val="000000"/>
        </w:rPr>
        <w:t>selbst stürzte, was sich jedoch als unzutreffend erwiesen habe (</w:t>
      </w:r>
      <w:r w:rsidRPr="00CD60C7">
        <w:t xml:space="preserve">Cass. Dio </w:t>
      </w:r>
      <w:r w:rsidRPr="00CD60C7">
        <w:rPr>
          <w:color w:val="000000"/>
        </w:rPr>
        <w:t>60,27,1</w:t>
      </w:r>
      <w:r>
        <w:rPr>
          <w:color w:val="000000"/>
        </w:rPr>
        <w:t>–</w:t>
      </w:r>
      <w:r w:rsidRPr="00CD60C7">
        <w:rPr>
          <w:color w:val="000000"/>
        </w:rPr>
        <w:t>3)</w:t>
      </w:r>
      <w:r>
        <w:rPr>
          <w:color w:val="000000"/>
        </w:rPr>
        <w:t>.</w:t>
      </w:r>
      <w:r w:rsidRPr="00CD60C7">
        <w:rPr>
          <w:color w:val="000000"/>
        </w:rPr>
        <w:t xml:space="preserve"> Tacitus berichtet hierzu</w:t>
      </w:r>
      <w:r>
        <w:rPr>
          <w:color w:val="000000"/>
        </w:rPr>
        <w:t xml:space="preserve"> eine seiner phantasievollen Skandalgeschichten</w:t>
      </w:r>
      <w:r w:rsidRPr="00CD60C7">
        <w:rPr>
          <w:color w:val="000000"/>
        </w:rPr>
        <w:t xml:space="preserve">, </w:t>
      </w:r>
      <w:r>
        <w:rPr>
          <w:color w:val="000000"/>
        </w:rPr>
        <w:t xml:space="preserve">der zufolge </w:t>
      </w:r>
      <w:r w:rsidRPr="00CD60C7">
        <w:rPr>
          <w:color w:val="000000"/>
        </w:rPr>
        <w:t xml:space="preserve">Claudius’ Gattin, </w:t>
      </w:r>
      <w:r>
        <w:rPr>
          <w:color w:val="000000"/>
        </w:rPr>
        <w:t xml:space="preserve">die Kaiserin </w:t>
      </w:r>
      <w:r w:rsidRPr="00CD60C7">
        <w:rPr>
          <w:color w:val="000000"/>
        </w:rPr>
        <w:t>Valeria Messalina</w:t>
      </w:r>
      <w:r>
        <w:rPr>
          <w:color w:val="000000"/>
        </w:rPr>
        <w:t>,</w:t>
      </w:r>
      <w:r w:rsidRPr="00CD60C7">
        <w:rPr>
          <w:color w:val="000000"/>
        </w:rPr>
        <w:t xml:space="preserve"> nach den </w:t>
      </w:r>
      <w:r w:rsidRPr="00CD60C7">
        <w:rPr>
          <w:i/>
          <w:color w:val="000000"/>
          <w:lang w:val="la-Latn"/>
        </w:rPr>
        <w:t>horti</w:t>
      </w:r>
      <w:r w:rsidRPr="00CD60C7">
        <w:rPr>
          <w:color w:val="000000"/>
        </w:rPr>
        <w:t xml:space="preserve"> des Lucullus gegiert</w:t>
      </w:r>
      <w:r>
        <w:rPr>
          <w:color w:val="000000"/>
        </w:rPr>
        <w:t xml:space="preserve"> habe</w:t>
      </w:r>
      <w:r w:rsidRPr="00CD60C7">
        <w:rPr>
          <w:color w:val="000000"/>
        </w:rPr>
        <w:t>, die sich damals in Valerius’ Besitz befan</w:t>
      </w:r>
      <w:r>
        <w:rPr>
          <w:color w:val="000000"/>
        </w:rPr>
        <w:t>den</w:t>
      </w:r>
      <w:r w:rsidRPr="00CD60C7">
        <w:rPr>
          <w:color w:val="000000"/>
        </w:rPr>
        <w:t>. Um sie in ihren Besitz zu bringen, habe die Kaiserin Sorge getragen, dass Claudius vor der Gefährdung des Prinzipats durch reiche Leute wie Valerius Asiaticus gewarnt wurde</w:t>
      </w:r>
      <w:r>
        <w:rPr>
          <w:color w:val="000000"/>
        </w:rPr>
        <w:t>, wora</w:t>
      </w:r>
      <w:r w:rsidRPr="00CD60C7">
        <w:rPr>
          <w:color w:val="000000"/>
        </w:rPr>
        <w:t xml:space="preserve">ufhin Claudius </w:t>
      </w:r>
      <w:r>
        <w:rPr>
          <w:color w:val="000000"/>
        </w:rPr>
        <w:t xml:space="preserve">dessen Verfolgung befohlen </w:t>
      </w:r>
      <w:r w:rsidRPr="00CD60C7">
        <w:rPr>
          <w:color w:val="000000"/>
        </w:rPr>
        <w:t xml:space="preserve">habe </w:t>
      </w:r>
      <w:r>
        <w:rPr>
          <w:color w:val="000000"/>
        </w:rPr>
        <w:t xml:space="preserve">(Tac. ann. 11,1,1–3). </w:t>
      </w:r>
      <w:r w:rsidRPr="00430660">
        <w:rPr>
          <w:color w:val="000000"/>
        </w:rPr>
        <w:t>S</w:t>
      </w:r>
      <w:r>
        <w:rPr>
          <w:color w:val="000000"/>
        </w:rPr>
        <w:t xml:space="preserve">iehe </w:t>
      </w:r>
      <w:r w:rsidRPr="00430660">
        <w:rPr>
          <w:color w:val="000000"/>
        </w:rPr>
        <w:t>a</w:t>
      </w:r>
      <w:r>
        <w:rPr>
          <w:color w:val="000000"/>
        </w:rPr>
        <w:t>uch</w:t>
      </w:r>
      <w:r w:rsidRPr="00430660">
        <w:rPr>
          <w:color w:val="000000"/>
        </w:rPr>
        <w:t xml:space="preserve"> Boatwright 1998.</w:t>
      </w:r>
    </w:p>
  </w:footnote>
  <w:footnote w:id="192">
    <w:p w:rsidR="001C6554" w:rsidRPr="00430660" w:rsidRDefault="001C6554" w:rsidP="00223E80">
      <w:pPr>
        <w:pStyle w:val="Funotentext"/>
        <w:tabs>
          <w:tab w:val="left" w:pos="567"/>
          <w:tab w:val="left" w:pos="7239"/>
        </w:tabs>
        <w:ind w:left="567" w:hanging="567"/>
        <w:jc w:val="both"/>
      </w:pPr>
      <w:r>
        <w:rPr>
          <w:rStyle w:val="Funotenzeichen"/>
        </w:rPr>
        <w:footnoteRef/>
      </w:r>
      <w:r w:rsidRPr="00430660">
        <w:tab/>
        <w:t xml:space="preserve">Tac. ann. 11,1,1f.: </w:t>
      </w:r>
      <w:r w:rsidRPr="00E137B6">
        <w:rPr>
          <w:rStyle w:val="n0x87d3550x0x87c4c28"/>
          <w:i/>
          <w:lang w:val="la-Latn"/>
        </w:rPr>
        <w:t>nam Valerium Asiaticum, bis consulem, fuisse quondam a</w:t>
      </w:r>
      <w:r>
        <w:rPr>
          <w:rStyle w:val="n0x87d3550x0x87c4c28"/>
          <w:i/>
          <w:lang w:val="la-Latn"/>
        </w:rPr>
        <w:t>dulterum eius credidit; pariter</w:t>
      </w:r>
      <w:r w:rsidRPr="00E137B6">
        <w:rPr>
          <w:rStyle w:val="n0x87d3550x0x87c4c28"/>
          <w:i/>
          <w:lang w:val="la-Latn"/>
        </w:rPr>
        <w:t>que hortis inhians, quos ille a Lucullo coeptos insigni magnificentia extollebat, Suillium accusandis utrisque immittit. adiungitur Sosibius Britannici educato</w:t>
      </w:r>
      <w:r w:rsidRPr="00430660">
        <w:rPr>
          <w:rStyle w:val="n0x87d3550x0x87c4c28"/>
          <w:i/>
        </w:rPr>
        <w:t>r [...]</w:t>
      </w:r>
      <w:r w:rsidRPr="00E137B6">
        <w:rPr>
          <w:rStyle w:val="n0x87d3550x0x87c4c28"/>
          <w:i/>
          <w:lang w:val="la-Latn"/>
        </w:rPr>
        <w:t>: praecipuum auctorem Asiaticum interficiendi &lt;C.&gt; Caesaris non extimuisse &lt;in&gt; contio</w:t>
      </w:r>
      <w:r>
        <w:rPr>
          <w:rStyle w:val="n0x87d3550x0x87c4c28"/>
          <w:i/>
          <w:lang w:val="la-Latn"/>
        </w:rPr>
        <w:t>ne populi Romani fateri gloriam</w:t>
      </w:r>
      <w:r w:rsidRPr="00E137B6">
        <w:rPr>
          <w:rStyle w:val="n0x87d3550x0x87c4c28"/>
          <w:i/>
          <w:lang w:val="la-Latn"/>
        </w:rPr>
        <w:t>que facinoris ultro petere; clarum ex eo in urbe, didita per provincias fama parare iter ad Germanicos exercitus</w:t>
      </w:r>
      <w:r>
        <w:rPr>
          <w:rStyle w:val="n0x87d3550x0x87c4c28"/>
          <w:i/>
          <w:lang w:val="la-Latn"/>
        </w:rPr>
        <w:t>, quando genitus Viennae multis</w:t>
      </w:r>
      <w:r w:rsidRPr="00E137B6">
        <w:rPr>
          <w:rStyle w:val="n0x87d3550x0x87c4c28"/>
          <w:i/>
          <w:lang w:val="la-Latn"/>
        </w:rPr>
        <w:t>que et validis propinquitatibus subnixus turbare gentiles nationes promptum haberet.</w:t>
      </w:r>
    </w:p>
  </w:footnote>
  <w:footnote w:id="193">
    <w:p w:rsidR="001C6554" w:rsidRPr="00570EF7" w:rsidRDefault="001C6554" w:rsidP="00CD60C7">
      <w:pPr>
        <w:pStyle w:val="Funotentext"/>
        <w:tabs>
          <w:tab w:val="left" w:pos="567"/>
        </w:tabs>
        <w:ind w:left="567" w:hanging="567"/>
        <w:jc w:val="both"/>
        <w:rPr>
          <w:lang w:val="de-CH"/>
        </w:rPr>
      </w:pPr>
      <w:r>
        <w:rPr>
          <w:rStyle w:val="Funotenzeichen"/>
        </w:rPr>
        <w:footnoteRef/>
      </w:r>
      <w:r>
        <w:tab/>
        <w:t xml:space="preserve">Tacitus betont, </w:t>
      </w:r>
      <w:r>
        <w:rPr>
          <w:color w:val="000000"/>
        </w:rPr>
        <w:t xml:space="preserve">dass Valerius </w:t>
      </w:r>
      <w:r w:rsidRPr="00CD60C7">
        <w:rPr>
          <w:color w:val="000000"/>
        </w:rPr>
        <w:t xml:space="preserve">sich nicht einmal mehr vor dem Senat habe verteidigen dürfen, </w:t>
      </w:r>
      <w:r>
        <w:rPr>
          <w:color w:val="000000"/>
        </w:rPr>
        <w:t xml:space="preserve">und der Kaiser ihm </w:t>
      </w:r>
      <w:r w:rsidRPr="00CD60C7">
        <w:rPr>
          <w:color w:val="000000"/>
        </w:rPr>
        <w:t xml:space="preserve">schließlich das </w:t>
      </w:r>
      <w:r>
        <w:rPr>
          <w:color w:val="000000"/>
        </w:rPr>
        <w:t>Privileg gewährt habe, seine Todesart selbst zu wählen (</w:t>
      </w:r>
      <w:r>
        <w:t>Tac. ann. 11,3</w:t>
      </w:r>
      <w:r w:rsidRPr="00CD60C7">
        <w:t>)</w:t>
      </w:r>
      <w:r>
        <w:t>. Anders Cass. Dio 61,29,6 (= Xiph. 141,30–142,25 R.St.); 6a (= Zon. 11,9), der berichtet, Claudius habe den Asiaticus hinrichten lassen.</w:t>
      </w:r>
    </w:p>
  </w:footnote>
  <w:footnote w:id="194">
    <w:p w:rsidR="001C6554" w:rsidRPr="00412F02" w:rsidRDefault="001C6554" w:rsidP="00412F02">
      <w:pPr>
        <w:pStyle w:val="Funotentext"/>
        <w:tabs>
          <w:tab w:val="left" w:pos="567"/>
        </w:tabs>
        <w:ind w:left="567" w:hanging="567"/>
        <w:jc w:val="both"/>
        <w:rPr>
          <w:lang w:val="de-CH"/>
        </w:rPr>
      </w:pPr>
      <w:r w:rsidRPr="00412F02">
        <w:rPr>
          <w:rStyle w:val="Funotenzeichen"/>
        </w:rPr>
        <w:footnoteRef/>
      </w:r>
      <w:r>
        <w:tab/>
        <w:t xml:space="preserve">S. </w:t>
      </w:r>
      <w:r w:rsidRPr="00412F02">
        <w:t>Tac. ann.14,52</w:t>
      </w:r>
      <w:r>
        <w:t>–</w:t>
      </w:r>
      <w:r w:rsidRPr="00412F02">
        <w:t>57; 15,45; 60</w:t>
      </w:r>
      <w:r>
        <w:t>–</w:t>
      </w:r>
      <w:r w:rsidRPr="00412F02">
        <w:t xml:space="preserve">65; Cass. Dio </w:t>
      </w:r>
      <w:r w:rsidRPr="00412F02">
        <w:rPr>
          <w:color w:val="000000"/>
        </w:rPr>
        <w:t>61</w:t>
      </w:r>
      <w:r>
        <w:rPr>
          <w:color w:val="000000"/>
        </w:rPr>
        <w:t>,7,5–8,6</w:t>
      </w:r>
      <w:r w:rsidRPr="00412F02">
        <w:rPr>
          <w:color w:val="000000"/>
        </w:rPr>
        <w:t xml:space="preserve"> </w:t>
      </w:r>
      <w:r>
        <w:rPr>
          <w:color w:val="000000"/>
        </w:rPr>
        <w:t xml:space="preserve">(= </w:t>
      </w:r>
      <w:r w:rsidRPr="00412F02">
        <w:rPr>
          <w:color w:val="000000"/>
        </w:rPr>
        <w:t>Xiph</w:t>
      </w:r>
      <w:r>
        <w:rPr>
          <w:color w:val="000000"/>
        </w:rPr>
        <w:t>.</w:t>
      </w:r>
      <w:r w:rsidRPr="00412F02">
        <w:rPr>
          <w:color w:val="000000"/>
        </w:rPr>
        <w:t xml:space="preserve"> 150,26</w:t>
      </w:r>
      <w:r>
        <w:rPr>
          <w:color w:val="000000"/>
        </w:rPr>
        <w:t>–</w:t>
      </w:r>
      <w:r w:rsidRPr="00412F02">
        <w:rPr>
          <w:color w:val="000000"/>
        </w:rPr>
        <w:t>151,8</w:t>
      </w:r>
      <w:r>
        <w:rPr>
          <w:color w:val="000000"/>
        </w:rPr>
        <w:t xml:space="preserve"> R. St.); 62,24,1–27,4 (= Xiph. 170,4–172,1 R.</w:t>
      </w:r>
      <w:r w:rsidRPr="00412F02">
        <w:rPr>
          <w:color w:val="000000"/>
        </w:rPr>
        <w:t>St</w:t>
      </w:r>
      <w:r>
        <w:rPr>
          <w:color w:val="000000"/>
        </w:rPr>
        <w:t xml:space="preserve">.). – Thrasea hingegen scheint unter anderem auch </w:t>
      </w:r>
      <w:r>
        <w:t>seine</w:t>
      </w:r>
      <w:r w:rsidRPr="00223E80">
        <w:t xml:space="preserve"> Freundschaft mit Rubellius Plautus </w:t>
      </w:r>
      <w:r>
        <w:t>verdächtig gemacht zu haben,</w:t>
      </w:r>
      <w:r w:rsidRPr="00223E80">
        <w:t xml:space="preserve"> ein</w:t>
      </w:r>
      <w:r>
        <w:t>em</w:t>
      </w:r>
      <w:r w:rsidRPr="00223E80">
        <w:t xml:space="preserve"> Verwandte</w:t>
      </w:r>
      <w:r>
        <w:t>n</w:t>
      </w:r>
      <w:r w:rsidRPr="00223E80">
        <w:t xml:space="preserve"> Neros, de</w:t>
      </w:r>
      <w:r>
        <w:t>r Rom auf Bitten des Kaisers 60 </w:t>
      </w:r>
      <w:r w:rsidRPr="00223E80">
        <w:t>n.</w:t>
      </w:r>
      <w:r>
        <w:t> </w:t>
      </w:r>
      <w:r w:rsidRPr="00223E80">
        <w:t>Chr. verlassen hatte, um dann doch zwei Jahre später ermordet zu werden</w:t>
      </w:r>
      <w:r>
        <w:t>, auch weil er</w:t>
      </w:r>
      <w:r w:rsidRPr="00223E80">
        <w:t xml:space="preserve"> sich </w:t>
      </w:r>
      <w:r>
        <w:t xml:space="preserve">ostentativ einer stoische </w:t>
      </w:r>
      <w:r w:rsidRPr="00223E80">
        <w:t>Lebensführung verschrieben haben soll</w:t>
      </w:r>
      <w:r>
        <w:t xml:space="preserve"> (z</w:t>
      </w:r>
      <w:r w:rsidRPr="004B37E1">
        <w:t xml:space="preserve">u Rubellius Plautus s. Kap. </w:t>
      </w:r>
      <w:r>
        <w:t>4</w:t>
      </w:r>
      <w:r w:rsidRPr="004B37E1">
        <w:t>.2.2</w:t>
      </w:r>
      <w:r>
        <w:t>)</w:t>
      </w:r>
      <w:r w:rsidRPr="004B37E1">
        <w:t>.</w:t>
      </w:r>
    </w:p>
  </w:footnote>
  <w:footnote w:id="195">
    <w:p w:rsidR="001C6554" w:rsidRPr="00223E80" w:rsidRDefault="001C6554" w:rsidP="004B37E1">
      <w:pPr>
        <w:pStyle w:val="Funotentext"/>
        <w:tabs>
          <w:tab w:val="left" w:pos="567"/>
          <w:tab w:val="left" w:pos="5810"/>
        </w:tabs>
        <w:ind w:left="567" w:hanging="567"/>
        <w:jc w:val="both"/>
        <w:rPr>
          <w:lang w:val="de-CH"/>
        </w:rPr>
      </w:pPr>
      <w:r w:rsidRPr="00223E80">
        <w:rPr>
          <w:rStyle w:val="Funotenzeichen"/>
        </w:rPr>
        <w:footnoteRef/>
      </w:r>
      <w:r w:rsidRPr="00223E80">
        <w:tab/>
      </w:r>
      <w:r>
        <w:t>S. etwa Tac. ann. 15,48f.; 52,1.</w:t>
      </w:r>
    </w:p>
  </w:footnote>
  <w:footnote w:id="196">
    <w:p w:rsidR="001C6554" w:rsidRPr="00C40F13" w:rsidRDefault="001C6554" w:rsidP="000A54C8">
      <w:pPr>
        <w:pStyle w:val="Funotentext"/>
        <w:tabs>
          <w:tab w:val="left" w:pos="567"/>
        </w:tabs>
        <w:ind w:left="567" w:hanging="567"/>
        <w:jc w:val="both"/>
      </w:pPr>
      <w:r>
        <w:rPr>
          <w:rStyle w:val="Funotenzeichen"/>
        </w:rPr>
        <w:footnoteRef/>
      </w:r>
      <w:r>
        <w:tab/>
        <w:t xml:space="preserve">S. Cass. Dio 65,12f. </w:t>
      </w:r>
      <w:r>
        <w:rPr>
          <w:color w:val="000000"/>
        </w:rPr>
        <w:t xml:space="preserve">(= </w:t>
      </w:r>
      <w:r w:rsidRPr="00412F02">
        <w:rPr>
          <w:color w:val="000000"/>
        </w:rPr>
        <w:t>Xiph</w:t>
      </w:r>
      <w:r>
        <w:rPr>
          <w:color w:val="000000"/>
        </w:rPr>
        <w:t>.</w:t>
      </w:r>
      <w:r w:rsidRPr="00412F02">
        <w:rPr>
          <w:color w:val="000000"/>
        </w:rPr>
        <w:t xml:space="preserve"> </w:t>
      </w:r>
      <w:r>
        <w:rPr>
          <w:color w:val="000000"/>
        </w:rPr>
        <w:t xml:space="preserve">206,30–208,7 R. St.); </w:t>
      </w:r>
      <w:r>
        <w:t xml:space="preserve">Sueton fühlt sich genötigt zu betonen, dass Vespasian nicht nur die Offenheit seiner Freunde im Gespräch und die Anspielungen der Juristen, sondern auch den Starrsinn der Philosophen mit größter Gelassenheit ertragen habe (Suet. </w:t>
      </w:r>
      <w:proofErr w:type="gramStart"/>
      <w:r w:rsidRPr="008961C6">
        <w:rPr>
          <w:lang w:val="en-US"/>
        </w:rPr>
        <w:t>Vesp.</w:t>
      </w:r>
      <w:proofErr w:type="gramEnd"/>
      <w:r w:rsidRPr="008961C6">
        <w:rPr>
          <w:lang w:val="en-US"/>
        </w:rPr>
        <w:t xml:space="preserve"> 13; 13</w:t>
      </w:r>
      <w:proofErr w:type="gramStart"/>
      <w:r w:rsidRPr="008961C6">
        <w:rPr>
          <w:lang w:val="en-US"/>
        </w:rPr>
        <w:t>,1</w:t>
      </w:r>
      <w:proofErr w:type="gramEnd"/>
      <w:r w:rsidRPr="008961C6">
        <w:rPr>
          <w:lang w:val="en-US"/>
        </w:rPr>
        <w:t xml:space="preserve">): </w:t>
      </w:r>
      <w:r w:rsidRPr="008961C6">
        <w:rPr>
          <w:i/>
          <w:lang w:val="en-US"/>
        </w:rPr>
        <w:t>a</w:t>
      </w:r>
      <w:r w:rsidRPr="004135E0">
        <w:rPr>
          <w:i/>
          <w:lang w:val="la-Latn"/>
        </w:rPr>
        <w:t>micorum libertatem, causidicorum figuras ac philosophorum contumaciam lenissime tulit.</w:t>
      </w:r>
      <w:r w:rsidRPr="008961C6">
        <w:rPr>
          <w:lang w:val="en-US"/>
        </w:rPr>
        <w:t xml:space="preserve"> </w:t>
      </w:r>
      <w:r>
        <w:t>Die Ausweisung der Philosophen erwähnt der Biograph als solche nicht.</w:t>
      </w:r>
    </w:p>
  </w:footnote>
  <w:footnote w:id="197">
    <w:p w:rsidR="001C6554" w:rsidRPr="008A3DD9" w:rsidRDefault="001C6554" w:rsidP="0098462F">
      <w:pPr>
        <w:pStyle w:val="Funotentext"/>
        <w:tabs>
          <w:tab w:val="left" w:pos="567"/>
        </w:tabs>
        <w:ind w:left="567" w:hanging="567"/>
        <w:jc w:val="both"/>
      </w:pPr>
      <w:r w:rsidRPr="008A3DD9">
        <w:rPr>
          <w:rStyle w:val="Funotenzeichen"/>
        </w:rPr>
        <w:footnoteRef/>
      </w:r>
      <w:r w:rsidRPr="00430660">
        <w:rPr>
          <w:lang w:val="fr-CH"/>
        </w:rPr>
        <w:tab/>
        <w:t xml:space="preserve">S. Suet. Vesp. 15; </w:t>
      </w:r>
      <w:r w:rsidRPr="00812289">
        <w:rPr>
          <w:lang w:val="fr-FR"/>
        </w:rPr>
        <w:t xml:space="preserve">Cass. Dio 65,12f. </w:t>
      </w:r>
      <w:r>
        <w:rPr>
          <w:color w:val="000000"/>
        </w:rPr>
        <w:t xml:space="preserve">(= </w:t>
      </w:r>
      <w:r w:rsidRPr="00412F02">
        <w:rPr>
          <w:color w:val="000000"/>
        </w:rPr>
        <w:t>Xiph</w:t>
      </w:r>
      <w:r>
        <w:rPr>
          <w:color w:val="000000"/>
        </w:rPr>
        <w:t>.</w:t>
      </w:r>
      <w:r w:rsidRPr="00412F02">
        <w:rPr>
          <w:color w:val="000000"/>
        </w:rPr>
        <w:t xml:space="preserve"> </w:t>
      </w:r>
      <w:r>
        <w:rPr>
          <w:color w:val="000000"/>
        </w:rPr>
        <w:t xml:space="preserve">206,30–208,7 R. St.). </w:t>
      </w:r>
      <w:r>
        <w:t>Siehe auch Tac. hist. 2,91; 4,43 sowie 4,4–10 mit einer ausführlichen, durchaus kritischen Charakterskizze des Helvidius Priscus.</w:t>
      </w:r>
    </w:p>
  </w:footnote>
  <w:footnote w:id="198">
    <w:p w:rsidR="001C6554" w:rsidRPr="00812289" w:rsidRDefault="001C6554" w:rsidP="00CE358D">
      <w:pPr>
        <w:pStyle w:val="Funotentext"/>
        <w:tabs>
          <w:tab w:val="left" w:pos="567"/>
        </w:tabs>
        <w:ind w:left="567" w:hanging="567"/>
        <w:jc w:val="both"/>
        <w:rPr>
          <w:lang w:val="en-US"/>
        </w:rPr>
      </w:pPr>
      <w:r w:rsidRPr="00AC3025">
        <w:rPr>
          <w:rStyle w:val="Funotenzeichen"/>
        </w:rPr>
        <w:footnoteRef/>
      </w:r>
      <w:r w:rsidRPr="00812289">
        <w:rPr>
          <w:lang w:val="en-US"/>
        </w:rPr>
        <w:tab/>
      </w:r>
      <w:proofErr w:type="gramStart"/>
      <w:r w:rsidRPr="00812289">
        <w:rPr>
          <w:lang w:val="en-US"/>
        </w:rPr>
        <w:t>Suet.</w:t>
      </w:r>
      <w:proofErr w:type="gramEnd"/>
      <w:r w:rsidRPr="00812289">
        <w:rPr>
          <w:lang w:val="en-US"/>
        </w:rPr>
        <w:t xml:space="preserve"> Dom. </w:t>
      </w:r>
      <w:proofErr w:type="gramStart"/>
      <w:r w:rsidRPr="00812289">
        <w:rPr>
          <w:lang w:val="en-US"/>
        </w:rPr>
        <w:t>10,3f.;</w:t>
      </w:r>
      <w:proofErr w:type="gramEnd"/>
      <w:r w:rsidRPr="00812289">
        <w:rPr>
          <w:lang w:val="en-US"/>
        </w:rPr>
        <w:t xml:space="preserve"> </w:t>
      </w:r>
      <w:r w:rsidRPr="00812289">
        <w:rPr>
          <w:rFonts w:eastAsiaTheme="minorHAnsi"/>
          <w:color w:val="000000"/>
          <w:lang w:val="en-US"/>
        </w:rPr>
        <w:t>Cass. Dio 67</w:t>
      </w:r>
      <w:proofErr w:type="gramStart"/>
      <w:r w:rsidRPr="00812289">
        <w:rPr>
          <w:rFonts w:eastAsiaTheme="minorHAnsi"/>
          <w:color w:val="000000"/>
          <w:lang w:val="en-US"/>
        </w:rPr>
        <w:t>,11,5</w:t>
      </w:r>
      <w:proofErr w:type="gramEnd"/>
      <w:r w:rsidRPr="00812289">
        <w:rPr>
          <w:rFonts w:eastAsiaTheme="minorHAnsi"/>
          <w:color w:val="000000"/>
          <w:lang w:val="en-US"/>
        </w:rPr>
        <w:t xml:space="preserve">; 13,2f. </w:t>
      </w:r>
      <w:r w:rsidRPr="00812289">
        <w:rPr>
          <w:color w:val="000000"/>
          <w:lang w:val="en-US"/>
        </w:rPr>
        <w:t>(= Xiph. 221,28</w:t>
      </w:r>
      <w:r>
        <w:rPr>
          <w:color w:val="000000"/>
          <w:lang w:val="en-US"/>
        </w:rPr>
        <w:t>–</w:t>
      </w:r>
      <w:r w:rsidRPr="00812289">
        <w:rPr>
          <w:color w:val="000000"/>
          <w:lang w:val="en-US"/>
        </w:rPr>
        <w:t>222,31 R. St.; Zon. 11,19; Xiph. 222,31</w:t>
      </w:r>
      <w:r>
        <w:rPr>
          <w:color w:val="000000"/>
          <w:lang w:val="en-US"/>
        </w:rPr>
        <w:t>–</w:t>
      </w:r>
      <w:r w:rsidRPr="00812289">
        <w:rPr>
          <w:color w:val="000000"/>
          <w:lang w:val="en-US"/>
        </w:rPr>
        <w:t>225,4 R. St.; Zon. 11,20).</w:t>
      </w:r>
    </w:p>
  </w:footnote>
  <w:footnote w:id="199">
    <w:p w:rsidR="001C6554" w:rsidRPr="00BA787B" w:rsidRDefault="001C6554" w:rsidP="00BA19A4">
      <w:pPr>
        <w:pStyle w:val="Funotentext"/>
        <w:tabs>
          <w:tab w:val="left" w:pos="567"/>
        </w:tabs>
        <w:ind w:left="567" w:hanging="567"/>
        <w:jc w:val="both"/>
        <w:rPr>
          <w:lang w:val="it-IT"/>
        </w:rPr>
      </w:pPr>
      <w:r w:rsidRPr="0043488B">
        <w:rPr>
          <w:rStyle w:val="Funotenzeichen"/>
        </w:rPr>
        <w:footnoteRef/>
      </w:r>
      <w:r w:rsidRPr="0043488B">
        <w:tab/>
      </w:r>
      <w:r>
        <w:t xml:space="preserve">So berichtet Sueton über den späteren Kaiser Galba, jener habe unter Kaiser Claudius zunächst Karriere gemacht, da Claudius es zu schätzen gewusst habe, dass </w:t>
      </w:r>
      <w:r w:rsidRPr="0043488B">
        <w:rPr>
          <w:color w:val="000000"/>
        </w:rPr>
        <w:t xml:space="preserve">Galba </w:t>
      </w:r>
      <w:r>
        <w:rPr>
          <w:color w:val="000000"/>
        </w:rPr>
        <w:t xml:space="preserve">sich bei Caligulas Ermordung ruhig verhalten habe, </w:t>
      </w:r>
      <w:r w:rsidRPr="0043488B">
        <w:rPr>
          <w:color w:val="000000"/>
        </w:rPr>
        <w:t xml:space="preserve">obwohl er ermuntert worden sei, die Gelegenheit </w:t>
      </w:r>
      <w:r>
        <w:rPr>
          <w:color w:val="000000"/>
        </w:rPr>
        <w:t xml:space="preserve">zur Herrschaft </w:t>
      </w:r>
      <w:r w:rsidRPr="0043488B">
        <w:rPr>
          <w:color w:val="000000"/>
        </w:rPr>
        <w:t xml:space="preserve">zu ergreifen; </w:t>
      </w:r>
      <w:r>
        <w:rPr>
          <w:color w:val="000000"/>
        </w:rPr>
        <w:t xml:space="preserve">Galba habe Aufnahme </w:t>
      </w:r>
      <w:r w:rsidRPr="0043488B">
        <w:rPr>
          <w:color w:val="000000"/>
        </w:rPr>
        <w:t>im Kreis der Freunde des Kaisers</w:t>
      </w:r>
      <w:r>
        <w:rPr>
          <w:color w:val="000000"/>
        </w:rPr>
        <w:t xml:space="preserve"> gefunden, die Provinz </w:t>
      </w:r>
      <w:r w:rsidRPr="00F22170">
        <w:rPr>
          <w:i/>
          <w:color w:val="000000"/>
        </w:rPr>
        <w:t>Africa</w:t>
      </w:r>
      <w:r w:rsidRPr="0043488B">
        <w:rPr>
          <w:color w:val="000000"/>
        </w:rPr>
        <w:t xml:space="preserve"> als Prokonsul </w:t>
      </w:r>
      <w:r>
        <w:rPr>
          <w:color w:val="000000"/>
        </w:rPr>
        <w:t>verwaltet (45–47 </w:t>
      </w:r>
      <w:r w:rsidRPr="0043488B">
        <w:rPr>
          <w:color w:val="000000"/>
        </w:rPr>
        <w:t>n.</w:t>
      </w:r>
      <w:r>
        <w:rPr>
          <w:color w:val="000000"/>
        </w:rPr>
        <w:t> </w:t>
      </w:r>
      <w:r w:rsidRPr="0043488B">
        <w:rPr>
          <w:color w:val="000000"/>
        </w:rPr>
        <w:t>Chr.), wohin er außer der Reihe geschickt worden war, um Unruhen zu beenden</w:t>
      </w:r>
      <w:r>
        <w:rPr>
          <w:color w:val="000000"/>
        </w:rPr>
        <w:t>. A</w:t>
      </w:r>
      <w:r w:rsidRPr="0043488B">
        <w:rPr>
          <w:color w:val="000000"/>
        </w:rPr>
        <w:t xml:space="preserve">ufgrund dieser </w:t>
      </w:r>
      <w:r>
        <w:rPr>
          <w:color w:val="000000"/>
        </w:rPr>
        <w:t xml:space="preserve">und anderer </w:t>
      </w:r>
      <w:r w:rsidRPr="0043488B">
        <w:rPr>
          <w:color w:val="000000"/>
        </w:rPr>
        <w:t xml:space="preserve">Leistungen </w:t>
      </w:r>
      <w:r>
        <w:rPr>
          <w:color w:val="000000"/>
        </w:rPr>
        <w:t xml:space="preserve">erhielt er </w:t>
      </w:r>
      <w:r w:rsidRPr="0043488B">
        <w:rPr>
          <w:color w:val="000000"/>
        </w:rPr>
        <w:t>die Triumphinsignien und ein dreifaches Priester</w:t>
      </w:r>
      <w:r>
        <w:rPr>
          <w:color w:val="000000"/>
        </w:rPr>
        <w:t>amt. Doch v</w:t>
      </w:r>
      <w:r w:rsidRPr="0043488B">
        <w:rPr>
          <w:color w:val="000000"/>
        </w:rPr>
        <w:t xml:space="preserve">on </w:t>
      </w:r>
      <w:r>
        <w:rPr>
          <w:color w:val="000000"/>
        </w:rPr>
        <w:t xml:space="preserve">jener </w:t>
      </w:r>
      <w:r w:rsidRPr="0043488B">
        <w:rPr>
          <w:color w:val="000000"/>
        </w:rPr>
        <w:t xml:space="preserve">Zeit an </w:t>
      </w:r>
      <w:r>
        <w:rPr>
          <w:color w:val="000000"/>
        </w:rPr>
        <w:t xml:space="preserve">habe Galba </w:t>
      </w:r>
      <w:r w:rsidRPr="0043488B">
        <w:rPr>
          <w:color w:val="000000"/>
        </w:rPr>
        <w:t xml:space="preserve">fast </w:t>
      </w:r>
      <w:r>
        <w:rPr>
          <w:color w:val="000000"/>
        </w:rPr>
        <w:t xml:space="preserve">bis </w:t>
      </w:r>
      <w:r w:rsidRPr="0043488B">
        <w:rPr>
          <w:color w:val="000000"/>
        </w:rPr>
        <w:t xml:space="preserve">zur Mitte der Herrschaft Neros in </w:t>
      </w:r>
      <w:r>
        <w:rPr>
          <w:color w:val="000000"/>
        </w:rPr>
        <w:t xml:space="preserve">Zurückgezogenheit </w:t>
      </w:r>
      <w:r w:rsidRPr="007B1EC1">
        <w:rPr>
          <w:i/>
          <w:color w:val="000000"/>
        </w:rPr>
        <w:t>(</w:t>
      </w:r>
      <w:r w:rsidRPr="007E0B20">
        <w:rPr>
          <w:i/>
          <w:color w:val="000000"/>
          <w:lang w:val="la-Latn"/>
        </w:rPr>
        <w:t>in secessus</w:t>
      </w:r>
      <w:r w:rsidRPr="007B1EC1">
        <w:rPr>
          <w:i/>
          <w:color w:val="000000"/>
        </w:rPr>
        <w:t>)</w:t>
      </w:r>
      <w:r w:rsidRPr="0043488B">
        <w:rPr>
          <w:color w:val="000000"/>
        </w:rPr>
        <w:t xml:space="preserve"> </w:t>
      </w:r>
      <w:r>
        <w:rPr>
          <w:color w:val="000000"/>
        </w:rPr>
        <w:t>gelebt; e</w:t>
      </w:r>
      <w:r w:rsidRPr="0043488B">
        <w:rPr>
          <w:color w:val="000000"/>
        </w:rPr>
        <w:t xml:space="preserve">rst </w:t>
      </w:r>
      <w:r>
        <w:rPr>
          <w:color w:val="000000"/>
        </w:rPr>
        <w:t xml:space="preserve">60 n. Chr. </w:t>
      </w:r>
      <w:r w:rsidRPr="0043488B">
        <w:rPr>
          <w:color w:val="000000"/>
        </w:rPr>
        <w:t>w</w:t>
      </w:r>
      <w:r>
        <w:rPr>
          <w:color w:val="000000"/>
        </w:rPr>
        <w:t>u</w:t>
      </w:r>
      <w:r w:rsidRPr="0043488B">
        <w:rPr>
          <w:color w:val="000000"/>
        </w:rPr>
        <w:t>rd</w:t>
      </w:r>
      <w:r>
        <w:rPr>
          <w:color w:val="000000"/>
        </w:rPr>
        <w:t>e</w:t>
      </w:r>
      <w:r w:rsidRPr="0043488B">
        <w:rPr>
          <w:color w:val="000000"/>
        </w:rPr>
        <w:t xml:space="preserve"> er </w:t>
      </w:r>
      <w:r>
        <w:rPr>
          <w:color w:val="000000"/>
        </w:rPr>
        <w:t xml:space="preserve">von Nero </w:t>
      </w:r>
      <w:r w:rsidRPr="0043488B">
        <w:rPr>
          <w:color w:val="000000"/>
        </w:rPr>
        <w:t xml:space="preserve">wieder mit einem Amt betraut, nämlich der Verwaltung der </w:t>
      </w:r>
      <w:r w:rsidRPr="008C5B66">
        <w:rPr>
          <w:i/>
          <w:color w:val="000000"/>
        </w:rPr>
        <w:t>Hispania Tarraconensis</w:t>
      </w:r>
      <w:r w:rsidRPr="0043488B">
        <w:rPr>
          <w:color w:val="000000"/>
        </w:rPr>
        <w:t xml:space="preserve">, </w:t>
      </w:r>
      <w:r>
        <w:rPr>
          <w:color w:val="000000"/>
        </w:rPr>
        <w:t xml:space="preserve">wo er die folgenden </w:t>
      </w:r>
      <w:r w:rsidRPr="0043488B">
        <w:rPr>
          <w:color w:val="000000"/>
        </w:rPr>
        <w:t>acht Jahre</w:t>
      </w:r>
      <w:r>
        <w:rPr>
          <w:color w:val="000000"/>
        </w:rPr>
        <w:t xml:space="preserve"> bis zu seiner Erhebung zum Kaiser zubrachte</w:t>
      </w:r>
      <w:r w:rsidRPr="0043488B">
        <w:rPr>
          <w:color w:val="000000"/>
        </w:rPr>
        <w:t xml:space="preserve">. </w:t>
      </w:r>
      <w:r>
        <w:rPr>
          <w:color w:val="000000"/>
        </w:rPr>
        <w:t>I</w:t>
      </w:r>
      <w:r w:rsidRPr="0043488B">
        <w:rPr>
          <w:color w:val="000000"/>
        </w:rPr>
        <w:t xml:space="preserve">rgendwann </w:t>
      </w:r>
      <w:r>
        <w:rPr>
          <w:color w:val="000000"/>
        </w:rPr>
        <w:t xml:space="preserve">sei er in Spanien </w:t>
      </w:r>
      <w:r w:rsidRPr="0043488B">
        <w:rPr>
          <w:color w:val="000000"/>
        </w:rPr>
        <w:t>träge und nachlässig geworden, um Nero keinen Anlass zu Verdächtigungen zu geben</w:t>
      </w:r>
      <w:r>
        <w:rPr>
          <w:color w:val="000000"/>
        </w:rPr>
        <w:t xml:space="preserve">, denn, so habe Galba </w:t>
      </w:r>
      <w:r w:rsidRPr="0043488B">
        <w:rPr>
          <w:color w:val="000000"/>
        </w:rPr>
        <w:t xml:space="preserve">zu sagen </w:t>
      </w:r>
      <w:r>
        <w:rPr>
          <w:color w:val="000000"/>
        </w:rPr>
        <w:t>gepflegt</w:t>
      </w:r>
      <w:r w:rsidRPr="0043488B">
        <w:rPr>
          <w:color w:val="000000"/>
        </w:rPr>
        <w:t xml:space="preserve">, </w:t>
      </w:r>
      <w:r>
        <w:rPr>
          <w:color w:val="000000"/>
        </w:rPr>
        <w:t xml:space="preserve">es sei </w:t>
      </w:r>
      <w:r w:rsidRPr="0043488B">
        <w:rPr>
          <w:color w:val="000000"/>
        </w:rPr>
        <w:t xml:space="preserve">noch niemand wegen seines </w:t>
      </w:r>
      <w:r w:rsidRPr="005B36BD">
        <w:rPr>
          <w:i/>
          <w:color w:val="000000"/>
          <w:lang w:val="la-Latn"/>
        </w:rPr>
        <w:t>otium</w:t>
      </w:r>
      <w:r w:rsidRPr="0043488B">
        <w:rPr>
          <w:color w:val="000000"/>
        </w:rPr>
        <w:t xml:space="preserve"> zur Rechen</w:t>
      </w:r>
      <w:r>
        <w:rPr>
          <w:color w:val="000000"/>
        </w:rPr>
        <w:t xml:space="preserve">schaft gezogen worden. </w:t>
      </w:r>
      <w:r w:rsidRPr="0043488B">
        <w:rPr>
          <w:color w:val="000000"/>
        </w:rPr>
        <w:t xml:space="preserve">(S. </w:t>
      </w:r>
      <w:r w:rsidRPr="0043488B">
        <w:t>Suet. Galba 6</w:t>
      </w:r>
      <w:r>
        <w:t>–</w:t>
      </w:r>
      <w:r w:rsidRPr="0043488B">
        <w:t>9</w:t>
      </w:r>
      <w:r>
        <w:t>.) D</w:t>
      </w:r>
      <w:r>
        <w:rPr>
          <w:color w:val="000000"/>
        </w:rPr>
        <w:t>iese letzte Nachricht verdeutlicht, dass offenbar auch</w:t>
      </w:r>
      <w:r w:rsidRPr="0043488B">
        <w:rPr>
          <w:color w:val="000000"/>
        </w:rPr>
        <w:t xml:space="preserve"> Galba </w:t>
      </w:r>
      <w:r>
        <w:rPr>
          <w:color w:val="000000"/>
        </w:rPr>
        <w:t xml:space="preserve">die </w:t>
      </w:r>
      <w:r w:rsidRPr="0043488B">
        <w:rPr>
          <w:color w:val="000000"/>
        </w:rPr>
        <w:t xml:space="preserve">Ausrede von der </w:t>
      </w:r>
      <w:r>
        <w:rPr>
          <w:color w:val="000000"/>
        </w:rPr>
        <w:t>‚</w:t>
      </w:r>
      <w:r w:rsidRPr="0043488B">
        <w:rPr>
          <w:color w:val="000000"/>
        </w:rPr>
        <w:t>inneren Emigration</w:t>
      </w:r>
      <w:r>
        <w:rPr>
          <w:color w:val="000000"/>
        </w:rPr>
        <w:t>‘ bemühte</w:t>
      </w:r>
      <w:r w:rsidRPr="0043488B">
        <w:rPr>
          <w:color w:val="000000"/>
        </w:rPr>
        <w:t>, um seine Karriere un</w:t>
      </w:r>
      <w:r>
        <w:rPr>
          <w:color w:val="000000"/>
        </w:rPr>
        <w:t xml:space="preserve">ter dem </w:t>
      </w:r>
      <w:r w:rsidRPr="0043488B">
        <w:rPr>
          <w:color w:val="000000"/>
        </w:rPr>
        <w:t xml:space="preserve">Tyrannen zu </w:t>
      </w:r>
      <w:r>
        <w:rPr>
          <w:color w:val="000000"/>
        </w:rPr>
        <w:t>erklären</w:t>
      </w:r>
      <w:r w:rsidRPr="0043488B">
        <w:rPr>
          <w:color w:val="000000"/>
        </w:rPr>
        <w:t>.</w:t>
      </w:r>
      <w:r>
        <w:rPr>
          <w:color w:val="000000"/>
        </w:rPr>
        <w:t xml:space="preserve"> –</w:t>
      </w:r>
      <w:r w:rsidRPr="0043488B">
        <w:rPr>
          <w:color w:val="000000"/>
        </w:rPr>
        <w:t xml:space="preserve"> </w:t>
      </w:r>
      <w:r>
        <w:rPr>
          <w:color w:val="000000"/>
        </w:rPr>
        <w:t xml:space="preserve">Von </w:t>
      </w:r>
      <w:r w:rsidRPr="0043488B">
        <w:rPr>
          <w:color w:val="000000"/>
        </w:rPr>
        <w:t>Licinius Mucianus, de</w:t>
      </w:r>
      <w:r>
        <w:rPr>
          <w:color w:val="000000"/>
        </w:rPr>
        <w:t>m</w:t>
      </w:r>
      <w:r w:rsidRPr="0043488B">
        <w:rPr>
          <w:color w:val="000000"/>
        </w:rPr>
        <w:t xml:space="preserve"> Feldherr</w:t>
      </w:r>
      <w:r>
        <w:rPr>
          <w:color w:val="000000"/>
        </w:rPr>
        <w:t>n</w:t>
      </w:r>
      <w:r w:rsidRPr="0043488B">
        <w:rPr>
          <w:color w:val="000000"/>
        </w:rPr>
        <w:t xml:space="preserve"> Vespasians</w:t>
      </w:r>
      <w:r>
        <w:rPr>
          <w:color w:val="000000"/>
        </w:rPr>
        <w:t xml:space="preserve">, berichtet Tacitus, er </w:t>
      </w:r>
      <w:r w:rsidRPr="0043488B">
        <w:rPr>
          <w:color w:val="000000"/>
        </w:rPr>
        <w:t>habe als junger Mann ambitionierte Freundschaften gepflegt</w:t>
      </w:r>
      <w:r>
        <w:rPr>
          <w:color w:val="000000"/>
        </w:rPr>
        <w:t>.</w:t>
      </w:r>
      <w:r w:rsidRPr="0043488B">
        <w:rPr>
          <w:color w:val="000000"/>
        </w:rPr>
        <w:t xml:space="preserve"> </w:t>
      </w:r>
      <w:r>
        <w:rPr>
          <w:color w:val="000000"/>
        </w:rPr>
        <w:t>A</w:t>
      </w:r>
      <w:r w:rsidRPr="0043488B">
        <w:rPr>
          <w:color w:val="000000"/>
        </w:rPr>
        <w:t xml:space="preserve">ls er </w:t>
      </w:r>
      <w:r>
        <w:rPr>
          <w:color w:val="000000"/>
        </w:rPr>
        <w:t xml:space="preserve">jedoch </w:t>
      </w:r>
      <w:r w:rsidRPr="0043488B">
        <w:rPr>
          <w:color w:val="000000"/>
        </w:rPr>
        <w:t xml:space="preserve">sein Geld aufgebraucht hatte, seine Position unsicher </w:t>
      </w:r>
      <w:r>
        <w:rPr>
          <w:color w:val="000000"/>
        </w:rPr>
        <w:t xml:space="preserve">geworden </w:t>
      </w:r>
      <w:r w:rsidRPr="0043488B">
        <w:rPr>
          <w:color w:val="000000"/>
        </w:rPr>
        <w:t>war und er befürchten muss</w:t>
      </w:r>
      <w:r>
        <w:rPr>
          <w:color w:val="000000"/>
        </w:rPr>
        <w:t xml:space="preserve">te, sich Claudius’ Unmut </w:t>
      </w:r>
      <w:r w:rsidRPr="0043488B">
        <w:rPr>
          <w:color w:val="000000"/>
        </w:rPr>
        <w:t xml:space="preserve">zugezogen zu haben, </w:t>
      </w:r>
      <w:r>
        <w:rPr>
          <w:color w:val="000000"/>
        </w:rPr>
        <w:t>habe e</w:t>
      </w:r>
      <w:r w:rsidRPr="0043488B">
        <w:rPr>
          <w:color w:val="000000"/>
        </w:rPr>
        <w:t xml:space="preserve">r sich nach </w:t>
      </w:r>
      <w:r w:rsidRPr="00EF2957">
        <w:rPr>
          <w:i/>
          <w:color w:val="000000"/>
        </w:rPr>
        <w:t>Asia</w:t>
      </w:r>
      <w:r w:rsidRPr="0043488B">
        <w:rPr>
          <w:color w:val="000000"/>
        </w:rPr>
        <w:t xml:space="preserve"> zurück</w:t>
      </w:r>
      <w:r>
        <w:rPr>
          <w:color w:val="000000"/>
        </w:rPr>
        <w:t xml:space="preserve">gezogen </w:t>
      </w:r>
      <w:r w:rsidRPr="0043488B">
        <w:rPr>
          <w:color w:val="000000"/>
        </w:rPr>
        <w:t>und sei dem Exil so nahe gewesen wie später de</w:t>
      </w:r>
      <w:r>
        <w:rPr>
          <w:color w:val="000000"/>
        </w:rPr>
        <w:t>r Herrschaft</w:t>
      </w:r>
      <w:r w:rsidRPr="0043488B">
        <w:rPr>
          <w:color w:val="000000"/>
        </w:rPr>
        <w:t xml:space="preserve"> (s. </w:t>
      </w:r>
      <w:r w:rsidRPr="0043488B">
        <w:t xml:space="preserve">Tac. hist. 1,10). </w:t>
      </w:r>
      <w:r>
        <w:t xml:space="preserve">– Der spätere Kaiser </w:t>
      </w:r>
      <w:r w:rsidRPr="0043488B">
        <w:rPr>
          <w:color w:val="000000"/>
        </w:rPr>
        <w:t xml:space="preserve">Vespasian </w:t>
      </w:r>
      <w:r>
        <w:rPr>
          <w:color w:val="000000"/>
        </w:rPr>
        <w:t xml:space="preserve">soll sich </w:t>
      </w:r>
      <w:r w:rsidRPr="0043488B">
        <w:rPr>
          <w:color w:val="000000"/>
        </w:rPr>
        <w:t xml:space="preserve">während Neros Griechenlandreise </w:t>
      </w:r>
      <w:r>
        <w:rPr>
          <w:color w:val="000000"/>
        </w:rPr>
        <w:t xml:space="preserve">so ungehörig benommen haben, indem er den musikalischen Darbietungen des Kaisers fernblieb bzw. dabei </w:t>
      </w:r>
      <w:r w:rsidRPr="0043488B">
        <w:rPr>
          <w:color w:val="000000"/>
        </w:rPr>
        <w:t>ein</w:t>
      </w:r>
      <w:r>
        <w:rPr>
          <w:color w:val="000000"/>
        </w:rPr>
        <w:t xml:space="preserve">schlief, dass er sich den </w:t>
      </w:r>
      <w:r w:rsidRPr="0043488B">
        <w:rPr>
          <w:color w:val="000000"/>
        </w:rPr>
        <w:t xml:space="preserve">heftigen Groll </w:t>
      </w:r>
      <w:r>
        <w:rPr>
          <w:color w:val="000000"/>
        </w:rPr>
        <w:t xml:space="preserve">des Kaisers </w:t>
      </w:r>
      <w:r w:rsidRPr="0043488B">
        <w:rPr>
          <w:color w:val="000000"/>
        </w:rPr>
        <w:t>zu</w:t>
      </w:r>
      <w:r>
        <w:rPr>
          <w:color w:val="000000"/>
        </w:rPr>
        <w:t>gezogen habe; Vespasian sei daraufhin ni</w:t>
      </w:r>
      <w:r w:rsidRPr="0043488B">
        <w:rPr>
          <w:color w:val="000000"/>
        </w:rPr>
        <w:t>cht nur aus dessen engere</w:t>
      </w:r>
      <w:r>
        <w:rPr>
          <w:color w:val="000000"/>
        </w:rPr>
        <w:t>m</w:t>
      </w:r>
      <w:r w:rsidRPr="0043488B">
        <w:rPr>
          <w:color w:val="000000"/>
        </w:rPr>
        <w:t xml:space="preserve"> Freun</w:t>
      </w:r>
      <w:r>
        <w:rPr>
          <w:color w:val="000000"/>
        </w:rPr>
        <w:t>deskreis</w:t>
      </w:r>
      <w:r w:rsidRPr="0043488B">
        <w:rPr>
          <w:color w:val="000000"/>
        </w:rPr>
        <w:t>, sondern auch von de</w:t>
      </w:r>
      <w:r>
        <w:rPr>
          <w:color w:val="000000"/>
        </w:rPr>
        <w:t xml:space="preserve">r </w:t>
      </w:r>
      <w:r w:rsidRPr="007E0B20">
        <w:rPr>
          <w:i/>
          <w:color w:val="000000"/>
          <w:lang w:val="la-Latn"/>
        </w:rPr>
        <w:t>salutatio</w:t>
      </w:r>
      <w:r>
        <w:rPr>
          <w:color w:val="000000"/>
        </w:rPr>
        <w:t xml:space="preserve"> Neros </w:t>
      </w:r>
      <w:r w:rsidRPr="0043488B">
        <w:rPr>
          <w:color w:val="000000"/>
        </w:rPr>
        <w:t xml:space="preserve">ausgeschlossen </w:t>
      </w:r>
      <w:r>
        <w:rPr>
          <w:color w:val="000000"/>
        </w:rPr>
        <w:t xml:space="preserve">worden. Der Senator habe sich </w:t>
      </w:r>
      <w:r w:rsidRPr="0043488B">
        <w:rPr>
          <w:color w:val="000000"/>
        </w:rPr>
        <w:t>daraufhin in ei</w:t>
      </w:r>
      <w:r>
        <w:rPr>
          <w:color w:val="000000"/>
        </w:rPr>
        <w:t>ne</w:t>
      </w:r>
      <w:r w:rsidRPr="0043488B">
        <w:rPr>
          <w:color w:val="000000"/>
        </w:rPr>
        <w:t xml:space="preserve"> kleine und abgelegene Stadt </w:t>
      </w:r>
      <w:r>
        <w:rPr>
          <w:color w:val="000000"/>
        </w:rPr>
        <w:t xml:space="preserve">zurückgezogen </w:t>
      </w:r>
      <w:r w:rsidRPr="007B1EC1">
        <w:rPr>
          <w:i/>
          <w:color w:val="000000"/>
        </w:rPr>
        <w:t>(</w:t>
      </w:r>
      <w:r w:rsidRPr="00D03A1A">
        <w:rPr>
          <w:i/>
          <w:color w:val="000000"/>
          <w:lang w:val="la-Latn"/>
        </w:rPr>
        <w:t>secessit in parvam ac deviam civitatem</w:t>
      </w:r>
      <w:r w:rsidRPr="007B1EC1">
        <w:rPr>
          <w:i/>
          <w:color w:val="000000"/>
        </w:rPr>
        <w:t>)</w:t>
      </w:r>
      <w:r w:rsidRPr="0043488B">
        <w:rPr>
          <w:color w:val="000000"/>
        </w:rPr>
        <w:t xml:space="preserve"> und </w:t>
      </w:r>
      <w:r>
        <w:rPr>
          <w:color w:val="000000"/>
        </w:rPr>
        <w:t xml:space="preserve">bereits das Schlimmste </w:t>
      </w:r>
      <w:r w:rsidRPr="0043488B">
        <w:rPr>
          <w:color w:val="000000"/>
        </w:rPr>
        <w:t>befürchtet</w:t>
      </w:r>
      <w:r>
        <w:rPr>
          <w:color w:val="000000"/>
        </w:rPr>
        <w:t xml:space="preserve"> – </w:t>
      </w:r>
      <w:r w:rsidRPr="0043488B">
        <w:rPr>
          <w:color w:val="000000"/>
        </w:rPr>
        <w:t xml:space="preserve">da </w:t>
      </w:r>
      <w:r>
        <w:rPr>
          <w:color w:val="000000"/>
        </w:rPr>
        <w:t xml:space="preserve">habe ihm Nero ein </w:t>
      </w:r>
      <w:r w:rsidRPr="0043488B">
        <w:rPr>
          <w:color w:val="000000"/>
        </w:rPr>
        <w:t xml:space="preserve">Heer und die unruhige Provinz </w:t>
      </w:r>
      <w:r w:rsidRPr="00EF2957">
        <w:rPr>
          <w:i/>
          <w:color w:val="000000"/>
        </w:rPr>
        <w:t>Judäa</w:t>
      </w:r>
      <w:r w:rsidRPr="0043488B">
        <w:rPr>
          <w:color w:val="000000"/>
        </w:rPr>
        <w:t xml:space="preserve"> an</w:t>
      </w:r>
      <w:r>
        <w:rPr>
          <w:color w:val="000000"/>
        </w:rPr>
        <w:t xml:space="preserve">vertraut. Dort tobte ein </w:t>
      </w:r>
      <w:r w:rsidRPr="0043488B">
        <w:rPr>
          <w:color w:val="000000"/>
        </w:rPr>
        <w:t>Aufstand, de</w:t>
      </w:r>
      <w:r>
        <w:rPr>
          <w:color w:val="000000"/>
        </w:rPr>
        <w:t xml:space="preserve">ssen Niederschlagung </w:t>
      </w:r>
      <w:r w:rsidRPr="0043488B">
        <w:rPr>
          <w:color w:val="000000"/>
        </w:rPr>
        <w:t>eines erfahren</w:t>
      </w:r>
      <w:r>
        <w:rPr>
          <w:color w:val="000000"/>
        </w:rPr>
        <w:t>en</w:t>
      </w:r>
      <w:r w:rsidRPr="0043488B">
        <w:rPr>
          <w:color w:val="000000"/>
        </w:rPr>
        <w:t xml:space="preserve"> Heerführers bedurfte, der dem Kaiser nicht gefährlich werden konnte; Vespasian </w:t>
      </w:r>
      <w:r>
        <w:rPr>
          <w:color w:val="000000"/>
        </w:rPr>
        <w:t xml:space="preserve">sei aufgrund seiner </w:t>
      </w:r>
      <w:r w:rsidRPr="0043488B">
        <w:rPr>
          <w:color w:val="000000"/>
        </w:rPr>
        <w:t xml:space="preserve">erwiesenen Tüchtigkeit </w:t>
      </w:r>
      <w:r>
        <w:rPr>
          <w:color w:val="000000"/>
        </w:rPr>
        <w:t xml:space="preserve">und </w:t>
      </w:r>
      <w:r w:rsidRPr="0043488B">
        <w:rPr>
          <w:color w:val="000000"/>
        </w:rPr>
        <w:t xml:space="preserve">seines unbedeutenden Namens </w:t>
      </w:r>
      <w:r>
        <w:rPr>
          <w:color w:val="000000"/>
        </w:rPr>
        <w:t>geeignet erschienen</w:t>
      </w:r>
      <w:r w:rsidRPr="0043488B">
        <w:rPr>
          <w:color w:val="000000"/>
        </w:rPr>
        <w:t xml:space="preserve"> (</w:t>
      </w:r>
      <w:r w:rsidRPr="0043488B">
        <w:t xml:space="preserve">Suet. </w:t>
      </w:r>
      <w:r w:rsidRPr="00BA787B">
        <w:rPr>
          <w:lang w:val="it-IT"/>
        </w:rPr>
        <w:t>Vesp. 2,3–6,4</w:t>
      </w:r>
      <w:proofErr w:type="gramStart"/>
      <w:r w:rsidRPr="00BA787B">
        <w:rPr>
          <w:lang w:val="it-IT"/>
        </w:rPr>
        <w:t>)</w:t>
      </w:r>
      <w:r w:rsidRPr="00BA787B">
        <w:rPr>
          <w:color w:val="000000"/>
          <w:lang w:val="it-IT"/>
        </w:rPr>
        <w:t>.</w:t>
      </w:r>
      <w:proofErr w:type="gramEnd"/>
    </w:p>
  </w:footnote>
  <w:footnote w:id="200">
    <w:p w:rsidR="001C6554" w:rsidRPr="00905594" w:rsidRDefault="001C6554" w:rsidP="00BA19A4">
      <w:pPr>
        <w:pStyle w:val="Funotentext"/>
        <w:tabs>
          <w:tab w:val="left" w:pos="567"/>
        </w:tabs>
        <w:ind w:left="567" w:hanging="567"/>
        <w:jc w:val="both"/>
        <w:rPr>
          <w:lang w:val="it-IT"/>
        </w:rPr>
      </w:pPr>
      <w:r>
        <w:rPr>
          <w:rStyle w:val="Funotenzeichen"/>
        </w:rPr>
        <w:footnoteRef/>
      </w:r>
      <w:r w:rsidRPr="00BA787B">
        <w:rPr>
          <w:lang w:val="it-IT"/>
        </w:rPr>
        <w:tab/>
        <w:t xml:space="preserve">Tac. </w:t>
      </w:r>
      <w:proofErr w:type="gramStart"/>
      <w:r w:rsidRPr="00BA787B">
        <w:rPr>
          <w:lang w:val="it-IT"/>
        </w:rPr>
        <w:t>ann</w:t>
      </w:r>
      <w:proofErr w:type="gramEnd"/>
      <w:r w:rsidRPr="00BA787B">
        <w:rPr>
          <w:lang w:val="it-IT"/>
        </w:rPr>
        <w:t xml:space="preserve">. 16,14f. </w:t>
      </w:r>
      <w:proofErr w:type="spellStart"/>
      <w:r w:rsidRPr="00BA787B">
        <w:rPr>
          <w:lang w:val="it-IT"/>
        </w:rPr>
        <w:t>Zu</w:t>
      </w:r>
      <w:proofErr w:type="spellEnd"/>
      <w:r w:rsidRPr="00905594">
        <w:rPr>
          <w:lang w:val="it-IT"/>
        </w:rPr>
        <w:t xml:space="preserve"> Ostorius Scapula s. PIR</w:t>
      </w:r>
      <w:r w:rsidRPr="00905594">
        <w:rPr>
          <w:vertAlign w:val="superscript"/>
          <w:lang w:val="it-IT"/>
        </w:rPr>
        <w:t>2</w:t>
      </w:r>
      <w:r w:rsidRPr="00905594">
        <w:rPr>
          <w:lang w:val="it-IT"/>
        </w:rPr>
        <w:t xml:space="preserve"> O 162.</w:t>
      </w:r>
    </w:p>
  </w:footnote>
  <w:footnote w:id="201">
    <w:p w:rsidR="001C6554" w:rsidRPr="00A325CE" w:rsidRDefault="001C6554" w:rsidP="00506D6E">
      <w:pPr>
        <w:tabs>
          <w:tab w:val="left" w:pos="567"/>
        </w:tabs>
        <w:autoSpaceDE w:val="0"/>
        <w:autoSpaceDN w:val="0"/>
        <w:adjustRightInd w:val="0"/>
        <w:spacing w:after="0" w:line="240" w:lineRule="auto"/>
        <w:ind w:left="567" w:hanging="567"/>
        <w:jc w:val="both"/>
        <w:rPr>
          <w:rFonts w:ascii="Times New Roman" w:hAnsi="Times New Roman" w:cs="Times New Roman"/>
          <w:sz w:val="20"/>
          <w:szCs w:val="20"/>
          <w:lang w:val="de-DE"/>
        </w:rPr>
      </w:pPr>
      <w:r w:rsidRPr="00A325CE">
        <w:rPr>
          <w:rStyle w:val="Funotenzeichen"/>
          <w:rFonts w:ascii="Times New Roman" w:hAnsi="Times New Roman" w:cs="Times New Roman"/>
          <w:sz w:val="20"/>
          <w:szCs w:val="20"/>
          <w:lang w:val="de-DE"/>
        </w:rPr>
        <w:footnoteRef/>
      </w:r>
      <w:r w:rsidRPr="00A325CE">
        <w:rPr>
          <w:rFonts w:ascii="Times New Roman" w:hAnsi="Times New Roman" w:cs="Times New Roman"/>
          <w:sz w:val="20"/>
          <w:szCs w:val="20"/>
          <w:lang w:val="de-DE"/>
        </w:rPr>
        <w:tab/>
      </w:r>
      <w:r w:rsidRPr="00A325CE">
        <w:rPr>
          <w:rFonts w:ascii="Times New Roman" w:hAnsi="Times New Roman" w:cs="Times New Roman"/>
          <w:color w:val="000000"/>
          <w:sz w:val="20"/>
          <w:szCs w:val="20"/>
          <w:lang w:val="de-DE"/>
        </w:rPr>
        <w:t xml:space="preserve">Zum Thema </w:t>
      </w:r>
      <w:r>
        <w:rPr>
          <w:rFonts w:ascii="Times New Roman" w:hAnsi="Times New Roman" w:cs="Times New Roman"/>
          <w:color w:val="000000"/>
          <w:sz w:val="20"/>
          <w:szCs w:val="20"/>
          <w:lang w:val="de-DE"/>
        </w:rPr>
        <w:t>s. a.</w:t>
      </w:r>
      <w:r w:rsidRPr="00A325CE">
        <w:rPr>
          <w:rFonts w:ascii="Times New Roman" w:hAnsi="Times New Roman" w:cs="Times New Roman"/>
          <w:color w:val="000000"/>
          <w:sz w:val="20"/>
          <w:szCs w:val="20"/>
          <w:lang w:val="de-DE"/>
        </w:rPr>
        <w:t xml:space="preserve"> den Anhang „Politische Kaltstellung, Verbannung und Exekution von Senato</w:t>
      </w:r>
      <w:r>
        <w:rPr>
          <w:rFonts w:ascii="Times New Roman" w:hAnsi="Times New Roman" w:cs="Times New Roman"/>
          <w:color w:val="000000"/>
          <w:sz w:val="20"/>
          <w:szCs w:val="20"/>
          <w:lang w:val="de-DE"/>
        </w:rPr>
        <w:t>ren im Zeitraum 180–235 </w:t>
      </w:r>
      <w:r w:rsidRPr="00A325CE">
        <w:rPr>
          <w:rFonts w:ascii="Times New Roman" w:hAnsi="Times New Roman" w:cs="Times New Roman"/>
          <w:color w:val="000000"/>
          <w:sz w:val="20"/>
          <w:szCs w:val="20"/>
          <w:lang w:val="de-DE"/>
        </w:rPr>
        <w:t>n.</w:t>
      </w:r>
      <w:r>
        <w:rPr>
          <w:rFonts w:ascii="Times New Roman" w:hAnsi="Times New Roman" w:cs="Times New Roman"/>
          <w:color w:val="000000"/>
          <w:sz w:val="20"/>
          <w:szCs w:val="20"/>
          <w:lang w:val="de-DE"/>
        </w:rPr>
        <w:t> </w:t>
      </w:r>
      <w:r w:rsidRPr="00A325CE">
        <w:rPr>
          <w:rFonts w:ascii="Times New Roman" w:hAnsi="Times New Roman" w:cs="Times New Roman"/>
          <w:color w:val="000000"/>
          <w:sz w:val="20"/>
          <w:szCs w:val="20"/>
          <w:lang w:val="de-DE"/>
        </w:rPr>
        <w:t>Chr.“ in Leunissen 1989, 399</w:t>
      </w:r>
      <w:r>
        <w:rPr>
          <w:rFonts w:ascii="Times New Roman" w:hAnsi="Times New Roman" w:cs="Times New Roman"/>
          <w:color w:val="000000"/>
          <w:sz w:val="20"/>
          <w:szCs w:val="20"/>
          <w:lang w:val="de-DE"/>
        </w:rPr>
        <w:t>–</w:t>
      </w:r>
      <w:r w:rsidRPr="00A325CE">
        <w:rPr>
          <w:rFonts w:ascii="Times New Roman" w:hAnsi="Times New Roman" w:cs="Times New Roman"/>
          <w:color w:val="000000"/>
          <w:sz w:val="20"/>
          <w:szCs w:val="20"/>
          <w:lang w:val="de-DE"/>
        </w:rPr>
        <w:t>404, mit einer prosopographischen Zusammenstellung, die auch jene Senatoren umfasst, die sich unter den Kaisern Commodus, Pertinax, Septimius Severus, Caracalla, Macrinus, Elagabal und Severus Alexander mehr oder minder freiwillig zurückgezogen haben sollen.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6554" w:rsidRPr="00866877" w:rsidRDefault="001C6554" w:rsidP="0087507A">
    <w:pPr>
      <w:pStyle w:val="Kopfzeile"/>
      <w:tabs>
        <w:tab w:val="clear" w:pos="9072"/>
        <w:tab w:val="left" w:pos="284"/>
        <w:tab w:val="left" w:pos="8222"/>
        <w:tab w:val="right" w:pos="8505"/>
      </w:tabs>
      <w:rPr>
        <w:rFonts w:ascii="Times New Roman" w:hAnsi="Times New Roman" w:cs="Times New Roman"/>
        <w:sz w:val="20"/>
        <w:szCs w:val="20"/>
        <w:lang w:val="de-DE"/>
      </w:rPr>
    </w:pPr>
    <w:r>
      <w:rPr>
        <w:rFonts w:ascii="Times New Roman" w:hAnsi="Times New Roman" w:cs="Times New Roman"/>
        <w:sz w:val="20"/>
        <w:szCs w:val="20"/>
        <w:u w:val="single"/>
        <w:lang w:val="de-DE"/>
      </w:rPr>
      <w:t>3</w:t>
    </w:r>
    <w:r>
      <w:rPr>
        <w:rFonts w:ascii="Times New Roman" w:hAnsi="Times New Roman" w:cs="Times New Roman"/>
        <w:sz w:val="20"/>
        <w:szCs w:val="20"/>
        <w:u w:val="single"/>
        <w:lang w:val="de-DE"/>
      </w:rPr>
      <w:tab/>
      <w:t>‚Rückzug‘, Absenz und aristokratische Politik</w:t>
    </w:r>
    <w:r w:rsidRPr="00866877">
      <w:rPr>
        <w:rFonts w:ascii="Times New Roman" w:hAnsi="Times New Roman" w:cs="Times New Roman"/>
        <w:sz w:val="20"/>
        <w:szCs w:val="20"/>
        <w:u w:val="single"/>
        <w:lang w:val="de-DE"/>
      </w:rPr>
      <w:tab/>
    </w:r>
    <w:r w:rsidRPr="00866877">
      <w:rPr>
        <w:rFonts w:ascii="Times New Roman" w:hAnsi="Times New Roman" w:cs="Times New Roman"/>
        <w:sz w:val="20"/>
        <w:szCs w:val="20"/>
        <w:u w:val="single"/>
        <w:lang w:val="de-DE"/>
      </w:rPr>
      <w:tab/>
    </w:r>
    <w:r w:rsidRPr="00866877">
      <w:rPr>
        <w:rStyle w:val="Seitenzahl"/>
        <w:rFonts w:ascii="Times New Roman" w:hAnsi="Times New Roman" w:cs="Times New Roman"/>
        <w:sz w:val="20"/>
        <w:szCs w:val="20"/>
        <w:lang w:val="de-DE"/>
      </w:rPr>
      <w:fldChar w:fldCharType="begin"/>
    </w:r>
    <w:r w:rsidRPr="00866877">
      <w:rPr>
        <w:rStyle w:val="Seitenzahl"/>
        <w:rFonts w:ascii="Times New Roman" w:hAnsi="Times New Roman" w:cs="Times New Roman"/>
        <w:sz w:val="20"/>
        <w:szCs w:val="20"/>
        <w:lang w:val="de-DE"/>
      </w:rPr>
      <w:instrText xml:space="preserve">PAGE  </w:instrText>
    </w:r>
    <w:r w:rsidRPr="00866877">
      <w:rPr>
        <w:rStyle w:val="Seitenzahl"/>
        <w:rFonts w:ascii="Times New Roman" w:hAnsi="Times New Roman" w:cs="Times New Roman"/>
        <w:sz w:val="20"/>
        <w:szCs w:val="20"/>
        <w:lang w:val="de-DE"/>
      </w:rPr>
      <w:fldChar w:fldCharType="separate"/>
    </w:r>
    <w:r w:rsidR="006F5805">
      <w:rPr>
        <w:rStyle w:val="Seitenzahl"/>
        <w:rFonts w:ascii="Times New Roman" w:hAnsi="Times New Roman" w:cs="Times New Roman"/>
        <w:noProof/>
        <w:sz w:val="20"/>
        <w:szCs w:val="20"/>
        <w:lang w:val="de-DE"/>
      </w:rPr>
      <w:t>110</w:t>
    </w:r>
    <w:r w:rsidRPr="00866877">
      <w:rPr>
        <w:rStyle w:val="Seitenzahl"/>
        <w:rFonts w:ascii="Times New Roman" w:hAnsi="Times New Roman" w:cs="Times New Roman"/>
        <w:sz w:val="20"/>
        <w:szCs w:val="20"/>
        <w:lang w:val="de-D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640D618"/>
    <w:lvl w:ilvl="0">
      <w:start w:val="1"/>
      <w:numFmt w:val="decimal"/>
      <w:lvlText w:val="%1."/>
      <w:lvlJc w:val="left"/>
      <w:pPr>
        <w:tabs>
          <w:tab w:val="num" w:pos="1492"/>
        </w:tabs>
        <w:ind w:left="1492" w:hanging="360"/>
      </w:pPr>
    </w:lvl>
  </w:abstractNum>
  <w:abstractNum w:abstractNumId="1">
    <w:nsid w:val="FFFFFF7D"/>
    <w:multiLevelType w:val="singleLevel"/>
    <w:tmpl w:val="F44477EE"/>
    <w:lvl w:ilvl="0">
      <w:start w:val="1"/>
      <w:numFmt w:val="decimal"/>
      <w:lvlText w:val="%1."/>
      <w:lvlJc w:val="left"/>
      <w:pPr>
        <w:tabs>
          <w:tab w:val="num" w:pos="1209"/>
        </w:tabs>
        <w:ind w:left="1209" w:hanging="360"/>
      </w:pPr>
    </w:lvl>
  </w:abstractNum>
  <w:abstractNum w:abstractNumId="2">
    <w:nsid w:val="FFFFFF7E"/>
    <w:multiLevelType w:val="singleLevel"/>
    <w:tmpl w:val="059819AC"/>
    <w:lvl w:ilvl="0">
      <w:start w:val="1"/>
      <w:numFmt w:val="decimal"/>
      <w:lvlText w:val="%1."/>
      <w:lvlJc w:val="left"/>
      <w:pPr>
        <w:tabs>
          <w:tab w:val="num" w:pos="926"/>
        </w:tabs>
        <w:ind w:left="926" w:hanging="360"/>
      </w:pPr>
    </w:lvl>
  </w:abstractNum>
  <w:abstractNum w:abstractNumId="3">
    <w:nsid w:val="FFFFFF7F"/>
    <w:multiLevelType w:val="singleLevel"/>
    <w:tmpl w:val="4AC25326"/>
    <w:lvl w:ilvl="0">
      <w:start w:val="1"/>
      <w:numFmt w:val="decimal"/>
      <w:lvlText w:val="%1."/>
      <w:lvlJc w:val="left"/>
      <w:pPr>
        <w:tabs>
          <w:tab w:val="num" w:pos="643"/>
        </w:tabs>
        <w:ind w:left="643" w:hanging="360"/>
      </w:pPr>
    </w:lvl>
  </w:abstractNum>
  <w:abstractNum w:abstractNumId="4">
    <w:nsid w:val="FFFFFF80"/>
    <w:multiLevelType w:val="singleLevel"/>
    <w:tmpl w:val="29A62C1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FF8712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C04B5E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D14018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15A072E"/>
    <w:lvl w:ilvl="0">
      <w:start w:val="1"/>
      <w:numFmt w:val="decimal"/>
      <w:lvlText w:val="%1."/>
      <w:lvlJc w:val="left"/>
      <w:pPr>
        <w:tabs>
          <w:tab w:val="num" w:pos="360"/>
        </w:tabs>
        <w:ind w:left="360" w:hanging="360"/>
      </w:pPr>
    </w:lvl>
  </w:abstractNum>
  <w:abstractNum w:abstractNumId="9">
    <w:nsid w:val="FFFFFF89"/>
    <w:multiLevelType w:val="singleLevel"/>
    <w:tmpl w:val="2F088EBE"/>
    <w:lvl w:ilvl="0">
      <w:start w:val="1"/>
      <w:numFmt w:val="bullet"/>
      <w:lvlText w:val=""/>
      <w:lvlJc w:val="left"/>
      <w:pPr>
        <w:tabs>
          <w:tab w:val="num" w:pos="360"/>
        </w:tabs>
        <w:ind w:left="360" w:hanging="360"/>
      </w:pPr>
      <w:rPr>
        <w:rFonts w:ascii="Symbol" w:hAnsi="Symbol" w:hint="default"/>
      </w:rPr>
    </w:lvl>
  </w:abstractNum>
  <w:abstractNum w:abstractNumId="10">
    <w:nsid w:val="03C4241A"/>
    <w:multiLevelType w:val="hybridMultilevel"/>
    <w:tmpl w:val="67FED70E"/>
    <w:lvl w:ilvl="0" w:tplc="65444C02">
      <w:start w:val="2"/>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326B62BC"/>
    <w:multiLevelType w:val="multilevel"/>
    <w:tmpl w:val="27A8C6CA"/>
    <w:lvl w:ilvl="0">
      <w:start w:val="4"/>
      <w:numFmt w:val="decimal"/>
      <w:lvlText w:val="%1."/>
      <w:lvlJc w:val="left"/>
      <w:pPr>
        <w:ind w:left="384" w:hanging="38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605D22A1"/>
    <w:multiLevelType w:val="hybridMultilevel"/>
    <w:tmpl w:val="7E808092"/>
    <w:lvl w:ilvl="0" w:tplc="73D4058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2"/>
  </w:num>
  <w:num w:numId="2">
    <w:abstractNumId w:val="10"/>
  </w:num>
  <w:num w:numId="3">
    <w:abstractNumId w:val="11"/>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proofState w:spelling="clean" w:grammar="clean"/>
  <w:doNotTrackMove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F5661"/>
    <w:rsid w:val="00000B99"/>
    <w:rsid w:val="00001B4D"/>
    <w:rsid w:val="00002C38"/>
    <w:rsid w:val="000033C5"/>
    <w:rsid w:val="000040F4"/>
    <w:rsid w:val="000048E5"/>
    <w:rsid w:val="00004D5C"/>
    <w:rsid w:val="000050E4"/>
    <w:rsid w:val="00006078"/>
    <w:rsid w:val="0000674E"/>
    <w:rsid w:val="000107E3"/>
    <w:rsid w:val="00012A5F"/>
    <w:rsid w:val="0001344B"/>
    <w:rsid w:val="00013CF5"/>
    <w:rsid w:val="0001402E"/>
    <w:rsid w:val="0001456D"/>
    <w:rsid w:val="00016C04"/>
    <w:rsid w:val="000170CA"/>
    <w:rsid w:val="00017C2A"/>
    <w:rsid w:val="000217DF"/>
    <w:rsid w:val="000307E8"/>
    <w:rsid w:val="00030F44"/>
    <w:rsid w:val="00031AAC"/>
    <w:rsid w:val="00031D61"/>
    <w:rsid w:val="000321FF"/>
    <w:rsid w:val="00035A1E"/>
    <w:rsid w:val="0004015C"/>
    <w:rsid w:val="000407B9"/>
    <w:rsid w:val="00042B25"/>
    <w:rsid w:val="00042E4D"/>
    <w:rsid w:val="00043E37"/>
    <w:rsid w:val="00045412"/>
    <w:rsid w:val="00045851"/>
    <w:rsid w:val="00045E34"/>
    <w:rsid w:val="000468AC"/>
    <w:rsid w:val="00046EF5"/>
    <w:rsid w:val="00047C28"/>
    <w:rsid w:val="000504F1"/>
    <w:rsid w:val="00052439"/>
    <w:rsid w:val="00052C70"/>
    <w:rsid w:val="00052EFB"/>
    <w:rsid w:val="0005402B"/>
    <w:rsid w:val="000541D4"/>
    <w:rsid w:val="00054AC5"/>
    <w:rsid w:val="000555EA"/>
    <w:rsid w:val="00060423"/>
    <w:rsid w:val="000608E3"/>
    <w:rsid w:val="00061EC5"/>
    <w:rsid w:val="00063A89"/>
    <w:rsid w:val="00064611"/>
    <w:rsid w:val="0006512E"/>
    <w:rsid w:val="00065B01"/>
    <w:rsid w:val="0006625D"/>
    <w:rsid w:val="000667AC"/>
    <w:rsid w:val="00071128"/>
    <w:rsid w:val="00071E30"/>
    <w:rsid w:val="00073454"/>
    <w:rsid w:val="0007368A"/>
    <w:rsid w:val="00076A2E"/>
    <w:rsid w:val="000800C5"/>
    <w:rsid w:val="00081498"/>
    <w:rsid w:val="00082913"/>
    <w:rsid w:val="000832F8"/>
    <w:rsid w:val="00083B59"/>
    <w:rsid w:val="00084E98"/>
    <w:rsid w:val="0008546E"/>
    <w:rsid w:val="000856D1"/>
    <w:rsid w:val="0008753C"/>
    <w:rsid w:val="0009006E"/>
    <w:rsid w:val="000908AB"/>
    <w:rsid w:val="000909DC"/>
    <w:rsid w:val="00092DAA"/>
    <w:rsid w:val="0009362A"/>
    <w:rsid w:val="000946F0"/>
    <w:rsid w:val="00094927"/>
    <w:rsid w:val="000970AE"/>
    <w:rsid w:val="00097C02"/>
    <w:rsid w:val="000A0828"/>
    <w:rsid w:val="000A0BDE"/>
    <w:rsid w:val="000A14E8"/>
    <w:rsid w:val="000A54C8"/>
    <w:rsid w:val="000A5FD8"/>
    <w:rsid w:val="000A64C0"/>
    <w:rsid w:val="000B202F"/>
    <w:rsid w:val="000B2124"/>
    <w:rsid w:val="000B2FA5"/>
    <w:rsid w:val="000B5DA9"/>
    <w:rsid w:val="000B6624"/>
    <w:rsid w:val="000C2F8C"/>
    <w:rsid w:val="000C371A"/>
    <w:rsid w:val="000C3DBA"/>
    <w:rsid w:val="000C4C60"/>
    <w:rsid w:val="000C543A"/>
    <w:rsid w:val="000C7D3F"/>
    <w:rsid w:val="000C7EBD"/>
    <w:rsid w:val="000D18FC"/>
    <w:rsid w:val="000D3FD7"/>
    <w:rsid w:val="000D5383"/>
    <w:rsid w:val="000D551D"/>
    <w:rsid w:val="000D5571"/>
    <w:rsid w:val="000E3893"/>
    <w:rsid w:val="000E7ADE"/>
    <w:rsid w:val="000F009F"/>
    <w:rsid w:val="000F0985"/>
    <w:rsid w:val="000F14CE"/>
    <w:rsid w:val="000F2670"/>
    <w:rsid w:val="000F2DD3"/>
    <w:rsid w:val="000F5BA5"/>
    <w:rsid w:val="000F6D4E"/>
    <w:rsid w:val="000F6FE6"/>
    <w:rsid w:val="000F7A04"/>
    <w:rsid w:val="00101C12"/>
    <w:rsid w:val="00103469"/>
    <w:rsid w:val="0010347D"/>
    <w:rsid w:val="00103544"/>
    <w:rsid w:val="0010363B"/>
    <w:rsid w:val="0010442A"/>
    <w:rsid w:val="0010501E"/>
    <w:rsid w:val="001068F0"/>
    <w:rsid w:val="0011053C"/>
    <w:rsid w:val="00110BA5"/>
    <w:rsid w:val="001111F8"/>
    <w:rsid w:val="00111474"/>
    <w:rsid w:val="00112F5E"/>
    <w:rsid w:val="00121043"/>
    <w:rsid w:val="001222F5"/>
    <w:rsid w:val="001225C7"/>
    <w:rsid w:val="001260D4"/>
    <w:rsid w:val="00130381"/>
    <w:rsid w:val="00130BA2"/>
    <w:rsid w:val="00133706"/>
    <w:rsid w:val="00135A81"/>
    <w:rsid w:val="00136E7D"/>
    <w:rsid w:val="0014004E"/>
    <w:rsid w:val="00141999"/>
    <w:rsid w:val="001432E5"/>
    <w:rsid w:val="00143C1F"/>
    <w:rsid w:val="00146E68"/>
    <w:rsid w:val="00151F13"/>
    <w:rsid w:val="0015348F"/>
    <w:rsid w:val="0015483E"/>
    <w:rsid w:val="00154CDB"/>
    <w:rsid w:val="00155448"/>
    <w:rsid w:val="00155A46"/>
    <w:rsid w:val="001566F0"/>
    <w:rsid w:val="00156E07"/>
    <w:rsid w:val="00160460"/>
    <w:rsid w:val="00160E85"/>
    <w:rsid w:val="001613BE"/>
    <w:rsid w:val="00162356"/>
    <w:rsid w:val="001667E7"/>
    <w:rsid w:val="0017529B"/>
    <w:rsid w:val="0017584E"/>
    <w:rsid w:val="00175ED5"/>
    <w:rsid w:val="00176839"/>
    <w:rsid w:val="00176E48"/>
    <w:rsid w:val="001809E8"/>
    <w:rsid w:val="00181AD9"/>
    <w:rsid w:val="00183229"/>
    <w:rsid w:val="00183B6D"/>
    <w:rsid w:val="0018522B"/>
    <w:rsid w:val="00186106"/>
    <w:rsid w:val="00186EB9"/>
    <w:rsid w:val="00187F3A"/>
    <w:rsid w:val="001906FD"/>
    <w:rsid w:val="0019236E"/>
    <w:rsid w:val="001924D5"/>
    <w:rsid w:val="001933AC"/>
    <w:rsid w:val="00193736"/>
    <w:rsid w:val="0019528E"/>
    <w:rsid w:val="001A03FD"/>
    <w:rsid w:val="001A533A"/>
    <w:rsid w:val="001A7305"/>
    <w:rsid w:val="001A75DD"/>
    <w:rsid w:val="001A7A29"/>
    <w:rsid w:val="001A7FAD"/>
    <w:rsid w:val="001B2E40"/>
    <w:rsid w:val="001B59D0"/>
    <w:rsid w:val="001B59E8"/>
    <w:rsid w:val="001B61D2"/>
    <w:rsid w:val="001B6915"/>
    <w:rsid w:val="001C0373"/>
    <w:rsid w:val="001C039F"/>
    <w:rsid w:val="001C0ADB"/>
    <w:rsid w:val="001C140D"/>
    <w:rsid w:val="001C29C9"/>
    <w:rsid w:val="001C2FDC"/>
    <w:rsid w:val="001C35A1"/>
    <w:rsid w:val="001C5166"/>
    <w:rsid w:val="001C53B8"/>
    <w:rsid w:val="001C6554"/>
    <w:rsid w:val="001C74B1"/>
    <w:rsid w:val="001C774A"/>
    <w:rsid w:val="001D01B7"/>
    <w:rsid w:val="001D0E7F"/>
    <w:rsid w:val="001D2EA3"/>
    <w:rsid w:val="001D4B18"/>
    <w:rsid w:val="001D5719"/>
    <w:rsid w:val="001D67B3"/>
    <w:rsid w:val="001D784E"/>
    <w:rsid w:val="001E03AE"/>
    <w:rsid w:val="001E0E5F"/>
    <w:rsid w:val="001E4753"/>
    <w:rsid w:val="001E73DF"/>
    <w:rsid w:val="001E7772"/>
    <w:rsid w:val="001E78EC"/>
    <w:rsid w:val="001F03BF"/>
    <w:rsid w:val="001F0A22"/>
    <w:rsid w:val="001F19EA"/>
    <w:rsid w:val="001F34EA"/>
    <w:rsid w:val="001F3B5A"/>
    <w:rsid w:val="001F4527"/>
    <w:rsid w:val="001F64E8"/>
    <w:rsid w:val="0020158E"/>
    <w:rsid w:val="00201FBA"/>
    <w:rsid w:val="0020334B"/>
    <w:rsid w:val="002041B3"/>
    <w:rsid w:val="002055A2"/>
    <w:rsid w:val="00205CA5"/>
    <w:rsid w:val="0020659B"/>
    <w:rsid w:val="00206D14"/>
    <w:rsid w:val="0020774C"/>
    <w:rsid w:val="00212374"/>
    <w:rsid w:val="00213012"/>
    <w:rsid w:val="00213965"/>
    <w:rsid w:val="0021564D"/>
    <w:rsid w:val="002200D9"/>
    <w:rsid w:val="0022356B"/>
    <w:rsid w:val="00223E80"/>
    <w:rsid w:val="00225090"/>
    <w:rsid w:val="0022567C"/>
    <w:rsid w:val="00225B78"/>
    <w:rsid w:val="00227B81"/>
    <w:rsid w:val="002304D6"/>
    <w:rsid w:val="002318F3"/>
    <w:rsid w:val="00232DB5"/>
    <w:rsid w:val="00233107"/>
    <w:rsid w:val="0023388C"/>
    <w:rsid w:val="002415D4"/>
    <w:rsid w:val="00243F2F"/>
    <w:rsid w:val="0024419E"/>
    <w:rsid w:val="0024453D"/>
    <w:rsid w:val="00244AAA"/>
    <w:rsid w:val="0024579C"/>
    <w:rsid w:val="002470D8"/>
    <w:rsid w:val="00250109"/>
    <w:rsid w:val="00255906"/>
    <w:rsid w:val="00255CF8"/>
    <w:rsid w:val="0025730B"/>
    <w:rsid w:val="0025762E"/>
    <w:rsid w:val="00257991"/>
    <w:rsid w:val="00257DBB"/>
    <w:rsid w:val="0026171B"/>
    <w:rsid w:val="00261902"/>
    <w:rsid w:val="00261FA2"/>
    <w:rsid w:val="0026446A"/>
    <w:rsid w:val="002667A1"/>
    <w:rsid w:val="00267C4A"/>
    <w:rsid w:val="00270A91"/>
    <w:rsid w:val="00270F87"/>
    <w:rsid w:val="002710BC"/>
    <w:rsid w:val="0027128D"/>
    <w:rsid w:val="00271347"/>
    <w:rsid w:val="0027219A"/>
    <w:rsid w:val="002727E6"/>
    <w:rsid w:val="00272F1F"/>
    <w:rsid w:val="00273D31"/>
    <w:rsid w:val="00274AF8"/>
    <w:rsid w:val="0027549C"/>
    <w:rsid w:val="002810B3"/>
    <w:rsid w:val="00281C6F"/>
    <w:rsid w:val="00282443"/>
    <w:rsid w:val="00283C30"/>
    <w:rsid w:val="00283C3F"/>
    <w:rsid w:val="00284902"/>
    <w:rsid w:val="002852B1"/>
    <w:rsid w:val="00290077"/>
    <w:rsid w:val="002909BA"/>
    <w:rsid w:val="002936D0"/>
    <w:rsid w:val="002938AD"/>
    <w:rsid w:val="00294163"/>
    <w:rsid w:val="002975FE"/>
    <w:rsid w:val="002A0467"/>
    <w:rsid w:val="002A09D2"/>
    <w:rsid w:val="002A0A6A"/>
    <w:rsid w:val="002A1CAC"/>
    <w:rsid w:val="002A368D"/>
    <w:rsid w:val="002A4C03"/>
    <w:rsid w:val="002A4C8F"/>
    <w:rsid w:val="002A6640"/>
    <w:rsid w:val="002A6739"/>
    <w:rsid w:val="002B04EF"/>
    <w:rsid w:val="002B06FD"/>
    <w:rsid w:val="002B11EE"/>
    <w:rsid w:val="002B125F"/>
    <w:rsid w:val="002B20E8"/>
    <w:rsid w:val="002B3D11"/>
    <w:rsid w:val="002B7FB0"/>
    <w:rsid w:val="002C1883"/>
    <w:rsid w:val="002C21C4"/>
    <w:rsid w:val="002C3146"/>
    <w:rsid w:val="002C511E"/>
    <w:rsid w:val="002C52B1"/>
    <w:rsid w:val="002C5B4C"/>
    <w:rsid w:val="002C692F"/>
    <w:rsid w:val="002D10E7"/>
    <w:rsid w:val="002D1566"/>
    <w:rsid w:val="002D4850"/>
    <w:rsid w:val="002D4F2E"/>
    <w:rsid w:val="002D6969"/>
    <w:rsid w:val="002D7064"/>
    <w:rsid w:val="002D7DEF"/>
    <w:rsid w:val="002E0875"/>
    <w:rsid w:val="002E214F"/>
    <w:rsid w:val="002E309C"/>
    <w:rsid w:val="002E3D57"/>
    <w:rsid w:val="002E3E95"/>
    <w:rsid w:val="002E7B08"/>
    <w:rsid w:val="002E7FFB"/>
    <w:rsid w:val="002F661E"/>
    <w:rsid w:val="002F6C04"/>
    <w:rsid w:val="002F6DBD"/>
    <w:rsid w:val="002F7A90"/>
    <w:rsid w:val="00304069"/>
    <w:rsid w:val="00304A87"/>
    <w:rsid w:val="00305576"/>
    <w:rsid w:val="00305D88"/>
    <w:rsid w:val="00306B27"/>
    <w:rsid w:val="003076EC"/>
    <w:rsid w:val="003102A4"/>
    <w:rsid w:val="00310629"/>
    <w:rsid w:val="0031240B"/>
    <w:rsid w:val="003150CD"/>
    <w:rsid w:val="0031546D"/>
    <w:rsid w:val="00317412"/>
    <w:rsid w:val="00321061"/>
    <w:rsid w:val="003214D6"/>
    <w:rsid w:val="003224E4"/>
    <w:rsid w:val="0032334D"/>
    <w:rsid w:val="00327A76"/>
    <w:rsid w:val="00332FB0"/>
    <w:rsid w:val="003332CB"/>
    <w:rsid w:val="00335296"/>
    <w:rsid w:val="003352A5"/>
    <w:rsid w:val="003366B6"/>
    <w:rsid w:val="0033745B"/>
    <w:rsid w:val="00342E5F"/>
    <w:rsid w:val="003446C7"/>
    <w:rsid w:val="0034588E"/>
    <w:rsid w:val="00347755"/>
    <w:rsid w:val="00350899"/>
    <w:rsid w:val="00350F8C"/>
    <w:rsid w:val="00352121"/>
    <w:rsid w:val="00353EC0"/>
    <w:rsid w:val="00354168"/>
    <w:rsid w:val="00356746"/>
    <w:rsid w:val="003608C2"/>
    <w:rsid w:val="0036419B"/>
    <w:rsid w:val="00364603"/>
    <w:rsid w:val="00364BAF"/>
    <w:rsid w:val="0036613F"/>
    <w:rsid w:val="00367A83"/>
    <w:rsid w:val="003704E6"/>
    <w:rsid w:val="003709A1"/>
    <w:rsid w:val="0037248F"/>
    <w:rsid w:val="0037314E"/>
    <w:rsid w:val="003732D5"/>
    <w:rsid w:val="003758EC"/>
    <w:rsid w:val="00377BC2"/>
    <w:rsid w:val="0038041F"/>
    <w:rsid w:val="00383D96"/>
    <w:rsid w:val="00384CF5"/>
    <w:rsid w:val="00385BEC"/>
    <w:rsid w:val="0038601E"/>
    <w:rsid w:val="00386A1E"/>
    <w:rsid w:val="00386C7C"/>
    <w:rsid w:val="003904FF"/>
    <w:rsid w:val="00392D88"/>
    <w:rsid w:val="00393307"/>
    <w:rsid w:val="00394570"/>
    <w:rsid w:val="00395A14"/>
    <w:rsid w:val="003967D0"/>
    <w:rsid w:val="003A2892"/>
    <w:rsid w:val="003A2D42"/>
    <w:rsid w:val="003A463C"/>
    <w:rsid w:val="003A473D"/>
    <w:rsid w:val="003A4F3C"/>
    <w:rsid w:val="003A5BF5"/>
    <w:rsid w:val="003A6973"/>
    <w:rsid w:val="003B08D1"/>
    <w:rsid w:val="003B179D"/>
    <w:rsid w:val="003B5129"/>
    <w:rsid w:val="003B641D"/>
    <w:rsid w:val="003B7B01"/>
    <w:rsid w:val="003C06CD"/>
    <w:rsid w:val="003C0CC5"/>
    <w:rsid w:val="003C1731"/>
    <w:rsid w:val="003C3042"/>
    <w:rsid w:val="003C3AD9"/>
    <w:rsid w:val="003C50D5"/>
    <w:rsid w:val="003C7376"/>
    <w:rsid w:val="003C77D5"/>
    <w:rsid w:val="003C7FF4"/>
    <w:rsid w:val="003D0C8D"/>
    <w:rsid w:val="003D13BF"/>
    <w:rsid w:val="003D1E23"/>
    <w:rsid w:val="003D1E34"/>
    <w:rsid w:val="003D3ECC"/>
    <w:rsid w:val="003D43E2"/>
    <w:rsid w:val="003D44EB"/>
    <w:rsid w:val="003D57C6"/>
    <w:rsid w:val="003D62A0"/>
    <w:rsid w:val="003D7142"/>
    <w:rsid w:val="003E0B87"/>
    <w:rsid w:val="003E1E57"/>
    <w:rsid w:val="003E3A96"/>
    <w:rsid w:val="003E45ED"/>
    <w:rsid w:val="003E4B3D"/>
    <w:rsid w:val="003E4EDB"/>
    <w:rsid w:val="003E59BD"/>
    <w:rsid w:val="003E6285"/>
    <w:rsid w:val="003E65EF"/>
    <w:rsid w:val="003F1A34"/>
    <w:rsid w:val="003F1AAD"/>
    <w:rsid w:val="003F1B1E"/>
    <w:rsid w:val="003F32FD"/>
    <w:rsid w:val="003F4C1F"/>
    <w:rsid w:val="003F4E80"/>
    <w:rsid w:val="003F5399"/>
    <w:rsid w:val="003F678F"/>
    <w:rsid w:val="00401AEE"/>
    <w:rsid w:val="004025C4"/>
    <w:rsid w:val="004027DC"/>
    <w:rsid w:val="00406284"/>
    <w:rsid w:val="00410294"/>
    <w:rsid w:val="00410CDB"/>
    <w:rsid w:val="00411361"/>
    <w:rsid w:val="00411C55"/>
    <w:rsid w:val="00411F4E"/>
    <w:rsid w:val="004120C6"/>
    <w:rsid w:val="00412F02"/>
    <w:rsid w:val="004135E0"/>
    <w:rsid w:val="00414575"/>
    <w:rsid w:val="004145FA"/>
    <w:rsid w:val="0041523A"/>
    <w:rsid w:val="00417926"/>
    <w:rsid w:val="00420A2D"/>
    <w:rsid w:val="00420CF8"/>
    <w:rsid w:val="004232B0"/>
    <w:rsid w:val="00424F2E"/>
    <w:rsid w:val="004272C6"/>
    <w:rsid w:val="00427450"/>
    <w:rsid w:val="00427DEB"/>
    <w:rsid w:val="00427E57"/>
    <w:rsid w:val="00430660"/>
    <w:rsid w:val="00430A0E"/>
    <w:rsid w:val="004314A1"/>
    <w:rsid w:val="00434487"/>
    <w:rsid w:val="00434561"/>
    <w:rsid w:val="0043488B"/>
    <w:rsid w:val="00436159"/>
    <w:rsid w:val="004361FD"/>
    <w:rsid w:val="00442845"/>
    <w:rsid w:val="004430A3"/>
    <w:rsid w:val="00443406"/>
    <w:rsid w:val="00443B9C"/>
    <w:rsid w:val="004472EC"/>
    <w:rsid w:val="0045083D"/>
    <w:rsid w:val="00450CFC"/>
    <w:rsid w:val="004525F3"/>
    <w:rsid w:val="0045455A"/>
    <w:rsid w:val="00457293"/>
    <w:rsid w:val="0046154F"/>
    <w:rsid w:val="004627CF"/>
    <w:rsid w:val="00463820"/>
    <w:rsid w:val="00463CD1"/>
    <w:rsid w:val="00463DCD"/>
    <w:rsid w:val="00466AD2"/>
    <w:rsid w:val="00466DF1"/>
    <w:rsid w:val="0047078E"/>
    <w:rsid w:val="00472A3C"/>
    <w:rsid w:val="004761F8"/>
    <w:rsid w:val="00476B99"/>
    <w:rsid w:val="00483685"/>
    <w:rsid w:val="00485D75"/>
    <w:rsid w:val="00486BD4"/>
    <w:rsid w:val="004870BD"/>
    <w:rsid w:val="004877BB"/>
    <w:rsid w:val="00490E80"/>
    <w:rsid w:val="00491D54"/>
    <w:rsid w:val="0049279D"/>
    <w:rsid w:val="00493F49"/>
    <w:rsid w:val="00494868"/>
    <w:rsid w:val="00494A67"/>
    <w:rsid w:val="00497462"/>
    <w:rsid w:val="004A4595"/>
    <w:rsid w:val="004A7B01"/>
    <w:rsid w:val="004A7C2A"/>
    <w:rsid w:val="004B37DA"/>
    <w:rsid w:val="004B37E1"/>
    <w:rsid w:val="004B52E9"/>
    <w:rsid w:val="004B6840"/>
    <w:rsid w:val="004B713C"/>
    <w:rsid w:val="004C2405"/>
    <w:rsid w:val="004C2E16"/>
    <w:rsid w:val="004C30D7"/>
    <w:rsid w:val="004C3C8E"/>
    <w:rsid w:val="004C4F50"/>
    <w:rsid w:val="004C67BD"/>
    <w:rsid w:val="004C78A6"/>
    <w:rsid w:val="004D1102"/>
    <w:rsid w:val="004D1D17"/>
    <w:rsid w:val="004D2756"/>
    <w:rsid w:val="004D3C69"/>
    <w:rsid w:val="004D465D"/>
    <w:rsid w:val="004D68D5"/>
    <w:rsid w:val="004D76F0"/>
    <w:rsid w:val="004E23BD"/>
    <w:rsid w:val="004E4071"/>
    <w:rsid w:val="004E6724"/>
    <w:rsid w:val="004E6DCA"/>
    <w:rsid w:val="004F3259"/>
    <w:rsid w:val="004F43F5"/>
    <w:rsid w:val="004F4A24"/>
    <w:rsid w:val="004F50DF"/>
    <w:rsid w:val="004F5804"/>
    <w:rsid w:val="004F5FDD"/>
    <w:rsid w:val="004F6882"/>
    <w:rsid w:val="00500ED9"/>
    <w:rsid w:val="005020F1"/>
    <w:rsid w:val="00502323"/>
    <w:rsid w:val="00503A1C"/>
    <w:rsid w:val="00503C46"/>
    <w:rsid w:val="00504E35"/>
    <w:rsid w:val="005050FC"/>
    <w:rsid w:val="00506346"/>
    <w:rsid w:val="005065C0"/>
    <w:rsid w:val="00506D6E"/>
    <w:rsid w:val="00506F64"/>
    <w:rsid w:val="00510614"/>
    <w:rsid w:val="00513BF6"/>
    <w:rsid w:val="00515147"/>
    <w:rsid w:val="00517EDC"/>
    <w:rsid w:val="0052170C"/>
    <w:rsid w:val="005220BA"/>
    <w:rsid w:val="00522AC3"/>
    <w:rsid w:val="00523F44"/>
    <w:rsid w:val="00525FF6"/>
    <w:rsid w:val="00527B17"/>
    <w:rsid w:val="00530099"/>
    <w:rsid w:val="00530AFB"/>
    <w:rsid w:val="00530BDB"/>
    <w:rsid w:val="0053315A"/>
    <w:rsid w:val="00536700"/>
    <w:rsid w:val="00537B43"/>
    <w:rsid w:val="00541B25"/>
    <w:rsid w:val="005421B7"/>
    <w:rsid w:val="00544760"/>
    <w:rsid w:val="00544D47"/>
    <w:rsid w:val="00545F9A"/>
    <w:rsid w:val="0054734A"/>
    <w:rsid w:val="005502AA"/>
    <w:rsid w:val="00552568"/>
    <w:rsid w:val="005535CB"/>
    <w:rsid w:val="0055554B"/>
    <w:rsid w:val="0055681E"/>
    <w:rsid w:val="005603B9"/>
    <w:rsid w:val="005604BF"/>
    <w:rsid w:val="00561621"/>
    <w:rsid w:val="00562369"/>
    <w:rsid w:val="00564485"/>
    <w:rsid w:val="005666A7"/>
    <w:rsid w:val="00570A1F"/>
    <w:rsid w:val="00570EF7"/>
    <w:rsid w:val="005712F6"/>
    <w:rsid w:val="005726F1"/>
    <w:rsid w:val="00573BB6"/>
    <w:rsid w:val="00573F51"/>
    <w:rsid w:val="0057400F"/>
    <w:rsid w:val="005747A9"/>
    <w:rsid w:val="00575303"/>
    <w:rsid w:val="00575D2F"/>
    <w:rsid w:val="0057644A"/>
    <w:rsid w:val="00576AC6"/>
    <w:rsid w:val="005814E7"/>
    <w:rsid w:val="0058179B"/>
    <w:rsid w:val="0058320A"/>
    <w:rsid w:val="00583DC7"/>
    <w:rsid w:val="00583F8B"/>
    <w:rsid w:val="005842EC"/>
    <w:rsid w:val="00584C4F"/>
    <w:rsid w:val="00586423"/>
    <w:rsid w:val="00586A4C"/>
    <w:rsid w:val="00586D62"/>
    <w:rsid w:val="005872D0"/>
    <w:rsid w:val="00590934"/>
    <w:rsid w:val="00590C3F"/>
    <w:rsid w:val="0059296B"/>
    <w:rsid w:val="00595958"/>
    <w:rsid w:val="005975C3"/>
    <w:rsid w:val="005A0508"/>
    <w:rsid w:val="005A0746"/>
    <w:rsid w:val="005A4FF8"/>
    <w:rsid w:val="005B03C7"/>
    <w:rsid w:val="005B2882"/>
    <w:rsid w:val="005B2E0D"/>
    <w:rsid w:val="005B36BD"/>
    <w:rsid w:val="005B3A48"/>
    <w:rsid w:val="005B3A96"/>
    <w:rsid w:val="005B7865"/>
    <w:rsid w:val="005C122F"/>
    <w:rsid w:val="005C3686"/>
    <w:rsid w:val="005C4D1E"/>
    <w:rsid w:val="005C5121"/>
    <w:rsid w:val="005C5ECF"/>
    <w:rsid w:val="005C68CE"/>
    <w:rsid w:val="005D0CB3"/>
    <w:rsid w:val="005D0D4F"/>
    <w:rsid w:val="005D180A"/>
    <w:rsid w:val="005D35B4"/>
    <w:rsid w:val="005D3BD6"/>
    <w:rsid w:val="005D3C75"/>
    <w:rsid w:val="005D623C"/>
    <w:rsid w:val="005D7082"/>
    <w:rsid w:val="005D73C9"/>
    <w:rsid w:val="005D7F2E"/>
    <w:rsid w:val="005E06AF"/>
    <w:rsid w:val="005E0F9E"/>
    <w:rsid w:val="005E36B5"/>
    <w:rsid w:val="005E4A8B"/>
    <w:rsid w:val="005F2BB9"/>
    <w:rsid w:val="005F35B9"/>
    <w:rsid w:val="005F3C19"/>
    <w:rsid w:val="005F4492"/>
    <w:rsid w:val="005F5BC6"/>
    <w:rsid w:val="005F7B6B"/>
    <w:rsid w:val="00602A29"/>
    <w:rsid w:val="00605F8B"/>
    <w:rsid w:val="006067B7"/>
    <w:rsid w:val="00606A79"/>
    <w:rsid w:val="006077F7"/>
    <w:rsid w:val="00611405"/>
    <w:rsid w:val="00612595"/>
    <w:rsid w:val="00612668"/>
    <w:rsid w:val="00613D8F"/>
    <w:rsid w:val="0061422C"/>
    <w:rsid w:val="00615853"/>
    <w:rsid w:val="00615EA3"/>
    <w:rsid w:val="00616244"/>
    <w:rsid w:val="0061627F"/>
    <w:rsid w:val="00616B57"/>
    <w:rsid w:val="006171B5"/>
    <w:rsid w:val="00617431"/>
    <w:rsid w:val="00617984"/>
    <w:rsid w:val="00623C2B"/>
    <w:rsid w:val="00624B27"/>
    <w:rsid w:val="006261A4"/>
    <w:rsid w:val="00626317"/>
    <w:rsid w:val="00627163"/>
    <w:rsid w:val="00632C6F"/>
    <w:rsid w:val="0063427D"/>
    <w:rsid w:val="00635637"/>
    <w:rsid w:val="006356A9"/>
    <w:rsid w:val="0063621B"/>
    <w:rsid w:val="00636EF9"/>
    <w:rsid w:val="00637786"/>
    <w:rsid w:val="0064306A"/>
    <w:rsid w:val="00645760"/>
    <w:rsid w:val="00645DBE"/>
    <w:rsid w:val="006467F6"/>
    <w:rsid w:val="00646C7B"/>
    <w:rsid w:val="00646F85"/>
    <w:rsid w:val="006511F9"/>
    <w:rsid w:val="00651AD2"/>
    <w:rsid w:val="006520F9"/>
    <w:rsid w:val="006536AC"/>
    <w:rsid w:val="0065381C"/>
    <w:rsid w:val="00654445"/>
    <w:rsid w:val="00654AFD"/>
    <w:rsid w:val="0065550D"/>
    <w:rsid w:val="006556E6"/>
    <w:rsid w:val="00655A97"/>
    <w:rsid w:val="0066046A"/>
    <w:rsid w:val="006604B9"/>
    <w:rsid w:val="00661D53"/>
    <w:rsid w:val="00663658"/>
    <w:rsid w:val="00663ACA"/>
    <w:rsid w:val="006643B0"/>
    <w:rsid w:val="00664719"/>
    <w:rsid w:val="0066523A"/>
    <w:rsid w:val="00665886"/>
    <w:rsid w:val="00665E68"/>
    <w:rsid w:val="00667932"/>
    <w:rsid w:val="00667EB9"/>
    <w:rsid w:val="00671A84"/>
    <w:rsid w:val="00672439"/>
    <w:rsid w:val="00672B43"/>
    <w:rsid w:val="0067379D"/>
    <w:rsid w:val="00674832"/>
    <w:rsid w:val="00675DDF"/>
    <w:rsid w:val="0068149D"/>
    <w:rsid w:val="00681E8F"/>
    <w:rsid w:val="006828B6"/>
    <w:rsid w:val="0068344F"/>
    <w:rsid w:val="006835FE"/>
    <w:rsid w:val="00684490"/>
    <w:rsid w:val="00686FF1"/>
    <w:rsid w:val="006910AA"/>
    <w:rsid w:val="00691EBF"/>
    <w:rsid w:val="0069290A"/>
    <w:rsid w:val="00693B60"/>
    <w:rsid w:val="00694AC1"/>
    <w:rsid w:val="006A064E"/>
    <w:rsid w:val="006A09F7"/>
    <w:rsid w:val="006A105C"/>
    <w:rsid w:val="006A1942"/>
    <w:rsid w:val="006A2031"/>
    <w:rsid w:val="006A2E0C"/>
    <w:rsid w:val="006A6749"/>
    <w:rsid w:val="006B0CFB"/>
    <w:rsid w:val="006B1069"/>
    <w:rsid w:val="006B3E69"/>
    <w:rsid w:val="006B4366"/>
    <w:rsid w:val="006B466E"/>
    <w:rsid w:val="006B548A"/>
    <w:rsid w:val="006B7B7D"/>
    <w:rsid w:val="006C1FE5"/>
    <w:rsid w:val="006C36DB"/>
    <w:rsid w:val="006C585C"/>
    <w:rsid w:val="006C77ED"/>
    <w:rsid w:val="006C7DA5"/>
    <w:rsid w:val="006D1441"/>
    <w:rsid w:val="006D3CC5"/>
    <w:rsid w:val="006D53EC"/>
    <w:rsid w:val="006D573F"/>
    <w:rsid w:val="006D6CE3"/>
    <w:rsid w:val="006E10F6"/>
    <w:rsid w:val="006E1872"/>
    <w:rsid w:val="006E2C9F"/>
    <w:rsid w:val="006E319D"/>
    <w:rsid w:val="006E443C"/>
    <w:rsid w:val="006E4CE4"/>
    <w:rsid w:val="006E4D3B"/>
    <w:rsid w:val="006E4E32"/>
    <w:rsid w:val="006E6052"/>
    <w:rsid w:val="006F1559"/>
    <w:rsid w:val="006F358C"/>
    <w:rsid w:val="006F512F"/>
    <w:rsid w:val="006F5805"/>
    <w:rsid w:val="006F5BE8"/>
    <w:rsid w:val="006F6B5F"/>
    <w:rsid w:val="00700369"/>
    <w:rsid w:val="00700580"/>
    <w:rsid w:val="00700FE1"/>
    <w:rsid w:val="00703AF8"/>
    <w:rsid w:val="00704828"/>
    <w:rsid w:val="0070500E"/>
    <w:rsid w:val="00706B34"/>
    <w:rsid w:val="0071382F"/>
    <w:rsid w:val="00713F49"/>
    <w:rsid w:val="007154C4"/>
    <w:rsid w:val="007165C4"/>
    <w:rsid w:val="0072026D"/>
    <w:rsid w:val="0072230B"/>
    <w:rsid w:val="007240DC"/>
    <w:rsid w:val="00724A6F"/>
    <w:rsid w:val="00725013"/>
    <w:rsid w:val="0072562A"/>
    <w:rsid w:val="00725E29"/>
    <w:rsid w:val="00725E57"/>
    <w:rsid w:val="00726CAF"/>
    <w:rsid w:val="007308C6"/>
    <w:rsid w:val="007320D7"/>
    <w:rsid w:val="0073691A"/>
    <w:rsid w:val="00736982"/>
    <w:rsid w:val="007369B7"/>
    <w:rsid w:val="00737F4A"/>
    <w:rsid w:val="007435FB"/>
    <w:rsid w:val="00744B46"/>
    <w:rsid w:val="00747348"/>
    <w:rsid w:val="00750DFA"/>
    <w:rsid w:val="00751D56"/>
    <w:rsid w:val="0075350F"/>
    <w:rsid w:val="007556A0"/>
    <w:rsid w:val="00755BA8"/>
    <w:rsid w:val="00761FED"/>
    <w:rsid w:val="00763683"/>
    <w:rsid w:val="00766058"/>
    <w:rsid w:val="00767123"/>
    <w:rsid w:val="007675AB"/>
    <w:rsid w:val="00771555"/>
    <w:rsid w:val="00772ED5"/>
    <w:rsid w:val="0077342D"/>
    <w:rsid w:val="00773CF1"/>
    <w:rsid w:val="00774B45"/>
    <w:rsid w:val="00776EED"/>
    <w:rsid w:val="0078029C"/>
    <w:rsid w:val="00781356"/>
    <w:rsid w:val="00783A58"/>
    <w:rsid w:val="0078672E"/>
    <w:rsid w:val="007879D1"/>
    <w:rsid w:val="007909F5"/>
    <w:rsid w:val="00791C72"/>
    <w:rsid w:val="00792AB4"/>
    <w:rsid w:val="00792FAF"/>
    <w:rsid w:val="0079323D"/>
    <w:rsid w:val="007935F6"/>
    <w:rsid w:val="00793677"/>
    <w:rsid w:val="007937AA"/>
    <w:rsid w:val="00794343"/>
    <w:rsid w:val="00794B1F"/>
    <w:rsid w:val="007955F6"/>
    <w:rsid w:val="007963E2"/>
    <w:rsid w:val="007963FC"/>
    <w:rsid w:val="00796DF0"/>
    <w:rsid w:val="007A0EEC"/>
    <w:rsid w:val="007A3C3D"/>
    <w:rsid w:val="007A3CCA"/>
    <w:rsid w:val="007A4841"/>
    <w:rsid w:val="007A4C4C"/>
    <w:rsid w:val="007A77C5"/>
    <w:rsid w:val="007B1EC1"/>
    <w:rsid w:val="007B23C0"/>
    <w:rsid w:val="007B4301"/>
    <w:rsid w:val="007B4FAA"/>
    <w:rsid w:val="007B5FB6"/>
    <w:rsid w:val="007B7CD1"/>
    <w:rsid w:val="007C1E12"/>
    <w:rsid w:val="007C35A4"/>
    <w:rsid w:val="007C4F60"/>
    <w:rsid w:val="007C5F58"/>
    <w:rsid w:val="007C7723"/>
    <w:rsid w:val="007C7D30"/>
    <w:rsid w:val="007D16B5"/>
    <w:rsid w:val="007D3EA8"/>
    <w:rsid w:val="007D414B"/>
    <w:rsid w:val="007D41E9"/>
    <w:rsid w:val="007D4B42"/>
    <w:rsid w:val="007D58EC"/>
    <w:rsid w:val="007D5C34"/>
    <w:rsid w:val="007D718F"/>
    <w:rsid w:val="007E0A66"/>
    <w:rsid w:val="007E0B20"/>
    <w:rsid w:val="007E1B8F"/>
    <w:rsid w:val="007E1E69"/>
    <w:rsid w:val="007E2E3B"/>
    <w:rsid w:val="007E3381"/>
    <w:rsid w:val="007E424A"/>
    <w:rsid w:val="007E61A1"/>
    <w:rsid w:val="007E644D"/>
    <w:rsid w:val="007E6856"/>
    <w:rsid w:val="007E7EB6"/>
    <w:rsid w:val="007F22F1"/>
    <w:rsid w:val="007F2D14"/>
    <w:rsid w:val="007F365F"/>
    <w:rsid w:val="007F4C2A"/>
    <w:rsid w:val="007F4D25"/>
    <w:rsid w:val="007F5392"/>
    <w:rsid w:val="007F5683"/>
    <w:rsid w:val="007F5D45"/>
    <w:rsid w:val="00800592"/>
    <w:rsid w:val="008011D7"/>
    <w:rsid w:val="00802A93"/>
    <w:rsid w:val="008032F5"/>
    <w:rsid w:val="00803AFE"/>
    <w:rsid w:val="00803C14"/>
    <w:rsid w:val="0080753F"/>
    <w:rsid w:val="00807A2F"/>
    <w:rsid w:val="00812289"/>
    <w:rsid w:val="00815BF3"/>
    <w:rsid w:val="008160D9"/>
    <w:rsid w:val="00816F45"/>
    <w:rsid w:val="00821297"/>
    <w:rsid w:val="0082201B"/>
    <w:rsid w:val="00823741"/>
    <w:rsid w:val="00826D2F"/>
    <w:rsid w:val="00831080"/>
    <w:rsid w:val="008321E4"/>
    <w:rsid w:val="00833A2A"/>
    <w:rsid w:val="008342C2"/>
    <w:rsid w:val="00835763"/>
    <w:rsid w:val="00840645"/>
    <w:rsid w:val="008413AB"/>
    <w:rsid w:val="008420AE"/>
    <w:rsid w:val="0084266A"/>
    <w:rsid w:val="0084370B"/>
    <w:rsid w:val="008465DA"/>
    <w:rsid w:val="00847853"/>
    <w:rsid w:val="00847B07"/>
    <w:rsid w:val="00847BFF"/>
    <w:rsid w:val="00851934"/>
    <w:rsid w:val="00852B05"/>
    <w:rsid w:val="008545E6"/>
    <w:rsid w:val="00855D67"/>
    <w:rsid w:val="008577B6"/>
    <w:rsid w:val="00857D9F"/>
    <w:rsid w:val="008629AC"/>
    <w:rsid w:val="008641D2"/>
    <w:rsid w:val="00866877"/>
    <w:rsid w:val="00870064"/>
    <w:rsid w:val="00872058"/>
    <w:rsid w:val="008729D1"/>
    <w:rsid w:val="0087331B"/>
    <w:rsid w:val="00874242"/>
    <w:rsid w:val="0087507A"/>
    <w:rsid w:val="008776B4"/>
    <w:rsid w:val="00880BDF"/>
    <w:rsid w:val="00880DCF"/>
    <w:rsid w:val="00882056"/>
    <w:rsid w:val="00882200"/>
    <w:rsid w:val="00882438"/>
    <w:rsid w:val="0088469D"/>
    <w:rsid w:val="00884AC7"/>
    <w:rsid w:val="00886550"/>
    <w:rsid w:val="0089027B"/>
    <w:rsid w:val="00890541"/>
    <w:rsid w:val="0089143C"/>
    <w:rsid w:val="008918AC"/>
    <w:rsid w:val="008933C3"/>
    <w:rsid w:val="0089340C"/>
    <w:rsid w:val="00894E6C"/>
    <w:rsid w:val="00896136"/>
    <w:rsid w:val="008961C6"/>
    <w:rsid w:val="008A0CD2"/>
    <w:rsid w:val="008A3DD9"/>
    <w:rsid w:val="008A4583"/>
    <w:rsid w:val="008A51F5"/>
    <w:rsid w:val="008A5F12"/>
    <w:rsid w:val="008A6007"/>
    <w:rsid w:val="008A63E1"/>
    <w:rsid w:val="008A7656"/>
    <w:rsid w:val="008B19A0"/>
    <w:rsid w:val="008B2ADF"/>
    <w:rsid w:val="008B32E7"/>
    <w:rsid w:val="008B3ACC"/>
    <w:rsid w:val="008B4FE8"/>
    <w:rsid w:val="008B6076"/>
    <w:rsid w:val="008B6081"/>
    <w:rsid w:val="008C19E2"/>
    <w:rsid w:val="008C2064"/>
    <w:rsid w:val="008C34D4"/>
    <w:rsid w:val="008C5310"/>
    <w:rsid w:val="008C5B66"/>
    <w:rsid w:val="008C77EF"/>
    <w:rsid w:val="008C7946"/>
    <w:rsid w:val="008D3956"/>
    <w:rsid w:val="008D3CC1"/>
    <w:rsid w:val="008D3E9D"/>
    <w:rsid w:val="008D4208"/>
    <w:rsid w:val="008D5729"/>
    <w:rsid w:val="008D6054"/>
    <w:rsid w:val="008D633A"/>
    <w:rsid w:val="008D699B"/>
    <w:rsid w:val="008D6F93"/>
    <w:rsid w:val="008D7D46"/>
    <w:rsid w:val="008E08CD"/>
    <w:rsid w:val="008E0F6A"/>
    <w:rsid w:val="008E1362"/>
    <w:rsid w:val="008E1905"/>
    <w:rsid w:val="008E2289"/>
    <w:rsid w:val="008E3A9A"/>
    <w:rsid w:val="008E43EC"/>
    <w:rsid w:val="008E4C91"/>
    <w:rsid w:val="008E5166"/>
    <w:rsid w:val="008E6227"/>
    <w:rsid w:val="008E6BDE"/>
    <w:rsid w:val="008E7548"/>
    <w:rsid w:val="008F301C"/>
    <w:rsid w:val="008F3C79"/>
    <w:rsid w:val="008F4E84"/>
    <w:rsid w:val="008F569E"/>
    <w:rsid w:val="008F578C"/>
    <w:rsid w:val="008F78DB"/>
    <w:rsid w:val="008F78FB"/>
    <w:rsid w:val="00900202"/>
    <w:rsid w:val="009037A5"/>
    <w:rsid w:val="00905594"/>
    <w:rsid w:val="009067EF"/>
    <w:rsid w:val="00907672"/>
    <w:rsid w:val="009100B8"/>
    <w:rsid w:val="0091098B"/>
    <w:rsid w:val="00912837"/>
    <w:rsid w:val="00913D22"/>
    <w:rsid w:val="00913E95"/>
    <w:rsid w:val="00915647"/>
    <w:rsid w:val="00915FFC"/>
    <w:rsid w:val="00916ED7"/>
    <w:rsid w:val="00921355"/>
    <w:rsid w:val="00923537"/>
    <w:rsid w:val="00931C0E"/>
    <w:rsid w:val="00932013"/>
    <w:rsid w:val="00932869"/>
    <w:rsid w:val="00933766"/>
    <w:rsid w:val="00934FE6"/>
    <w:rsid w:val="00936337"/>
    <w:rsid w:val="009364E4"/>
    <w:rsid w:val="00937195"/>
    <w:rsid w:val="0093770F"/>
    <w:rsid w:val="00937BA9"/>
    <w:rsid w:val="0094133B"/>
    <w:rsid w:val="00941C85"/>
    <w:rsid w:val="0094217D"/>
    <w:rsid w:val="00944116"/>
    <w:rsid w:val="00944B3F"/>
    <w:rsid w:val="00945B26"/>
    <w:rsid w:val="00945EBE"/>
    <w:rsid w:val="009470D5"/>
    <w:rsid w:val="009475F9"/>
    <w:rsid w:val="00947878"/>
    <w:rsid w:val="00951608"/>
    <w:rsid w:val="009600BA"/>
    <w:rsid w:val="00962977"/>
    <w:rsid w:val="00964819"/>
    <w:rsid w:val="0096720D"/>
    <w:rsid w:val="0097294F"/>
    <w:rsid w:val="0097514F"/>
    <w:rsid w:val="009759CC"/>
    <w:rsid w:val="00975A21"/>
    <w:rsid w:val="00982F69"/>
    <w:rsid w:val="0098440A"/>
    <w:rsid w:val="0098462F"/>
    <w:rsid w:val="009847CA"/>
    <w:rsid w:val="009860D2"/>
    <w:rsid w:val="0098699F"/>
    <w:rsid w:val="0098708D"/>
    <w:rsid w:val="0098733A"/>
    <w:rsid w:val="00992950"/>
    <w:rsid w:val="00993E7B"/>
    <w:rsid w:val="00996BE0"/>
    <w:rsid w:val="00997B56"/>
    <w:rsid w:val="009A11A3"/>
    <w:rsid w:val="009A609E"/>
    <w:rsid w:val="009A64AD"/>
    <w:rsid w:val="009B24E5"/>
    <w:rsid w:val="009B3AE4"/>
    <w:rsid w:val="009B46E9"/>
    <w:rsid w:val="009B4F42"/>
    <w:rsid w:val="009B59BB"/>
    <w:rsid w:val="009B6188"/>
    <w:rsid w:val="009B7010"/>
    <w:rsid w:val="009C2860"/>
    <w:rsid w:val="009C5D19"/>
    <w:rsid w:val="009C6A56"/>
    <w:rsid w:val="009D3280"/>
    <w:rsid w:val="009D3A68"/>
    <w:rsid w:val="009D4E06"/>
    <w:rsid w:val="009D5D4B"/>
    <w:rsid w:val="009D7398"/>
    <w:rsid w:val="009E1614"/>
    <w:rsid w:val="009E2980"/>
    <w:rsid w:val="009E3FA8"/>
    <w:rsid w:val="009E44DE"/>
    <w:rsid w:val="009E55E1"/>
    <w:rsid w:val="009E619F"/>
    <w:rsid w:val="009E6505"/>
    <w:rsid w:val="009F1201"/>
    <w:rsid w:val="009F134A"/>
    <w:rsid w:val="009F1940"/>
    <w:rsid w:val="009F349E"/>
    <w:rsid w:val="009F3AC9"/>
    <w:rsid w:val="009F6071"/>
    <w:rsid w:val="009F6ADC"/>
    <w:rsid w:val="009F7268"/>
    <w:rsid w:val="009F7BC0"/>
    <w:rsid w:val="009F7DF4"/>
    <w:rsid w:val="00A01E88"/>
    <w:rsid w:val="00A03A7F"/>
    <w:rsid w:val="00A04AE5"/>
    <w:rsid w:val="00A05922"/>
    <w:rsid w:val="00A05A0A"/>
    <w:rsid w:val="00A063B2"/>
    <w:rsid w:val="00A06CD6"/>
    <w:rsid w:val="00A12F84"/>
    <w:rsid w:val="00A14EE2"/>
    <w:rsid w:val="00A15D4A"/>
    <w:rsid w:val="00A220F1"/>
    <w:rsid w:val="00A22B42"/>
    <w:rsid w:val="00A23751"/>
    <w:rsid w:val="00A24814"/>
    <w:rsid w:val="00A2576B"/>
    <w:rsid w:val="00A26013"/>
    <w:rsid w:val="00A26908"/>
    <w:rsid w:val="00A305F1"/>
    <w:rsid w:val="00A307AC"/>
    <w:rsid w:val="00A31FB6"/>
    <w:rsid w:val="00A325CE"/>
    <w:rsid w:val="00A32EF9"/>
    <w:rsid w:val="00A333EE"/>
    <w:rsid w:val="00A335B9"/>
    <w:rsid w:val="00A33603"/>
    <w:rsid w:val="00A34806"/>
    <w:rsid w:val="00A3523C"/>
    <w:rsid w:val="00A3611D"/>
    <w:rsid w:val="00A36432"/>
    <w:rsid w:val="00A36872"/>
    <w:rsid w:val="00A44097"/>
    <w:rsid w:val="00A44634"/>
    <w:rsid w:val="00A450DB"/>
    <w:rsid w:val="00A47A6E"/>
    <w:rsid w:val="00A506CD"/>
    <w:rsid w:val="00A51086"/>
    <w:rsid w:val="00A52116"/>
    <w:rsid w:val="00A53A12"/>
    <w:rsid w:val="00A61016"/>
    <w:rsid w:val="00A63CD1"/>
    <w:rsid w:val="00A64AEE"/>
    <w:rsid w:val="00A64C44"/>
    <w:rsid w:val="00A678E2"/>
    <w:rsid w:val="00A73B25"/>
    <w:rsid w:val="00A759D0"/>
    <w:rsid w:val="00A7622A"/>
    <w:rsid w:val="00A800BF"/>
    <w:rsid w:val="00A81515"/>
    <w:rsid w:val="00A81590"/>
    <w:rsid w:val="00A82877"/>
    <w:rsid w:val="00A82A2D"/>
    <w:rsid w:val="00A82A83"/>
    <w:rsid w:val="00A836D2"/>
    <w:rsid w:val="00A83A50"/>
    <w:rsid w:val="00A85C84"/>
    <w:rsid w:val="00A86E61"/>
    <w:rsid w:val="00A87399"/>
    <w:rsid w:val="00A87F5C"/>
    <w:rsid w:val="00A90C7F"/>
    <w:rsid w:val="00A913ED"/>
    <w:rsid w:val="00A928A9"/>
    <w:rsid w:val="00A92B66"/>
    <w:rsid w:val="00A93265"/>
    <w:rsid w:val="00A96C0E"/>
    <w:rsid w:val="00A97E87"/>
    <w:rsid w:val="00AA162B"/>
    <w:rsid w:val="00AA1DD5"/>
    <w:rsid w:val="00AA29B3"/>
    <w:rsid w:val="00AA322D"/>
    <w:rsid w:val="00AA6C54"/>
    <w:rsid w:val="00AA7853"/>
    <w:rsid w:val="00AB00DF"/>
    <w:rsid w:val="00AB1696"/>
    <w:rsid w:val="00AB1B56"/>
    <w:rsid w:val="00AB2428"/>
    <w:rsid w:val="00AB40CC"/>
    <w:rsid w:val="00AB55BB"/>
    <w:rsid w:val="00AC0979"/>
    <w:rsid w:val="00AC1932"/>
    <w:rsid w:val="00AC283A"/>
    <w:rsid w:val="00AC3025"/>
    <w:rsid w:val="00AC3418"/>
    <w:rsid w:val="00AC38FC"/>
    <w:rsid w:val="00AC4E91"/>
    <w:rsid w:val="00AC5727"/>
    <w:rsid w:val="00AC71A5"/>
    <w:rsid w:val="00AC787B"/>
    <w:rsid w:val="00AD043F"/>
    <w:rsid w:val="00AD18B0"/>
    <w:rsid w:val="00AD1D01"/>
    <w:rsid w:val="00AD2BFF"/>
    <w:rsid w:val="00AD30EE"/>
    <w:rsid w:val="00AD36D5"/>
    <w:rsid w:val="00AD572C"/>
    <w:rsid w:val="00AD7174"/>
    <w:rsid w:val="00AE00D5"/>
    <w:rsid w:val="00AE0914"/>
    <w:rsid w:val="00AE0EC4"/>
    <w:rsid w:val="00AE140A"/>
    <w:rsid w:val="00AE1F7C"/>
    <w:rsid w:val="00AE5A89"/>
    <w:rsid w:val="00AE6B0E"/>
    <w:rsid w:val="00AE6C0F"/>
    <w:rsid w:val="00AE70C7"/>
    <w:rsid w:val="00AE7724"/>
    <w:rsid w:val="00AE77D5"/>
    <w:rsid w:val="00AE793C"/>
    <w:rsid w:val="00AF1E6E"/>
    <w:rsid w:val="00AF32F8"/>
    <w:rsid w:val="00AF555E"/>
    <w:rsid w:val="00AF6699"/>
    <w:rsid w:val="00AF7D58"/>
    <w:rsid w:val="00AF7F1F"/>
    <w:rsid w:val="00B02291"/>
    <w:rsid w:val="00B02DB8"/>
    <w:rsid w:val="00B04B9A"/>
    <w:rsid w:val="00B06057"/>
    <w:rsid w:val="00B06672"/>
    <w:rsid w:val="00B06ABB"/>
    <w:rsid w:val="00B07238"/>
    <w:rsid w:val="00B108A6"/>
    <w:rsid w:val="00B109F0"/>
    <w:rsid w:val="00B11464"/>
    <w:rsid w:val="00B117FD"/>
    <w:rsid w:val="00B1402E"/>
    <w:rsid w:val="00B17949"/>
    <w:rsid w:val="00B22457"/>
    <w:rsid w:val="00B23180"/>
    <w:rsid w:val="00B248C2"/>
    <w:rsid w:val="00B24E02"/>
    <w:rsid w:val="00B258FA"/>
    <w:rsid w:val="00B26B60"/>
    <w:rsid w:val="00B27210"/>
    <w:rsid w:val="00B30310"/>
    <w:rsid w:val="00B30EBD"/>
    <w:rsid w:val="00B319A5"/>
    <w:rsid w:val="00B3352E"/>
    <w:rsid w:val="00B3618A"/>
    <w:rsid w:val="00B363D7"/>
    <w:rsid w:val="00B36485"/>
    <w:rsid w:val="00B36739"/>
    <w:rsid w:val="00B36F0B"/>
    <w:rsid w:val="00B37A29"/>
    <w:rsid w:val="00B37C09"/>
    <w:rsid w:val="00B4022A"/>
    <w:rsid w:val="00B40D80"/>
    <w:rsid w:val="00B430AF"/>
    <w:rsid w:val="00B43C58"/>
    <w:rsid w:val="00B44775"/>
    <w:rsid w:val="00B454C3"/>
    <w:rsid w:val="00B507A5"/>
    <w:rsid w:val="00B51CCB"/>
    <w:rsid w:val="00B52640"/>
    <w:rsid w:val="00B55ECB"/>
    <w:rsid w:val="00B564B0"/>
    <w:rsid w:val="00B573AE"/>
    <w:rsid w:val="00B57540"/>
    <w:rsid w:val="00B61717"/>
    <w:rsid w:val="00B62D53"/>
    <w:rsid w:val="00B66290"/>
    <w:rsid w:val="00B668A0"/>
    <w:rsid w:val="00B674EF"/>
    <w:rsid w:val="00B7045F"/>
    <w:rsid w:val="00B72D2A"/>
    <w:rsid w:val="00B74844"/>
    <w:rsid w:val="00B76DA5"/>
    <w:rsid w:val="00B77B0C"/>
    <w:rsid w:val="00B77CC8"/>
    <w:rsid w:val="00B81381"/>
    <w:rsid w:val="00B81BC6"/>
    <w:rsid w:val="00B824D1"/>
    <w:rsid w:val="00B87DF8"/>
    <w:rsid w:val="00B92425"/>
    <w:rsid w:val="00B92E1F"/>
    <w:rsid w:val="00B92F36"/>
    <w:rsid w:val="00B939C2"/>
    <w:rsid w:val="00B93C0F"/>
    <w:rsid w:val="00B940D2"/>
    <w:rsid w:val="00B950C8"/>
    <w:rsid w:val="00B97204"/>
    <w:rsid w:val="00B974AE"/>
    <w:rsid w:val="00BA0364"/>
    <w:rsid w:val="00BA19A4"/>
    <w:rsid w:val="00BA1A29"/>
    <w:rsid w:val="00BA1DC7"/>
    <w:rsid w:val="00BA47AA"/>
    <w:rsid w:val="00BA6CB4"/>
    <w:rsid w:val="00BA787B"/>
    <w:rsid w:val="00BA7B5E"/>
    <w:rsid w:val="00BA7BF5"/>
    <w:rsid w:val="00BB0BBD"/>
    <w:rsid w:val="00BB12CD"/>
    <w:rsid w:val="00BB2878"/>
    <w:rsid w:val="00BB4DF1"/>
    <w:rsid w:val="00BB5B31"/>
    <w:rsid w:val="00BB7C3B"/>
    <w:rsid w:val="00BC296F"/>
    <w:rsid w:val="00BC34DE"/>
    <w:rsid w:val="00BC5F04"/>
    <w:rsid w:val="00BC5FBF"/>
    <w:rsid w:val="00BC7BDE"/>
    <w:rsid w:val="00BD161D"/>
    <w:rsid w:val="00BD2A9D"/>
    <w:rsid w:val="00BD30F6"/>
    <w:rsid w:val="00BD6266"/>
    <w:rsid w:val="00BE1781"/>
    <w:rsid w:val="00BE2B3C"/>
    <w:rsid w:val="00BE331A"/>
    <w:rsid w:val="00BE44E0"/>
    <w:rsid w:val="00BE5279"/>
    <w:rsid w:val="00BE551B"/>
    <w:rsid w:val="00BE6B2F"/>
    <w:rsid w:val="00BF0F27"/>
    <w:rsid w:val="00BF12C9"/>
    <w:rsid w:val="00BF18DA"/>
    <w:rsid w:val="00BF3A50"/>
    <w:rsid w:val="00BF581A"/>
    <w:rsid w:val="00BF68E3"/>
    <w:rsid w:val="00C014C1"/>
    <w:rsid w:val="00C03689"/>
    <w:rsid w:val="00C03821"/>
    <w:rsid w:val="00C03B50"/>
    <w:rsid w:val="00C06904"/>
    <w:rsid w:val="00C06E5A"/>
    <w:rsid w:val="00C070F9"/>
    <w:rsid w:val="00C10C9F"/>
    <w:rsid w:val="00C13E12"/>
    <w:rsid w:val="00C16DD7"/>
    <w:rsid w:val="00C17A17"/>
    <w:rsid w:val="00C20FC5"/>
    <w:rsid w:val="00C21623"/>
    <w:rsid w:val="00C222CD"/>
    <w:rsid w:val="00C23A30"/>
    <w:rsid w:val="00C23F71"/>
    <w:rsid w:val="00C249CC"/>
    <w:rsid w:val="00C24F8C"/>
    <w:rsid w:val="00C31F0E"/>
    <w:rsid w:val="00C33B81"/>
    <w:rsid w:val="00C34729"/>
    <w:rsid w:val="00C35BB2"/>
    <w:rsid w:val="00C35C5D"/>
    <w:rsid w:val="00C36486"/>
    <w:rsid w:val="00C40F13"/>
    <w:rsid w:val="00C41C87"/>
    <w:rsid w:val="00C45345"/>
    <w:rsid w:val="00C46CEC"/>
    <w:rsid w:val="00C46DE9"/>
    <w:rsid w:val="00C46DEB"/>
    <w:rsid w:val="00C5078C"/>
    <w:rsid w:val="00C508A5"/>
    <w:rsid w:val="00C50A15"/>
    <w:rsid w:val="00C51743"/>
    <w:rsid w:val="00C51803"/>
    <w:rsid w:val="00C5261A"/>
    <w:rsid w:val="00C52B42"/>
    <w:rsid w:val="00C53F6F"/>
    <w:rsid w:val="00C56C2A"/>
    <w:rsid w:val="00C57050"/>
    <w:rsid w:val="00C572F0"/>
    <w:rsid w:val="00C60C6B"/>
    <w:rsid w:val="00C61B7B"/>
    <w:rsid w:val="00C62D0E"/>
    <w:rsid w:val="00C633BC"/>
    <w:rsid w:val="00C648DA"/>
    <w:rsid w:val="00C64F43"/>
    <w:rsid w:val="00C651C3"/>
    <w:rsid w:val="00C72504"/>
    <w:rsid w:val="00C77A2A"/>
    <w:rsid w:val="00C80F4C"/>
    <w:rsid w:val="00C81A5F"/>
    <w:rsid w:val="00C82F6D"/>
    <w:rsid w:val="00C83502"/>
    <w:rsid w:val="00C83524"/>
    <w:rsid w:val="00C83A72"/>
    <w:rsid w:val="00C8579D"/>
    <w:rsid w:val="00C86F55"/>
    <w:rsid w:val="00C90AD5"/>
    <w:rsid w:val="00C937CA"/>
    <w:rsid w:val="00C94915"/>
    <w:rsid w:val="00C9588B"/>
    <w:rsid w:val="00C9778A"/>
    <w:rsid w:val="00CA21EE"/>
    <w:rsid w:val="00CA31D0"/>
    <w:rsid w:val="00CA3580"/>
    <w:rsid w:val="00CA36B2"/>
    <w:rsid w:val="00CA41AC"/>
    <w:rsid w:val="00CA669A"/>
    <w:rsid w:val="00CA67DE"/>
    <w:rsid w:val="00CA6868"/>
    <w:rsid w:val="00CB0126"/>
    <w:rsid w:val="00CB3E2F"/>
    <w:rsid w:val="00CB48A5"/>
    <w:rsid w:val="00CB62C1"/>
    <w:rsid w:val="00CB681B"/>
    <w:rsid w:val="00CB7665"/>
    <w:rsid w:val="00CB7A47"/>
    <w:rsid w:val="00CC0BB8"/>
    <w:rsid w:val="00CC140E"/>
    <w:rsid w:val="00CC2047"/>
    <w:rsid w:val="00CC20B6"/>
    <w:rsid w:val="00CC37A2"/>
    <w:rsid w:val="00CC7E0F"/>
    <w:rsid w:val="00CD1C20"/>
    <w:rsid w:val="00CD40AA"/>
    <w:rsid w:val="00CD54BF"/>
    <w:rsid w:val="00CD60C7"/>
    <w:rsid w:val="00CD6413"/>
    <w:rsid w:val="00CD7610"/>
    <w:rsid w:val="00CD7641"/>
    <w:rsid w:val="00CE01C4"/>
    <w:rsid w:val="00CE24B7"/>
    <w:rsid w:val="00CE26CC"/>
    <w:rsid w:val="00CE28D8"/>
    <w:rsid w:val="00CE358D"/>
    <w:rsid w:val="00CE3EA2"/>
    <w:rsid w:val="00CE3F6A"/>
    <w:rsid w:val="00CE4865"/>
    <w:rsid w:val="00CE4AC9"/>
    <w:rsid w:val="00CE4B74"/>
    <w:rsid w:val="00CE5A25"/>
    <w:rsid w:val="00CE66D3"/>
    <w:rsid w:val="00CE6CE2"/>
    <w:rsid w:val="00CE6D26"/>
    <w:rsid w:val="00CE7493"/>
    <w:rsid w:val="00CF0782"/>
    <w:rsid w:val="00CF6E64"/>
    <w:rsid w:val="00CF6FB7"/>
    <w:rsid w:val="00CF741B"/>
    <w:rsid w:val="00CF7773"/>
    <w:rsid w:val="00D013D6"/>
    <w:rsid w:val="00D019D3"/>
    <w:rsid w:val="00D03A1A"/>
    <w:rsid w:val="00D04A0B"/>
    <w:rsid w:val="00D05066"/>
    <w:rsid w:val="00D05A77"/>
    <w:rsid w:val="00D0701D"/>
    <w:rsid w:val="00D077D8"/>
    <w:rsid w:val="00D108A0"/>
    <w:rsid w:val="00D10D01"/>
    <w:rsid w:val="00D11976"/>
    <w:rsid w:val="00D11C98"/>
    <w:rsid w:val="00D142E7"/>
    <w:rsid w:val="00D16DAA"/>
    <w:rsid w:val="00D16FBB"/>
    <w:rsid w:val="00D2030B"/>
    <w:rsid w:val="00D20525"/>
    <w:rsid w:val="00D221EB"/>
    <w:rsid w:val="00D23820"/>
    <w:rsid w:val="00D24826"/>
    <w:rsid w:val="00D249AC"/>
    <w:rsid w:val="00D24A10"/>
    <w:rsid w:val="00D24C54"/>
    <w:rsid w:val="00D25F76"/>
    <w:rsid w:val="00D27015"/>
    <w:rsid w:val="00D27A82"/>
    <w:rsid w:val="00D30A2E"/>
    <w:rsid w:val="00D32D05"/>
    <w:rsid w:val="00D338CB"/>
    <w:rsid w:val="00D33FD0"/>
    <w:rsid w:val="00D343CB"/>
    <w:rsid w:val="00D35289"/>
    <w:rsid w:val="00D36105"/>
    <w:rsid w:val="00D36935"/>
    <w:rsid w:val="00D42DB3"/>
    <w:rsid w:val="00D436AD"/>
    <w:rsid w:val="00D461BB"/>
    <w:rsid w:val="00D467D1"/>
    <w:rsid w:val="00D5120E"/>
    <w:rsid w:val="00D527C4"/>
    <w:rsid w:val="00D53ADC"/>
    <w:rsid w:val="00D56BEB"/>
    <w:rsid w:val="00D570CD"/>
    <w:rsid w:val="00D57B5B"/>
    <w:rsid w:val="00D614A6"/>
    <w:rsid w:val="00D61AC4"/>
    <w:rsid w:val="00D631B0"/>
    <w:rsid w:val="00D651DF"/>
    <w:rsid w:val="00D65EF9"/>
    <w:rsid w:val="00D66EFB"/>
    <w:rsid w:val="00D670BD"/>
    <w:rsid w:val="00D72006"/>
    <w:rsid w:val="00D72208"/>
    <w:rsid w:val="00D72254"/>
    <w:rsid w:val="00D72B41"/>
    <w:rsid w:val="00D74E50"/>
    <w:rsid w:val="00D75F23"/>
    <w:rsid w:val="00D81581"/>
    <w:rsid w:val="00D81D68"/>
    <w:rsid w:val="00D83674"/>
    <w:rsid w:val="00D84737"/>
    <w:rsid w:val="00D84894"/>
    <w:rsid w:val="00D87840"/>
    <w:rsid w:val="00D903AB"/>
    <w:rsid w:val="00D917CF"/>
    <w:rsid w:val="00D947F9"/>
    <w:rsid w:val="00D97CCB"/>
    <w:rsid w:val="00DA08A5"/>
    <w:rsid w:val="00DA19E5"/>
    <w:rsid w:val="00DA230D"/>
    <w:rsid w:val="00DA2ABD"/>
    <w:rsid w:val="00DA40FB"/>
    <w:rsid w:val="00DA4BB8"/>
    <w:rsid w:val="00DA4C6A"/>
    <w:rsid w:val="00DA4D26"/>
    <w:rsid w:val="00DA5D76"/>
    <w:rsid w:val="00DB0230"/>
    <w:rsid w:val="00DB42AE"/>
    <w:rsid w:val="00DB78BA"/>
    <w:rsid w:val="00DB7DE8"/>
    <w:rsid w:val="00DC072C"/>
    <w:rsid w:val="00DC09CA"/>
    <w:rsid w:val="00DC0CF5"/>
    <w:rsid w:val="00DC1081"/>
    <w:rsid w:val="00DC24CA"/>
    <w:rsid w:val="00DC27B5"/>
    <w:rsid w:val="00DC4A17"/>
    <w:rsid w:val="00DC6F22"/>
    <w:rsid w:val="00DC71E6"/>
    <w:rsid w:val="00DD0A48"/>
    <w:rsid w:val="00DD1981"/>
    <w:rsid w:val="00DD3B6B"/>
    <w:rsid w:val="00DD3D4C"/>
    <w:rsid w:val="00DD5B6D"/>
    <w:rsid w:val="00DD75C0"/>
    <w:rsid w:val="00DD7D63"/>
    <w:rsid w:val="00DE01D5"/>
    <w:rsid w:val="00DE22F2"/>
    <w:rsid w:val="00DE4EDB"/>
    <w:rsid w:val="00DE56E5"/>
    <w:rsid w:val="00DE643E"/>
    <w:rsid w:val="00DE7239"/>
    <w:rsid w:val="00DE7F25"/>
    <w:rsid w:val="00DF20C3"/>
    <w:rsid w:val="00DF2C12"/>
    <w:rsid w:val="00DF2C2C"/>
    <w:rsid w:val="00DF3BD5"/>
    <w:rsid w:val="00DF4EE2"/>
    <w:rsid w:val="00DF5719"/>
    <w:rsid w:val="00E017A3"/>
    <w:rsid w:val="00E019CE"/>
    <w:rsid w:val="00E02214"/>
    <w:rsid w:val="00E02576"/>
    <w:rsid w:val="00E02D07"/>
    <w:rsid w:val="00E04307"/>
    <w:rsid w:val="00E069A2"/>
    <w:rsid w:val="00E101F4"/>
    <w:rsid w:val="00E1180B"/>
    <w:rsid w:val="00E127F5"/>
    <w:rsid w:val="00E137B6"/>
    <w:rsid w:val="00E13BEC"/>
    <w:rsid w:val="00E22D76"/>
    <w:rsid w:val="00E26CC3"/>
    <w:rsid w:val="00E27932"/>
    <w:rsid w:val="00E316A5"/>
    <w:rsid w:val="00E33346"/>
    <w:rsid w:val="00E409C6"/>
    <w:rsid w:val="00E40B27"/>
    <w:rsid w:val="00E40C48"/>
    <w:rsid w:val="00E438CC"/>
    <w:rsid w:val="00E45071"/>
    <w:rsid w:val="00E458A4"/>
    <w:rsid w:val="00E47556"/>
    <w:rsid w:val="00E51AFB"/>
    <w:rsid w:val="00E53149"/>
    <w:rsid w:val="00E531F0"/>
    <w:rsid w:val="00E53849"/>
    <w:rsid w:val="00E5484E"/>
    <w:rsid w:val="00E555C3"/>
    <w:rsid w:val="00E56CDF"/>
    <w:rsid w:val="00E60C6E"/>
    <w:rsid w:val="00E61640"/>
    <w:rsid w:val="00E644A2"/>
    <w:rsid w:val="00E65D79"/>
    <w:rsid w:val="00E66797"/>
    <w:rsid w:val="00E67A8C"/>
    <w:rsid w:val="00E709C2"/>
    <w:rsid w:val="00E712E1"/>
    <w:rsid w:val="00E71704"/>
    <w:rsid w:val="00E759B3"/>
    <w:rsid w:val="00E76C32"/>
    <w:rsid w:val="00E7707A"/>
    <w:rsid w:val="00E80236"/>
    <w:rsid w:val="00E8116E"/>
    <w:rsid w:val="00E82070"/>
    <w:rsid w:val="00E8226E"/>
    <w:rsid w:val="00E85CFC"/>
    <w:rsid w:val="00E8652F"/>
    <w:rsid w:val="00E92ECA"/>
    <w:rsid w:val="00E9590B"/>
    <w:rsid w:val="00E96892"/>
    <w:rsid w:val="00E97149"/>
    <w:rsid w:val="00EA15EA"/>
    <w:rsid w:val="00EA2CBB"/>
    <w:rsid w:val="00EA4659"/>
    <w:rsid w:val="00EA5A60"/>
    <w:rsid w:val="00EA5B5B"/>
    <w:rsid w:val="00EA5DE5"/>
    <w:rsid w:val="00EA6402"/>
    <w:rsid w:val="00EA67E1"/>
    <w:rsid w:val="00EA6834"/>
    <w:rsid w:val="00EA791E"/>
    <w:rsid w:val="00EB000F"/>
    <w:rsid w:val="00EB0E16"/>
    <w:rsid w:val="00EB26E9"/>
    <w:rsid w:val="00EB290E"/>
    <w:rsid w:val="00EB330F"/>
    <w:rsid w:val="00EB46D5"/>
    <w:rsid w:val="00EB48FA"/>
    <w:rsid w:val="00EB6516"/>
    <w:rsid w:val="00EC0177"/>
    <w:rsid w:val="00EC1151"/>
    <w:rsid w:val="00EC120C"/>
    <w:rsid w:val="00EC1D5B"/>
    <w:rsid w:val="00EC1EF3"/>
    <w:rsid w:val="00EC202B"/>
    <w:rsid w:val="00EC2378"/>
    <w:rsid w:val="00EC29F8"/>
    <w:rsid w:val="00EC2B68"/>
    <w:rsid w:val="00EC3CF9"/>
    <w:rsid w:val="00EC6A49"/>
    <w:rsid w:val="00EC6D65"/>
    <w:rsid w:val="00EC70F0"/>
    <w:rsid w:val="00EC7B41"/>
    <w:rsid w:val="00EC7F22"/>
    <w:rsid w:val="00EC7F2E"/>
    <w:rsid w:val="00ED232C"/>
    <w:rsid w:val="00ED29EA"/>
    <w:rsid w:val="00ED2ED5"/>
    <w:rsid w:val="00ED32AD"/>
    <w:rsid w:val="00ED681C"/>
    <w:rsid w:val="00EE1C6A"/>
    <w:rsid w:val="00EE2527"/>
    <w:rsid w:val="00EE29C0"/>
    <w:rsid w:val="00EE2DA4"/>
    <w:rsid w:val="00EE33D9"/>
    <w:rsid w:val="00EE77DE"/>
    <w:rsid w:val="00EF07B6"/>
    <w:rsid w:val="00EF2957"/>
    <w:rsid w:val="00EF5661"/>
    <w:rsid w:val="00EF6861"/>
    <w:rsid w:val="00EF6EB6"/>
    <w:rsid w:val="00F01A8C"/>
    <w:rsid w:val="00F04F3D"/>
    <w:rsid w:val="00F11778"/>
    <w:rsid w:val="00F14D3B"/>
    <w:rsid w:val="00F16948"/>
    <w:rsid w:val="00F17D76"/>
    <w:rsid w:val="00F200E5"/>
    <w:rsid w:val="00F20129"/>
    <w:rsid w:val="00F205FB"/>
    <w:rsid w:val="00F20827"/>
    <w:rsid w:val="00F21240"/>
    <w:rsid w:val="00F215B2"/>
    <w:rsid w:val="00F21B49"/>
    <w:rsid w:val="00F22170"/>
    <w:rsid w:val="00F27AA0"/>
    <w:rsid w:val="00F27FB7"/>
    <w:rsid w:val="00F31408"/>
    <w:rsid w:val="00F31471"/>
    <w:rsid w:val="00F33222"/>
    <w:rsid w:val="00F33FC7"/>
    <w:rsid w:val="00F3494D"/>
    <w:rsid w:val="00F34BD5"/>
    <w:rsid w:val="00F3525A"/>
    <w:rsid w:val="00F35B56"/>
    <w:rsid w:val="00F37C19"/>
    <w:rsid w:val="00F41F53"/>
    <w:rsid w:val="00F425DE"/>
    <w:rsid w:val="00F425EA"/>
    <w:rsid w:val="00F43344"/>
    <w:rsid w:val="00F4475D"/>
    <w:rsid w:val="00F45088"/>
    <w:rsid w:val="00F51163"/>
    <w:rsid w:val="00F51780"/>
    <w:rsid w:val="00F52944"/>
    <w:rsid w:val="00F52A33"/>
    <w:rsid w:val="00F53894"/>
    <w:rsid w:val="00F53A3F"/>
    <w:rsid w:val="00F53BF1"/>
    <w:rsid w:val="00F5547F"/>
    <w:rsid w:val="00F5598C"/>
    <w:rsid w:val="00F603C4"/>
    <w:rsid w:val="00F60E6F"/>
    <w:rsid w:val="00F60E72"/>
    <w:rsid w:val="00F62098"/>
    <w:rsid w:val="00F63DB1"/>
    <w:rsid w:val="00F65E27"/>
    <w:rsid w:val="00F66146"/>
    <w:rsid w:val="00F66EDB"/>
    <w:rsid w:val="00F7056A"/>
    <w:rsid w:val="00F71368"/>
    <w:rsid w:val="00F71A6D"/>
    <w:rsid w:val="00F75C06"/>
    <w:rsid w:val="00F8013F"/>
    <w:rsid w:val="00F81B16"/>
    <w:rsid w:val="00F81F12"/>
    <w:rsid w:val="00F83B28"/>
    <w:rsid w:val="00F85464"/>
    <w:rsid w:val="00F85E90"/>
    <w:rsid w:val="00F87958"/>
    <w:rsid w:val="00F90521"/>
    <w:rsid w:val="00F93A70"/>
    <w:rsid w:val="00F95833"/>
    <w:rsid w:val="00F95D48"/>
    <w:rsid w:val="00F96A5B"/>
    <w:rsid w:val="00FA0F93"/>
    <w:rsid w:val="00FA28E0"/>
    <w:rsid w:val="00FA348E"/>
    <w:rsid w:val="00FA4651"/>
    <w:rsid w:val="00FA6C08"/>
    <w:rsid w:val="00FA70A3"/>
    <w:rsid w:val="00FB3D4D"/>
    <w:rsid w:val="00FB40D4"/>
    <w:rsid w:val="00FC00EB"/>
    <w:rsid w:val="00FC0CC8"/>
    <w:rsid w:val="00FC0F5F"/>
    <w:rsid w:val="00FC35DE"/>
    <w:rsid w:val="00FC500D"/>
    <w:rsid w:val="00FC5770"/>
    <w:rsid w:val="00FD254C"/>
    <w:rsid w:val="00FD3E36"/>
    <w:rsid w:val="00FE1271"/>
    <w:rsid w:val="00FE196A"/>
    <w:rsid w:val="00FE35EE"/>
    <w:rsid w:val="00FE4865"/>
    <w:rsid w:val="00FE5E6D"/>
    <w:rsid w:val="00FF01B0"/>
    <w:rsid w:val="00FF3E3C"/>
    <w:rsid w:val="00FF5F59"/>
    <w:rsid w:val="00FF62AF"/>
  </w:rsids>
  <m:mathPr>
    <m:mathFont m:val="Cambria Math"/>
    <m:brkBin m:val="before"/>
    <m:brkBinSub m:val="--"/>
    <m:smallFrac/>
    <m:dispDef/>
    <m:lMargin m:val="0"/>
    <m:rMargin m:val="0"/>
    <m:defJc m:val="centerGroup"/>
    <m:wrapIndent m:val="1440"/>
    <m:intLim m:val="subSup"/>
    <m:naryLim m:val="undOvr"/>
  </m:mathPr>
  <w:themeFontLang w:val="de-CH"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0" w:defSemiHidden="0" w:defUnhideWhenUsed="0" w:defQFormat="0" w:count="267">
    <w:lsdException w:name="heading 1" w:qFormat="1"/>
    <w:lsdException w:name="heading 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5872D0"/>
  </w:style>
  <w:style w:type="paragraph" w:styleId="berschrift1">
    <w:name w:val="heading 1"/>
    <w:basedOn w:val="Standard"/>
    <w:next w:val="Standard"/>
    <w:link w:val="berschrift1Zchn"/>
    <w:qFormat/>
    <w:rsid w:val="00992950"/>
    <w:pPr>
      <w:keepNext/>
      <w:keepLines/>
      <w:spacing w:before="240" w:after="240"/>
      <w:outlineLvl w:val="0"/>
    </w:pPr>
    <w:rPr>
      <w:rFonts w:ascii="Times New Roman" w:eastAsiaTheme="majorEastAsia" w:hAnsi="Times New Roman" w:cstheme="majorBidi"/>
      <w:b/>
      <w:bCs/>
      <w:sz w:val="32"/>
      <w:szCs w:val="28"/>
    </w:rPr>
  </w:style>
  <w:style w:type="paragraph" w:styleId="berschrift2">
    <w:name w:val="heading 2"/>
    <w:basedOn w:val="Standard"/>
    <w:next w:val="Standard"/>
    <w:link w:val="berschrift2Zchn"/>
    <w:qFormat/>
    <w:rsid w:val="00C51743"/>
    <w:pPr>
      <w:keepNext/>
      <w:keepLines/>
      <w:spacing w:before="200" w:after="120"/>
      <w:outlineLvl w:val="1"/>
    </w:pPr>
    <w:rPr>
      <w:rFonts w:ascii="Times New Roman" w:eastAsiaTheme="majorEastAsia" w:hAnsi="Times New Roman" w:cstheme="majorBidi"/>
      <w:b/>
      <w:bCs/>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4F50DF"/>
    <w:pPr>
      <w:spacing w:after="0" w:line="240" w:lineRule="auto"/>
    </w:pPr>
    <w:rPr>
      <w:rFonts w:ascii="Tahoma" w:hAnsi="Tahoma" w:cs="Tahoma"/>
      <w:sz w:val="16"/>
      <w:szCs w:val="16"/>
    </w:rPr>
  </w:style>
  <w:style w:type="character" w:customStyle="1" w:styleId="SprechblasentextZeichen">
    <w:name w:val="Sprechblasentext Zeichen"/>
    <w:basedOn w:val="Absatz-Standardschriftart"/>
    <w:uiPriority w:val="99"/>
    <w:semiHidden/>
    <w:rsid w:val="00FA7336"/>
    <w:rPr>
      <w:rFonts w:ascii="Lucida Grande" w:hAnsi="Lucida Grande"/>
      <w:sz w:val="18"/>
      <w:szCs w:val="18"/>
    </w:rPr>
  </w:style>
  <w:style w:type="character" w:customStyle="1" w:styleId="SprechblasentextZeichen0">
    <w:name w:val="Sprechblasentext Zeichen"/>
    <w:basedOn w:val="Absatz-Standardschriftart"/>
    <w:uiPriority w:val="99"/>
    <w:semiHidden/>
    <w:rsid w:val="00FA7336"/>
    <w:rPr>
      <w:rFonts w:ascii="Lucida Grande" w:hAnsi="Lucida Grande"/>
      <w:sz w:val="18"/>
      <w:szCs w:val="18"/>
    </w:rPr>
  </w:style>
  <w:style w:type="character" w:customStyle="1" w:styleId="SprechblasentextZeichen1">
    <w:name w:val="Sprechblasentext Zeichen"/>
    <w:basedOn w:val="Absatz-Standardschriftart"/>
    <w:uiPriority w:val="99"/>
    <w:semiHidden/>
    <w:rsid w:val="00780D5A"/>
    <w:rPr>
      <w:rFonts w:ascii="Lucida Grande" w:hAnsi="Lucida Grande"/>
      <w:sz w:val="18"/>
      <w:szCs w:val="18"/>
    </w:rPr>
  </w:style>
  <w:style w:type="paragraph" w:styleId="Kopfzeile">
    <w:name w:val="header"/>
    <w:basedOn w:val="Standard"/>
    <w:link w:val="KopfzeileZchn"/>
    <w:unhideWhenUsed/>
    <w:rsid w:val="00EF5661"/>
    <w:pPr>
      <w:tabs>
        <w:tab w:val="center" w:pos="4536"/>
        <w:tab w:val="right" w:pos="9072"/>
      </w:tabs>
      <w:spacing w:after="0" w:line="240" w:lineRule="auto"/>
    </w:pPr>
  </w:style>
  <w:style w:type="character" w:customStyle="1" w:styleId="KopfzeileZchn">
    <w:name w:val="Kopfzeile Zchn"/>
    <w:basedOn w:val="Absatz-Standardschriftart"/>
    <w:link w:val="Kopfzeile"/>
    <w:rsid w:val="00EF5661"/>
  </w:style>
  <w:style w:type="paragraph" w:styleId="Fuzeile">
    <w:name w:val="footer"/>
    <w:basedOn w:val="Standard"/>
    <w:link w:val="FuzeileZchn"/>
    <w:uiPriority w:val="99"/>
    <w:unhideWhenUsed/>
    <w:rsid w:val="00EF56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661"/>
  </w:style>
  <w:style w:type="character" w:styleId="Seitenzahl">
    <w:name w:val="page number"/>
    <w:basedOn w:val="Absatz-Standardschriftart"/>
    <w:semiHidden/>
    <w:unhideWhenUsed/>
    <w:rsid w:val="00EF5661"/>
  </w:style>
  <w:style w:type="character" w:styleId="Funotenzeichen">
    <w:name w:val="footnote reference"/>
    <w:basedOn w:val="Absatz-Standardschriftart"/>
    <w:uiPriority w:val="99"/>
    <w:semiHidden/>
    <w:rsid w:val="004D465D"/>
    <w:rPr>
      <w:vertAlign w:val="superscript"/>
    </w:rPr>
  </w:style>
  <w:style w:type="paragraph" w:styleId="Funotentext">
    <w:name w:val="footnote text"/>
    <w:basedOn w:val="Standard"/>
    <w:link w:val="FunotentextZchn"/>
    <w:uiPriority w:val="99"/>
    <w:semiHidden/>
    <w:rsid w:val="004D465D"/>
    <w:pPr>
      <w:spacing w:after="0" w:line="240" w:lineRule="auto"/>
    </w:pPr>
    <w:rPr>
      <w:rFonts w:ascii="Times New Roman" w:eastAsia="Times New Roman" w:hAnsi="Times New Roman" w:cs="Times New Roman"/>
      <w:sz w:val="20"/>
      <w:szCs w:val="20"/>
      <w:lang w:val="de-DE" w:eastAsia="de-CH"/>
    </w:rPr>
  </w:style>
  <w:style w:type="character" w:customStyle="1" w:styleId="FunotentextZchn">
    <w:name w:val="Fußnotentext Zchn"/>
    <w:basedOn w:val="Absatz-Standardschriftart"/>
    <w:link w:val="Funotentext"/>
    <w:uiPriority w:val="99"/>
    <w:semiHidden/>
    <w:rsid w:val="004D465D"/>
    <w:rPr>
      <w:rFonts w:ascii="Times New Roman" w:eastAsia="Times New Roman" w:hAnsi="Times New Roman" w:cs="Times New Roman"/>
      <w:sz w:val="20"/>
      <w:szCs w:val="20"/>
      <w:lang w:val="de-DE" w:eastAsia="de-CH"/>
    </w:rPr>
  </w:style>
  <w:style w:type="paragraph" w:styleId="Listenabsatz">
    <w:name w:val="List Paragraph"/>
    <w:basedOn w:val="Standard"/>
    <w:uiPriority w:val="34"/>
    <w:qFormat/>
    <w:rsid w:val="004D465D"/>
    <w:pPr>
      <w:ind w:left="720"/>
      <w:contextualSpacing/>
    </w:pPr>
  </w:style>
  <w:style w:type="character" w:styleId="Hyperlink">
    <w:name w:val="Hyperlink"/>
    <w:basedOn w:val="Absatz-Standardschriftart"/>
    <w:uiPriority w:val="99"/>
    <w:semiHidden/>
    <w:unhideWhenUsed/>
    <w:rsid w:val="004D465D"/>
    <w:rPr>
      <w:color w:val="0000FF"/>
      <w:u w:val="single"/>
    </w:rPr>
  </w:style>
  <w:style w:type="paragraph" w:styleId="Endnotentext">
    <w:name w:val="endnote text"/>
    <w:basedOn w:val="Standard"/>
    <w:link w:val="EndnotentextZchn"/>
    <w:uiPriority w:val="99"/>
    <w:semiHidden/>
    <w:rsid w:val="001A7A29"/>
    <w:pPr>
      <w:spacing w:after="0" w:line="240" w:lineRule="auto"/>
      <w:ind w:firstLine="567"/>
      <w:jc w:val="both"/>
    </w:pPr>
    <w:rPr>
      <w:rFonts w:ascii="Times New Roman" w:eastAsia="Calibri" w:hAnsi="Times New Roman" w:cs="Times New Roman"/>
      <w:sz w:val="20"/>
      <w:szCs w:val="20"/>
      <w:lang w:val="de-DE"/>
    </w:rPr>
  </w:style>
  <w:style w:type="character" w:customStyle="1" w:styleId="EndnotentextZchn">
    <w:name w:val="Endnotentext Zchn"/>
    <w:basedOn w:val="Absatz-Standardschriftart"/>
    <w:link w:val="Endnotentext"/>
    <w:uiPriority w:val="99"/>
    <w:semiHidden/>
    <w:rsid w:val="001A7A29"/>
    <w:rPr>
      <w:rFonts w:ascii="Times New Roman" w:eastAsia="Calibri" w:hAnsi="Times New Roman" w:cs="Times New Roman"/>
      <w:sz w:val="20"/>
      <w:szCs w:val="20"/>
      <w:lang w:val="de-DE"/>
    </w:rPr>
  </w:style>
  <w:style w:type="character" w:styleId="Endnotenzeichen">
    <w:name w:val="endnote reference"/>
    <w:basedOn w:val="Absatz-Standardschriftart"/>
    <w:uiPriority w:val="99"/>
    <w:semiHidden/>
    <w:rsid w:val="001A7A29"/>
    <w:rPr>
      <w:vertAlign w:val="superscript"/>
    </w:rPr>
  </w:style>
  <w:style w:type="paragraph" w:styleId="Textkrper-Zeileneinzug">
    <w:name w:val="Body Text Indent"/>
    <w:basedOn w:val="Standard"/>
    <w:link w:val="Textkrper-ZeileneinzugZchn"/>
    <w:semiHidden/>
    <w:rsid w:val="00D72B41"/>
    <w:pPr>
      <w:spacing w:after="0" w:line="360" w:lineRule="auto"/>
      <w:ind w:firstLine="567"/>
      <w:jc w:val="both"/>
    </w:pPr>
    <w:rPr>
      <w:rFonts w:ascii="Times New Roman" w:eastAsia="Times New Roman" w:hAnsi="Times New Roman" w:cs="Times New Roman"/>
      <w:sz w:val="24"/>
      <w:szCs w:val="20"/>
      <w:lang w:val="de-DE" w:eastAsia="de-CH"/>
    </w:rPr>
  </w:style>
  <w:style w:type="character" w:customStyle="1" w:styleId="Textkrper-ZeileneinzugZchn">
    <w:name w:val="Textkörper-Zeileneinzug Zchn"/>
    <w:basedOn w:val="Absatz-Standardschriftart"/>
    <w:link w:val="Textkrper-Zeileneinzug"/>
    <w:semiHidden/>
    <w:rsid w:val="00D72B41"/>
    <w:rPr>
      <w:rFonts w:ascii="Times New Roman" w:eastAsia="Times New Roman" w:hAnsi="Times New Roman" w:cs="Times New Roman"/>
      <w:sz w:val="24"/>
      <w:szCs w:val="20"/>
      <w:lang w:val="de-DE" w:eastAsia="de-CH"/>
    </w:rPr>
  </w:style>
  <w:style w:type="character" w:customStyle="1" w:styleId="n0x87d3550x0x87c4c28">
    <w:name w:val="n0x87d3550x0x87c4c28"/>
    <w:basedOn w:val="Absatz-Standardschriftart"/>
    <w:rsid w:val="001222F5"/>
  </w:style>
  <w:style w:type="character" w:customStyle="1" w:styleId="n0x87d3550x0x87c4720">
    <w:name w:val="n0x87d3550x0x87c4720"/>
    <w:basedOn w:val="Absatz-Standardschriftart"/>
    <w:rsid w:val="00B7045F"/>
  </w:style>
  <w:style w:type="character" w:customStyle="1" w:styleId="txt">
    <w:name w:val="txt"/>
    <w:basedOn w:val="Absatz-Standardschriftart"/>
    <w:rsid w:val="002D4850"/>
  </w:style>
  <w:style w:type="character" w:customStyle="1" w:styleId="rmargin">
    <w:name w:val="rmargin"/>
    <w:basedOn w:val="Absatz-Standardschriftart"/>
    <w:rsid w:val="0057400F"/>
  </w:style>
  <w:style w:type="character" w:customStyle="1" w:styleId="SprechblasentextZchn">
    <w:name w:val="Sprechblasentext Zchn"/>
    <w:basedOn w:val="Absatz-Standardschriftart"/>
    <w:link w:val="Sprechblasentext"/>
    <w:uiPriority w:val="99"/>
    <w:semiHidden/>
    <w:rsid w:val="004F50DF"/>
    <w:rPr>
      <w:rFonts w:ascii="Tahoma" w:hAnsi="Tahoma" w:cs="Tahoma"/>
      <w:sz w:val="16"/>
      <w:szCs w:val="16"/>
    </w:rPr>
  </w:style>
  <w:style w:type="character" w:customStyle="1" w:styleId="textmarked">
    <w:name w:val="text_marked"/>
    <w:basedOn w:val="Absatz-Standardschriftart"/>
    <w:rsid w:val="004F50DF"/>
  </w:style>
  <w:style w:type="character" w:styleId="Platzhaltertext">
    <w:name w:val="Placeholder Text"/>
    <w:basedOn w:val="Absatz-Standardschriftart"/>
    <w:uiPriority w:val="99"/>
    <w:semiHidden/>
    <w:rsid w:val="00B30310"/>
    <w:rPr>
      <w:color w:val="808080"/>
    </w:rPr>
  </w:style>
  <w:style w:type="paragraph" w:styleId="Textkrper2">
    <w:name w:val="Body Text 2"/>
    <w:basedOn w:val="Standard"/>
    <w:link w:val="Textkrper2Zchn"/>
    <w:uiPriority w:val="99"/>
    <w:semiHidden/>
    <w:unhideWhenUsed/>
    <w:rsid w:val="00F90521"/>
    <w:pPr>
      <w:spacing w:after="120" w:line="480" w:lineRule="auto"/>
    </w:pPr>
  </w:style>
  <w:style w:type="character" w:customStyle="1" w:styleId="Textkrper2Zchn">
    <w:name w:val="Textkörper 2 Zchn"/>
    <w:basedOn w:val="Absatz-Standardschriftart"/>
    <w:link w:val="Textkrper2"/>
    <w:uiPriority w:val="99"/>
    <w:semiHidden/>
    <w:rsid w:val="00F90521"/>
  </w:style>
  <w:style w:type="paragraph" w:styleId="berarbeitung">
    <w:name w:val="Revision"/>
    <w:hidden/>
    <w:rsid w:val="003B179D"/>
    <w:pPr>
      <w:spacing w:after="0" w:line="240" w:lineRule="auto"/>
    </w:pPr>
  </w:style>
  <w:style w:type="character" w:styleId="Kommentarzeichen">
    <w:name w:val="annotation reference"/>
    <w:basedOn w:val="Absatz-Standardschriftart"/>
    <w:rsid w:val="000909DC"/>
    <w:rPr>
      <w:sz w:val="16"/>
      <w:szCs w:val="16"/>
    </w:rPr>
  </w:style>
  <w:style w:type="paragraph" w:styleId="Kommentartext">
    <w:name w:val="annotation text"/>
    <w:basedOn w:val="Standard"/>
    <w:link w:val="KommentartextZchn"/>
    <w:rsid w:val="000909DC"/>
    <w:pPr>
      <w:spacing w:line="240" w:lineRule="auto"/>
    </w:pPr>
    <w:rPr>
      <w:sz w:val="20"/>
      <w:szCs w:val="20"/>
    </w:rPr>
  </w:style>
  <w:style w:type="character" w:customStyle="1" w:styleId="KommentartextZchn">
    <w:name w:val="Kommentartext Zchn"/>
    <w:basedOn w:val="Absatz-Standardschriftart"/>
    <w:link w:val="Kommentartext"/>
    <w:rsid w:val="000909DC"/>
    <w:rPr>
      <w:sz w:val="20"/>
      <w:szCs w:val="20"/>
    </w:rPr>
  </w:style>
  <w:style w:type="paragraph" w:styleId="Kommentarthema">
    <w:name w:val="annotation subject"/>
    <w:basedOn w:val="Kommentartext"/>
    <w:next w:val="Kommentartext"/>
    <w:link w:val="KommentarthemaZchn"/>
    <w:rsid w:val="000909DC"/>
    <w:rPr>
      <w:b/>
      <w:bCs/>
    </w:rPr>
  </w:style>
  <w:style w:type="character" w:customStyle="1" w:styleId="KommentarthemaZchn">
    <w:name w:val="Kommentarthema Zchn"/>
    <w:basedOn w:val="KommentartextZchn"/>
    <w:link w:val="Kommentarthema"/>
    <w:rsid w:val="000909DC"/>
    <w:rPr>
      <w:b/>
      <w:bCs/>
      <w:sz w:val="20"/>
      <w:szCs w:val="20"/>
    </w:rPr>
  </w:style>
  <w:style w:type="character" w:customStyle="1" w:styleId="berschrift2Zchn">
    <w:name w:val="Überschrift 2 Zchn"/>
    <w:basedOn w:val="Absatz-Standardschriftart"/>
    <w:link w:val="berschrift2"/>
    <w:rsid w:val="00C51743"/>
    <w:rPr>
      <w:rFonts w:ascii="Times New Roman" w:eastAsiaTheme="majorEastAsia" w:hAnsi="Times New Roman" w:cstheme="majorBidi"/>
      <w:b/>
      <w:bCs/>
      <w:sz w:val="28"/>
      <w:szCs w:val="26"/>
    </w:rPr>
  </w:style>
  <w:style w:type="character" w:customStyle="1" w:styleId="berschrift1Zchn">
    <w:name w:val="Überschrift 1 Zchn"/>
    <w:basedOn w:val="Absatz-Standardschriftart"/>
    <w:link w:val="berschrift1"/>
    <w:rsid w:val="00992950"/>
    <w:rPr>
      <w:rFonts w:ascii="Times New Roman" w:eastAsiaTheme="majorEastAsia" w:hAnsi="Times New Roman" w:cstheme="majorBidi"/>
      <w:b/>
      <w:bCs/>
      <w:sz w:val="32"/>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034087">
      <w:bodyDiv w:val="1"/>
      <w:marLeft w:val="0"/>
      <w:marRight w:val="0"/>
      <w:marTop w:val="0"/>
      <w:marBottom w:val="0"/>
      <w:divBdr>
        <w:top w:val="none" w:sz="0" w:space="0" w:color="auto"/>
        <w:left w:val="none" w:sz="0" w:space="0" w:color="auto"/>
        <w:bottom w:val="none" w:sz="0" w:space="0" w:color="auto"/>
        <w:right w:val="none" w:sz="0" w:space="0" w:color="auto"/>
      </w:divBdr>
      <w:divsChild>
        <w:div w:id="967322075">
          <w:marLeft w:val="0"/>
          <w:marRight w:val="0"/>
          <w:marTop w:val="0"/>
          <w:marBottom w:val="0"/>
          <w:divBdr>
            <w:top w:val="none" w:sz="0" w:space="0" w:color="auto"/>
            <w:left w:val="none" w:sz="0" w:space="0" w:color="auto"/>
            <w:bottom w:val="none" w:sz="0" w:space="0" w:color="auto"/>
            <w:right w:val="none" w:sz="0" w:space="0" w:color="auto"/>
          </w:divBdr>
        </w:div>
        <w:div w:id="1042558130">
          <w:marLeft w:val="0"/>
          <w:marRight w:val="0"/>
          <w:marTop w:val="0"/>
          <w:marBottom w:val="0"/>
          <w:divBdr>
            <w:top w:val="none" w:sz="0" w:space="0" w:color="auto"/>
            <w:left w:val="none" w:sz="0" w:space="0" w:color="auto"/>
            <w:bottom w:val="none" w:sz="0" w:space="0" w:color="auto"/>
            <w:right w:val="none" w:sz="0" w:space="0" w:color="auto"/>
          </w:divBdr>
        </w:div>
        <w:div w:id="1289433559">
          <w:marLeft w:val="0"/>
          <w:marRight w:val="0"/>
          <w:marTop w:val="0"/>
          <w:marBottom w:val="0"/>
          <w:divBdr>
            <w:top w:val="none" w:sz="0" w:space="0" w:color="auto"/>
            <w:left w:val="none" w:sz="0" w:space="0" w:color="auto"/>
            <w:bottom w:val="none" w:sz="0" w:space="0" w:color="auto"/>
            <w:right w:val="none" w:sz="0" w:space="0" w:color="auto"/>
          </w:divBdr>
        </w:div>
        <w:div w:id="332803372">
          <w:marLeft w:val="0"/>
          <w:marRight w:val="0"/>
          <w:marTop w:val="0"/>
          <w:marBottom w:val="0"/>
          <w:divBdr>
            <w:top w:val="none" w:sz="0" w:space="0" w:color="auto"/>
            <w:left w:val="none" w:sz="0" w:space="0" w:color="auto"/>
            <w:bottom w:val="none" w:sz="0" w:space="0" w:color="auto"/>
            <w:right w:val="none" w:sz="0" w:space="0" w:color="auto"/>
          </w:divBdr>
        </w:div>
        <w:div w:id="47651576">
          <w:marLeft w:val="0"/>
          <w:marRight w:val="0"/>
          <w:marTop w:val="0"/>
          <w:marBottom w:val="0"/>
          <w:divBdr>
            <w:top w:val="none" w:sz="0" w:space="0" w:color="auto"/>
            <w:left w:val="none" w:sz="0" w:space="0" w:color="auto"/>
            <w:bottom w:val="none" w:sz="0" w:space="0" w:color="auto"/>
            <w:right w:val="none" w:sz="0" w:space="0" w:color="auto"/>
          </w:divBdr>
        </w:div>
        <w:div w:id="432479437">
          <w:marLeft w:val="0"/>
          <w:marRight w:val="0"/>
          <w:marTop w:val="0"/>
          <w:marBottom w:val="0"/>
          <w:divBdr>
            <w:top w:val="none" w:sz="0" w:space="0" w:color="auto"/>
            <w:left w:val="none" w:sz="0" w:space="0" w:color="auto"/>
            <w:bottom w:val="none" w:sz="0" w:space="0" w:color="auto"/>
            <w:right w:val="none" w:sz="0" w:space="0" w:color="auto"/>
          </w:divBdr>
        </w:div>
        <w:div w:id="1846747849">
          <w:marLeft w:val="0"/>
          <w:marRight w:val="0"/>
          <w:marTop w:val="0"/>
          <w:marBottom w:val="0"/>
          <w:divBdr>
            <w:top w:val="none" w:sz="0" w:space="0" w:color="auto"/>
            <w:left w:val="none" w:sz="0" w:space="0" w:color="auto"/>
            <w:bottom w:val="none" w:sz="0" w:space="0" w:color="auto"/>
            <w:right w:val="none" w:sz="0" w:space="0" w:color="auto"/>
          </w:divBdr>
        </w:div>
        <w:div w:id="305857479">
          <w:marLeft w:val="0"/>
          <w:marRight w:val="0"/>
          <w:marTop w:val="0"/>
          <w:marBottom w:val="0"/>
          <w:divBdr>
            <w:top w:val="none" w:sz="0" w:space="0" w:color="auto"/>
            <w:left w:val="none" w:sz="0" w:space="0" w:color="auto"/>
            <w:bottom w:val="none" w:sz="0" w:space="0" w:color="auto"/>
            <w:right w:val="none" w:sz="0" w:space="0" w:color="auto"/>
          </w:divBdr>
        </w:div>
        <w:div w:id="2045597739">
          <w:marLeft w:val="0"/>
          <w:marRight w:val="0"/>
          <w:marTop w:val="0"/>
          <w:marBottom w:val="0"/>
          <w:divBdr>
            <w:top w:val="none" w:sz="0" w:space="0" w:color="auto"/>
            <w:left w:val="none" w:sz="0" w:space="0" w:color="auto"/>
            <w:bottom w:val="none" w:sz="0" w:space="0" w:color="auto"/>
            <w:right w:val="none" w:sz="0" w:space="0" w:color="auto"/>
          </w:divBdr>
        </w:div>
      </w:divsChild>
    </w:div>
    <w:div w:id="118106320">
      <w:bodyDiv w:val="1"/>
      <w:marLeft w:val="0"/>
      <w:marRight w:val="0"/>
      <w:marTop w:val="0"/>
      <w:marBottom w:val="0"/>
      <w:divBdr>
        <w:top w:val="none" w:sz="0" w:space="0" w:color="auto"/>
        <w:left w:val="none" w:sz="0" w:space="0" w:color="auto"/>
        <w:bottom w:val="none" w:sz="0" w:space="0" w:color="auto"/>
        <w:right w:val="none" w:sz="0" w:space="0" w:color="auto"/>
      </w:divBdr>
      <w:divsChild>
        <w:div w:id="1344748996">
          <w:marLeft w:val="0"/>
          <w:marRight w:val="0"/>
          <w:marTop w:val="0"/>
          <w:marBottom w:val="0"/>
          <w:divBdr>
            <w:top w:val="none" w:sz="0" w:space="0" w:color="auto"/>
            <w:left w:val="none" w:sz="0" w:space="0" w:color="auto"/>
            <w:bottom w:val="none" w:sz="0" w:space="0" w:color="auto"/>
            <w:right w:val="none" w:sz="0" w:space="0" w:color="auto"/>
          </w:divBdr>
        </w:div>
        <w:div w:id="427117115">
          <w:marLeft w:val="0"/>
          <w:marRight w:val="0"/>
          <w:marTop w:val="0"/>
          <w:marBottom w:val="0"/>
          <w:divBdr>
            <w:top w:val="none" w:sz="0" w:space="0" w:color="auto"/>
            <w:left w:val="none" w:sz="0" w:space="0" w:color="auto"/>
            <w:bottom w:val="none" w:sz="0" w:space="0" w:color="auto"/>
            <w:right w:val="none" w:sz="0" w:space="0" w:color="auto"/>
          </w:divBdr>
        </w:div>
        <w:div w:id="1651518712">
          <w:marLeft w:val="0"/>
          <w:marRight w:val="0"/>
          <w:marTop w:val="0"/>
          <w:marBottom w:val="0"/>
          <w:divBdr>
            <w:top w:val="none" w:sz="0" w:space="0" w:color="auto"/>
            <w:left w:val="none" w:sz="0" w:space="0" w:color="auto"/>
            <w:bottom w:val="none" w:sz="0" w:space="0" w:color="auto"/>
            <w:right w:val="none" w:sz="0" w:space="0" w:color="auto"/>
          </w:divBdr>
        </w:div>
        <w:div w:id="920873769">
          <w:marLeft w:val="0"/>
          <w:marRight w:val="0"/>
          <w:marTop w:val="0"/>
          <w:marBottom w:val="0"/>
          <w:divBdr>
            <w:top w:val="none" w:sz="0" w:space="0" w:color="auto"/>
            <w:left w:val="none" w:sz="0" w:space="0" w:color="auto"/>
            <w:bottom w:val="none" w:sz="0" w:space="0" w:color="auto"/>
            <w:right w:val="none" w:sz="0" w:space="0" w:color="auto"/>
          </w:divBdr>
        </w:div>
        <w:div w:id="694845381">
          <w:marLeft w:val="0"/>
          <w:marRight w:val="0"/>
          <w:marTop w:val="0"/>
          <w:marBottom w:val="0"/>
          <w:divBdr>
            <w:top w:val="none" w:sz="0" w:space="0" w:color="auto"/>
            <w:left w:val="none" w:sz="0" w:space="0" w:color="auto"/>
            <w:bottom w:val="none" w:sz="0" w:space="0" w:color="auto"/>
            <w:right w:val="none" w:sz="0" w:space="0" w:color="auto"/>
          </w:divBdr>
        </w:div>
        <w:div w:id="1540776784">
          <w:marLeft w:val="0"/>
          <w:marRight w:val="0"/>
          <w:marTop w:val="0"/>
          <w:marBottom w:val="0"/>
          <w:divBdr>
            <w:top w:val="none" w:sz="0" w:space="0" w:color="auto"/>
            <w:left w:val="none" w:sz="0" w:space="0" w:color="auto"/>
            <w:bottom w:val="none" w:sz="0" w:space="0" w:color="auto"/>
            <w:right w:val="none" w:sz="0" w:space="0" w:color="auto"/>
          </w:divBdr>
        </w:div>
      </w:divsChild>
    </w:div>
    <w:div w:id="287861205">
      <w:bodyDiv w:val="1"/>
      <w:marLeft w:val="0"/>
      <w:marRight w:val="0"/>
      <w:marTop w:val="0"/>
      <w:marBottom w:val="0"/>
      <w:divBdr>
        <w:top w:val="none" w:sz="0" w:space="0" w:color="auto"/>
        <w:left w:val="none" w:sz="0" w:space="0" w:color="auto"/>
        <w:bottom w:val="none" w:sz="0" w:space="0" w:color="auto"/>
        <w:right w:val="none" w:sz="0" w:space="0" w:color="auto"/>
      </w:divBdr>
      <w:divsChild>
        <w:div w:id="766384879">
          <w:marLeft w:val="0"/>
          <w:marRight w:val="0"/>
          <w:marTop w:val="0"/>
          <w:marBottom w:val="0"/>
          <w:divBdr>
            <w:top w:val="none" w:sz="0" w:space="0" w:color="auto"/>
            <w:left w:val="none" w:sz="0" w:space="0" w:color="auto"/>
            <w:bottom w:val="none" w:sz="0" w:space="0" w:color="auto"/>
            <w:right w:val="none" w:sz="0" w:space="0" w:color="auto"/>
          </w:divBdr>
        </w:div>
        <w:div w:id="1441410558">
          <w:marLeft w:val="0"/>
          <w:marRight w:val="0"/>
          <w:marTop w:val="0"/>
          <w:marBottom w:val="0"/>
          <w:divBdr>
            <w:top w:val="none" w:sz="0" w:space="0" w:color="auto"/>
            <w:left w:val="none" w:sz="0" w:space="0" w:color="auto"/>
            <w:bottom w:val="none" w:sz="0" w:space="0" w:color="auto"/>
            <w:right w:val="none" w:sz="0" w:space="0" w:color="auto"/>
          </w:divBdr>
        </w:div>
      </w:divsChild>
    </w:div>
    <w:div w:id="289627492">
      <w:bodyDiv w:val="1"/>
      <w:marLeft w:val="0"/>
      <w:marRight w:val="0"/>
      <w:marTop w:val="0"/>
      <w:marBottom w:val="0"/>
      <w:divBdr>
        <w:top w:val="none" w:sz="0" w:space="0" w:color="auto"/>
        <w:left w:val="none" w:sz="0" w:space="0" w:color="auto"/>
        <w:bottom w:val="none" w:sz="0" w:space="0" w:color="auto"/>
        <w:right w:val="none" w:sz="0" w:space="0" w:color="auto"/>
      </w:divBdr>
      <w:divsChild>
        <w:div w:id="1490512024">
          <w:marLeft w:val="0"/>
          <w:marRight w:val="0"/>
          <w:marTop w:val="0"/>
          <w:marBottom w:val="0"/>
          <w:divBdr>
            <w:top w:val="none" w:sz="0" w:space="0" w:color="auto"/>
            <w:left w:val="none" w:sz="0" w:space="0" w:color="auto"/>
            <w:bottom w:val="none" w:sz="0" w:space="0" w:color="auto"/>
            <w:right w:val="none" w:sz="0" w:space="0" w:color="auto"/>
          </w:divBdr>
        </w:div>
        <w:div w:id="1192957662">
          <w:marLeft w:val="0"/>
          <w:marRight w:val="0"/>
          <w:marTop w:val="0"/>
          <w:marBottom w:val="0"/>
          <w:divBdr>
            <w:top w:val="none" w:sz="0" w:space="0" w:color="auto"/>
            <w:left w:val="none" w:sz="0" w:space="0" w:color="auto"/>
            <w:bottom w:val="none" w:sz="0" w:space="0" w:color="auto"/>
            <w:right w:val="none" w:sz="0" w:space="0" w:color="auto"/>
          </w:divBdr>
        </w:div>
        <w:div w:id="1588342141">
          <w:marLeft w:val="0"/>
          <w:marRight w:val="0"/>
          <w:marTop w:val="0"/>
          <w:marBottom w:val="0"/>
          <w:divBdr>
            <w:top w:val="none" w:sz="0" w:space="0" w:color="auto"/>
            <w:left w:val="none" w:sz="0" w:space="0" w:color="auto"/>
            <w:bottom w:val="none" w:sz="0" w:space="0" w:color="auto"/>
            <w:right w:val="none" w:sz="0" w:space="0" w:color="auto"/>
          </w:divBdr>
        </w:div>
        <w:div w:id="961956903">
          <w:marLeft w:val="0"/>
          <w:marRight w:val="0"/>
          <w:marTop w:val="0"/>
          <w:marBottom w:val="0"/>
          <w:divBdr>
            <w:top w:val="none" w:sz="0" w:space="0" w:color="auto"/>
            <w:left w:val="none" w:sz="0" w:space="0" w:color="auto"/>
            <w:bottom w:val="none" w:sz="0" w:space="0" w:color="auto"/>
            <w:right w:val="none" w:sz="0" w:space="0" w:color="auto"/>
          </w:divBdr>
        </w:div>
      </w:divsChild>
    </w:div>
    <w:div w:id="630021093">
      <w:bodyDiv w:val="1"/>
      <w:marLeft w:val="0"/>
      <w:marRight w:val="0"/>
      <w:marTop w:val="0"/>
      <w:marBottom w:val="0"/>
      <w:divBdr>
        <w:top w:val="none" w:sz="0" w:space="0" w:color="auto"/>
        <w:left w:val="none" w:sz="0" w:space="0" w:color="auto"/>
        <w:bottom w:val="none" w:sz="0" w:space="0" w:color="auto"/>
        <w:right w:val="none" w:sz="0" w:space="0" w:color="auto"/>
      </w:divBdr>
      <w:divsChild>
        <w:div w:id="443841971">
          <w:marLeft w:val="0"/>
          <w:marRight w:val="0"/>
          <w:marTop w:val="0"/>
          <w:marBottom w:val="0"/>
          <w:divBdr>
            <w:top w:val="none" w:sz="0" w:space="0" w:color="auto"/>
            <w:left w:val="none" w:sz="0" w:space="0" w:color="auto"/>
            <w:bottom w:val="none" w:sz="0" w:space="0" w:color="auto"/>
            <w:right w:val="none" w:sz="0" w:space="0" w:color="auto"/>
          </w:divBdr>
        </w:div>
        <w:div w:id="1670713231">
          <w:marLeft w:val="0"/>
          <w:marRight w:val="0"/>
          <w:marTop w:val="0"/>
          <w:marBottom w:val="0"/>
          <w:divBdr>
            <w:top w:val="none" w:sz="0" w:space="0" w:color="auto"/>
            <w:left w:val="none" w:sz="0" w:space="0" w:color="auto"/>
            <w:bottom w:val="none" w:sz="0" w:space="0" w:color="auto"/>
            <w:right w:val="none" w:sz="0" w:space="0" w:color="auto"/>
          </w:divBdr>
        </w:div>
        <w:div w:id="1655912776">
          <w:marLeft w:val="0"/>
          <w:marRight w:val="0"/>
          <w:marTop w:val="0"/>
          <w:marBottom w:val="0"/>
          <w:divBdr>
            <w:top w:val="none" w:sz="0" w:space="0" w:color="auto"/>
            <w:left w:val="none" w:sz="0" w:space="0" w:color="auto"/>
            <w:bottom w:val="none" w:sz="0" w:space="0" w:color="auto"/>
            <w:right w:val="none" w:sz="0" w:space="0" w:color="auto"/>
          </w:divBdr>
        </w:div>
      </w:divsChild>
    </w:div>
    <w:div w:id="726028235">
      <w:bodyDiv w:val="1"/>
      <w:marLeft w:val="0"/>
      <w:marRight w:val="0"/>
      <w:marTop w:val="0"/>
      <w:marBottom w:val="0"/>
      <w:divBdr>
        <w:top w:val="none" w:sz="0" w:space="0" w:color="auto"/>
        <w:left w:val="none" w:sz="0" w:space="0" w:color="auto"/>
        <w:bottom w:val="none" w:sz="0" w:space="0" w:color="auto"/>
        <w:right w:val="none" w:sz="0" w:space="0" w:color="auto"/>
      </w:divBdr>
      <w:divsChild>
        <w:div w:id="249776917">
          <w:marLeft w:val="0"/>
          <w:marRight w:val="0"/>
          <w:marTop w:val="0"/>
          <w:marBottom w:val="0"/>
          <w:divBdr>
            <w:top w:val="none" w:sz="0" w:space="0" w:color="auto"/>
            <w:left w:val="none" w:sz="0" w:space="0" w:color="auto"/>
            <w:bottom w:val="none" w:sz="0" w:space="0" w:color="auto"/>
            <w:right w:val="none" w:sz="0" w:space="0" w:color="auto"/>
          </w:divBdr>
        </w:div>
        <w:div w:id="1994945410">
          <w:marLeft w:val="0"/>
          <w:marRight w:val="0"/>
          <w:marTop w:val="0"/>
          <w:marBottom w:val="0"/>
          <w:divBdr>
            <w:top w:val="none" w:sz="0" w:space="0" w:color="auto"/>
            <w:left w:val="none" w:sz="0" w:space="0" w:color="auto"/>
            <w:bottom w:val="none" w:sz="0" w:space="0" w:color="auto"/>
            <w:right w:val="none" w:sz="0" w:space="0" w:color="auto"/>
          </w:divBdr>
        </w:div>
        <w:div w:id="1893689102">
          <w:marLeft w:val="0"/>
          <w:marRight w:val="0"/>
          <w:marTop w:val="0"/>
          <w:marBottom w:val="0"/>
          <w:divBdr>
            <w:top w:val="none" w:sz="0" w:space="0" w:color="auto"/>
            <w:left w:val="none" w:sz="0" w:space="0" w:color="auto"/>
            <w:bottom w:val="none" w:sz="0" w:space="0" w:color="auto"/>
            <w:right w:val="none" w:sz="0" w:space="0" w:color="auto"/>
          </w:divBdr>
        </w:div>
      </w:divsChild>
    </w:div>
    <w:div w:id="786385461">
      <w:bodyDiv w:val="1"/>
      <w:marLeft w:val="0"/>
      <w:marRight w:val="0"/>
      <w:marTop w:val="0"/>
      <w:marBottom w:val="0"/>
      <w:divBdr>
        <w:top w:val="none" w:sz="0" w:space="0" w:color="auto"/>
        <w:left w:val="none" w:sz="0" w:space="0" w:color="auto"/>
        <w:bottom w:val="none" w:sz="0" w:space="0" w:color="auto"/>
        <w:right w:val="none" w:sz="0" w:space="0" w:color="auto"/>
      </w:divBdr>
      <w:divsChild>
        <w:div w:id="376053772">
          <w:marLeft w:val="0"/>
          <w:marRight w:val="0"/>
          <w:marTop w:val="0"/>
          <w:marBottom w:val="0"/>
          <w:divBdr>
            <w:top w:val="none" w:sz="0" w:space="0" w:color="auto"/>
            <w:left w:val="none" w:sz="0" w:space="0" w:color="auto"/>
            <w:bottom w:val="none" w:sz="0" w:space="0" w:color="auto"/>
            <w:right w:val="none" w:sz="0" w:space="0" w:color="auto"/>
          </w:divBdr>
        </w:div>
        <w:div w:id="1885167946">
          <w:marLeft w:val="0"/>
          <w:marRight w:val="0"/>
          <w:marTop w:val="0"/>
          <w:marBottom w:val="0"/>
          <w:divBdr>
            <w:top w:val="none" w:sz="0" w:space="0" w:color="auto"/>
            <w:left w:val="none" w:sz="0" w:space="0" w:color="auto"/>
            <w:bottom w:val="none" w:sz="0" w:space="0" w:color="auto"/>
            <w:right w:val="none" w:sz="0" w:space="0" w:color="auto"/>
          </w:divBdr>
        </w:div>
        <w:div w:id="2025353241">
          <w:marLeft w:val="0"/>
          <w:marRight w:val="0"/>
          <w:marTop w:val="0"/>
          <w:marBottom w:val="0"/>
          <w:divBdr>
            <w:top w:val="none" w:sz="0" w:space="0" w:color="auto"/>
            <w:left w:val="none" w:sz="0" w:space="0" w:color="auto"/>
            <w:bottom w:val="none" w:sz="0" w:space="0" w:color="auto"/>
            <w:right w:val="none" w:sz="0" w:space="0" w:color="auto"/>
          </w:divBdr>
        </w:div>
        <w:div w:id="553396004">
          <w:marLeft w:val="0"/>
          <w:marRight w:val="0"/>
          <w:marTop w:val="0"/>
          <w:marBottom w:val="0"/>
          <w:divBdr>
            <w:top w:val="none" w:sz="0" w:space="0" w:color="auto"/>
            <w:left w:val="none" w:sz="0" w:space="0" w:color="auto"/>
            <w:bottom w:val="none" w:sz="0" w:space="0" w:color="auto"/>
            <w:right w:val="none" w:sz="0" w:space="0" w:color="auto"/>
          </w:divBdr>
        </w:div>
        <w:div w:id="541133752">
          <w:marLeft w:val="0"/>
          <w:marRight w:val="0"/>
          <w:marTop w:val="0"/>
          <w:marBottom w:val="0"/>
          <w:divBdr>
            <w:top w:val="none" w:sz="0" w:space="0" w:color="auto"/>
            <w:left w:val="none" w:sz="0" w:space="0" w:color="auto"/>
            <w:bottom w:val="none" w:sz="0" w:space="0" w:color="auto"/>
            <w:right w:val="none" w:sz="0" w:space="0" w:color="auto"/>
          </w:divBdr>
        </w:div>
      </w:divsChild>
    </w:div>
    <w:div w:id="791049623">
      <w:bodyDiv w:val="1"/>
      <w:marLeft w:val="0"/>
      <w:marRight w:val="0"/>
      <w:marTop w:val="0"/>
      <w:marBottom w:val="0"/>
      <w:divBdr>
        <w:top w:val="none" w:sz="0" w:space="0" w:color="auto"/>
        <w:left w:val="none" w:sz="0" w:space="0" w:color="auto"/>
        <w:bottom w:val="none" w:sz="0" w:space="0" w:color="auto"/>
        <w:right w:val="none" w:sz="0" w:space="0" w:color="auto"/>
      </w:divBdr>
      <w:divsChild>
        <w:div w:id="1066877333">
          <w:marLeft w:val="0"/>
          <w:marRight w:val="0"/>
          <w:marTop w:val="0"/>
          <w:marBottom w:val="0"/>
          <w:divBdr>
            <w:top w:val="none" w:sz="0" w:space="0" w:color="auto"/>
            <w:left w:val="none" w:sz="0" w:space="0" w:color="auto"/>
            <w:bottom w:val="none" w:sz="0" w:space="0" w:color="auto"/>
            <w:right w:val="none" w:sz="0" w:space="0" w:color="auto"/>
          </w:divBdr>
        </w:div>
        <w:div w:id="353002523">
          <w:marLeft w:val="0"/>
          <w:marRight w:val="0"/>
          <w:marTop w:val="0"/>
          <w:marBottom w:val="0"/>
          <w:divBdr>
            <w:top w:val="none" w:sz="0" w:space="0" w:color="auto"/>
            <w:left w:val="none" w:sz="0" w:space="0" w:color="auto"/>
            <w:bottom w:val="none" w:sz="0" w:space="0" w:color="auto"/>
            <w:right w:val="none" w:sz="0" w:space="0" w:color="auto"/>
          </w:divBdr>
        </w:div>
        <w:div w:id="146632248">
          <w:marLeft w:val="0"/>
          <w:marRight w:val="0"/>
          <w:marTop w:val="0"/>
          <w:marBottom w:val="0"/>
          <w:divBdr>
            <w:top w:val="none" w:sz="0" w:space="0" w:color="auto"/>
            <w:left w:val="none" w:sz="0" w:space="0" w:color="auto"/>
            <w:bottom w:val="none" w:sz="0" w:space="0" w:color="auto"/>
            <w:right w:val="none" w:sz="0" w:space="0" w:color="auto"/>
          </w:divBdr>
        </w:div>
        <w:div w:id="1920485274">
          <w:marLeft w:val="0"/>
          <w:marRight w:val="0"/>
          <w:marTop w:val="0"/>
          <w:marBottom w:val="0"/>
          <w:divBdr>
            <w:top w:val="none" w:sz="0" w:space="0" w:color="auto"/>
            <w:left w:val="none" w:sz="0" w:space="0" w:color="auto"/>
            <w:bottom w:val="none" w:sz="0" w:space="0" w:color="auto"/>
            <w:right w:val="none" w:sz="0" w:space="0" w:color="auto"/>
          </w:divBdr>
        </w:div>
        <w:div w:id="1928615900">
          <w:marLeft w:val="0"/>
          <w:marRight w:val="0"/>
          <w:marTop w:val="0"/>
          <w:marBottom w:val="0"/>
          <w:divBdr>
            <w:top w:val="none" w:sz="0" w:space="0" w:color="auto"/>
            <w:left w:val="none" w:sz="0" w:space="0" w:color="auto"/>
            <w:bottom w:val="none" w:sz="0" w:space="0" w:color="auto"/>
            <w:right w:val="none" w:sz="0" w:space="0" w:color="auto"/>
          </w:divBdr>
        </w:div>
        <w:div w:id="1160921000">
          <w:marLeft w:val="0"/>
          <w:marRight w:val="0"/>
          <w:marTop w:val="0"/>
          <w:marBottom w:val="0"/>
          <w:divBdr>
            <w:top w:val="none" w:sz="0" w:space="0" w:color="auto"/>
            <w:left w:val="none" w:sz="0" w:space="0" w:color="auto"/>
            <w:bottom w:val="none" w:sz="0" w:space="0" w:color="auto"/>
            <w:right w:val="none" w:sz="0" w:space="0" w:color="auto"/>
          </w:divBdr>
        </w:div>
      </w:divsChild>
    </w:div>
    <w:div w:id="876820856">
      <w:bodyDiv w:val="1"/>
      <w:marLeft w:val="0"/>
      <w:marRight w:val="0"/>
      <w:marTop w:val="0"/>
      <w:marBottom w:val="0"/>
      <w:divBdr>
        <w:top w:val="none" w:sz="0" w:space="0" w:color="auto"/>
        <w:left w:val="none" w:sz="0" w:space="0" w:color="auto"/>
        <w:bottom w:val="none" w:sz="0" w:space="0" w:color="auto"/>
        <w:right w:val="none" w:sz="0" w:space="0" w:color="auto"/>
      </w:divBdr>
      <w:divsChild>
        <w:div w:id="581960836">
          <w:marLeft w:val="0"/>
          <w:marRight w:val="0"/>
          <w:marTop w:val="0"/>
          <w:marBottom w:val="0"/>
          <w:divBdr>
            <w:top w:val="none" w:sz="0" w:space="0" w:color="auto"/>
            <w:left w:val="none" w:sz="0" w:space="0" w:color="auto"/>
            <w:bottom w:val="none" w:sz="0" w:space="0" w:color="auto"/>
            <w:right w:val="none" w:sz="0" w:space="0" w:color="auto"/>
          </w:divBdr>
        </w:div>
        <w:div w:id="1124157068">
          <w:marLeft w:val="0"/>
          <w:marRight w:val="0"/>
          <w:marTop w:val="0"/>
          <w:marBottom w:val="0"/>
          <w:divBdr>
            <w:top w:val="none" w:sz="0" w:space="0" w:color="auto"/>
            <w:left w:val="none" w:sz="0" w:space="0" w:color="auto"/>
            <w:bottom w:val="none" w:sz="0" w:space="0" w:color="auto"/>
            <w:right w:val="none" w:sz="0" w:space="0" w:color="auto"/>
          </w:divBdr>
        </w:div>
        <w:div w:id="1977031613">
          <w:marLeft w:val="0"/>
          <w:marRight w:val="0"/>
          <w:marTop w:val="0"/>
          <w:marBottom w:val="0"/>
          <w:divBdr>
            <w:top w:val="none" w:sz="0" w:space="0" w:color="auto"/>
            <w:left w:val="none" w:sz="0" w:space="0" w:color="auto"/>
            <w:bottom w:val="none" w:sz="0" w:space="0" w:color="auto"/>
            <w:right w:val="none" w:sz="0" w:space="0" w:color="auto"/>
          </w:divBdr>
        </w:div>
        <w:div w:id="1132747101">
          <w:marLeft w:val="0"/>
          <w:marRight w:val="0"/>
          <w:marTop w:val="0"/>
          <w:marBottom w:val="0"/>
          <w:divBdr>
            <w:top w:val="none" w:sz="0" w:space="0" w:color="auto"/>
            <w:left w:val="none" w:sz="0" w:space="0" w:color="auto"/>
            <w:bottom w:val="none" w:sz="0" w:space="0" w:color="auto"/>
            <w:right w:val="none" w:sz="0" w:space="0" w:color="auto"/>
          </w:divBdr>
        </w:div>
        <w:div w:id="1619487852">
          <w:marLeft w:val="0"/>
          <w:marRight w:val="0"/>
          <w:marTop w:val="0"/>
          <w:marBottom w:val="0"/>
          <w:divBdr>
            <w:top w:val="none" w:sz="0" w:space="0" w:color="auto"/>
            <w:left w:val="none" w:sz="0" w:space="0" w:color="auto"/>
            <w:bottom w:val="none" w:sz="0" w:space="0" w:color="auto"/>
            <w:right w:val="none" w:sz="0" w:space="0" w:color="auto"/>
          </w:divBdr>
        </w:div>
        <w:div w:id="52315047">
          <w:marLeft w:val="0"/>
          <w:marRight w:val="0"/>
          <w:marTop w:val="0"/>
          <w:marBottom w:val="0"/>
          <w:divBdr>
            <w:top w:val="none" w:sz="0" w:space="0" w:color="auto"/>
            <w:left w:val="none" w:sz="0" w:space="0" w:color="auto"/>
            <w:bottom w:val="none" w:sz="0" w:space="0" w:color="auto"/>
            <w:right w:val="none" w:sz="0" w:space="0" w:color="auto"/>
          </w:divBdr>
        </w:div>
        <w:div w:id="1738235829">
          <w:marLeft w:val="0"/>
          <w:marRight w:val="0"/>
          <w:marTop w:val="0"/>
          <w:marBottom w:val="0"/>
          <w:divBdr>
            <w:top w:val="none" w:sz="0" w:space="0" w:color="auto"/>
            <w:left w:val="none" w:sz="0" w:space="0" w:color="auto"/>
            <w:bottom w:val="none" w:sz="0" w:space="0" w:color="auto"/>
            <w:right w:val="none" w:sz="0" w:space="0" w:color="auto"/>
          </w:divBdr>
        </w:div>
        <w:div w:id="1038705477">
          <w:marLeft w:val="0"/>
          <w:marRight w:val="0"/>
          <w:marTop w:val="0"/>
          <w:marBottom w:val="0"/>
          <w:divBdr>
            <w:top w:val="none" w:sz="0" w:space="0" w:color="auto"/>
            <w:left w:val="none" w:sz="0" w:space="0" w:color="auto"/>
            <w:bottom w:val="none" w:sz="0" w:space="0" w:color="auto"/>
            <w:right w:val="none" w:sz="0" w:space="0" w:color="auto"/>
          </w:divBdr>
        </w:div>
        <w:div w:id="31544406">
          <w:marLeft w:val="0"/>
          <w:marRight w:val="0"/>
          <w:marTop w:val="0"/>
          <w:marBottom w:val="0"/>
          <w:divBdr>
            <w:top w:val="none" w:sz="0" w:space="0" w:color="auto"/>
            <w:left w:val="none" w:sz="0" w:space="0" w:color="auto"/>
            <w:bottom w:val="none" w:sz="0" w:space="0" w:color="auto"/>
            <w:right w:val="none" w:sz="0" w:space="0" w:color="auto"/>
          </w:divBdr>
        </w:div>
        <w:div w:id="446657348">
          <w:marLeft w:val="0"/>
          <w:marRight w:val="0"/>
          <w:marTop w:val="0"/>
          <w:marBottom w:val="0"/>
          <w:divBdr>
            <w:top w:val="none" w:sz="0" w:space="0" w:color="auto"/>
            <w:left w:val="none" w:sz="0" w:space="0" w:color="auto"/>
            <w:bottom w:val="none" w:sz="0" w:space="0" w:color="auto"/>
            <w:right w:val="none" w:sz="0" w:space="0" w:color="auto"/>
          </w:divBdr>
        </w:div>
      </w:divsChild>
    </w:div>
    <w:div w:id="936525546">
      <w:bodyDiv w:val="1"/>
      <w:marLeft w:val="0"/>
      <w:marRight w:val="0"/>
      <w:marTop w:val="0"/>
      <w:marBottom w:val="0"/>
      <w:divBdr>
        <w:top w:val="none" w:sz="0" w:space="0" w:color="auto"/>
        <w:left w:val="none" w:sz="0" w:space="0" w:color="auto"/>
        <w:bottom w:val="none" w:sz="0" w:space="0" w:color="auto"/>
        <w:right w:val="none" w:sz="0" w:space="0" w:color="auto"/>
      </w:divBdr>
      <w:divsChild>
        <w:div w:id="955864513">
          <w:marLeft w:val="0"/>
          <w:marRight w:val="0"/>
          <w:marTop w:val="0"/>
          <w:marBottom w:val="0"/>
          <w:divBdr>
            <w:top w:val="none" w:sz="0" w:space="0" w:color="auto"/>
            <w:left w:val="none" w:sz="0" w:space="0" w:color="auto"/>
            <w:bottom w:val="none" w:sz="0" w:space="0" w:color="auto"/>
            <w:right w:val="none" w:sz="0" w:space="0" w:color="auto"/>
          </w:divBdr>
        </w:div>
        <w:div w:id="1607810492">
          <w:marLeft w:val="0"/>
          <w:marRight w:val="0"/>
          <w:marTop w:val="0"/>
          <w:marBottom w:val="0"/>
          <w:divBdr>
            <w:top w:val="none" w:sz="0" w:space="0" w:color="auto"/>
            <w:left w:val="none" w:sz="0" w:space="0" w:color="auto"/>
            <w:bottom w:val="none" w:sz="0" w:space="0" w:color="auto"/>
            <w:right w:val="none" w:sz="0" w:space="0" w:color="auto"/>
          </w:divBdr>
        </w:div>
        <w:div w:id="1841500029">
          <w:marLeft w:val="0"/>
          <w:marRight w:val="0"/>
          <w:marTop w:val="0"/>
          <w:marBottom w:val="0"/>
          <w:divBdr>
            <w:top w:val="none" w:sz="0" w:space="0" w:color="auto"/>
            <w:left w:val="none" w:sz="0" w:space="0" w:color="auto"/>
            <w:bottom w:val="none" w:sz="0" w:space="0" w:color="auto"/>
            <w:right w:val="none" w:sz="0" w:space="0" w:color="auto"/>
          </w:divBdr>
        </w:div>
      </w:divsChild>
    </w:div>
    <w:div w:id="967928395">
      <w:bodyDiv w:val="1"/>
      <w:marLeft w:val="0"/>
      <w:marRight w:val="0"/>
      <w:marTop w:val="0"/>
      <w:marBottom w:val="0"/>
      <w:divBdr>
        <w:top w:val="none" w:sz="0" w:space="0" w:color="auto"/>
        <w:left w:val="none" w:sz="0" w:space="0" w:color="auto"/>
        <w:bottom w:val="none" w:sz="0" w:space="0" w:color="auto"/>
        <w:right w:val="none" w:sz="0" w:space="0" w:color="auto"/>
      </w:divBdr>
      <w:divsChild>
        <w:div w:id="1091004692">
          <w:marLeft w:val="0"/>
          <w:marRight w:val="0"/>
          <w:marTop w:val="0"/>
          <w:marBottom w:val="0"/>
          <w:divBdr>
            <w:top w:val="none" w:sz="0" w:space="0" w:color="auto"/>
            <w:left w:val="none" w:sz="0" w:space="0" w:color="auto"/>
            <w:bottom w:val="none" w:sz="0" w:space="0" w:color="auto"/>
            <w:right w:val="none" w:sz="0" w:space="0" w:color="auto"/>
          </w:divBdr>
        </w:div>
        <w:div w:id="1430933366">
          <w:marLeft w:val="0"/>
          <w:marRight w:val="0"/>
          <w:marTop w:val="0"/>
          <w:marBottom w:val="0"/>
          <w:divBdr>
            <w:top w:val="none" w:sz="0" w:space="0" w:color="auto"/>
            <w:left w:val="none" w:sz="0" w:space="0" w:color="auto"/>
            <w:bottom w:val="none" w:sz="0" w:space="0" w:color="auto"/>
            <w:right w:val="none" w:sz="0" w:space="0" w:color="auto"/>
          </w:divBdr>
        </w:div>
        <w:div w:id="296421888">
          <w:marLeft w:val="0"/>
          <w:marRight w:val="0"/>
          <w:marTop w:val="0"/>
          <w:marBottom w:val="0"/>
          <w:divBdr>
            <w:top w:val="none" w:sz="0" w:space="0" w:color="auto"/>
            <w:left w:val="none" w:sz="0" w:space="0" w:color="auto"/>
            <w:bottom w:val="none" w:sz="0" w:space="0" w:color="auto"/>
            <w:right w:val="none" w:sz="0" w:space="0" w:color="auto"/>
          </w:divBdr>
        </w:div>
        <w:div w:id="849685880">
          <w:marLeft w:val="0"/>
          <w:marRight w:val="0"/>
          <w:marTop w:val="0"/>
          <w:marBottom w:val="0"/>
          <w:divBdr>
            <w:top w:val="none" w:sz="0" w:space="0" w:color="auto"/>
            <w:left w:val="none" w:sz="0" w:space="0" w:color="auto"/>
            <w:bottom w:val="none" w:sz="0" w:space="0" w:color="auto"/>
            <w:right w:val="none" w:sz="0" w:space="0" w:color="auto"/>
          </w:divBdr>
        </w:div>
        <w:div w:id="1518042085">
          <w:marLeft w:val="0"/>
          <w:marRight w:val="0"/>
          <w:marTop w:val="0"/>
          <w:marBottom w:val="0"/>
          <w:divBdr>
            <w:top w:val="none" w:sz="0" w:space="0" w:color="auto"/>
            <w:left w:val="none" w:sz="0" w:space="0" w:color="auto"/>
            <w:bottom w:val="none" w:sz="0" w:space="0" w:color="auto"/>
            <w:right w:val="none" w:sz="0" w:space="0" w:color="auto"/>
          </w:divBdr>
        </w:div>
      </w:divsChild>
    </w:div>
    <w:div w:id="1030495309">
      <w:bodyDiv w:val="1"/>
      <w:marLeft w:val="0"/>
      <w:marRight w:val="0"/>
      <w:marTop w:val="0"/>
      <w:marBottom w:val="0"/>
      <w:divBdr>
        <w:top w:val="none" w:sz="0" w:space="0" w:color="auto"/>
        <w:left w:val="none" w:sz="0" w:space="0" w:color="auto"/>
        <w:bottom w:val="none" w:sz="0" w:space="0" w:color="auto"/>
        <w:right w:val="none" w:sz="0" w:space="0" w:color="auto"/>
      </w:divBdr>
      <w:divsChild>
        <w:div w:id="305162803">
          <w:marLeft w:val="0"/>
          <w:marRight w:val="0"/>
          <w:marTop w:val="0"/>
          <w:marBottom w:val="0"/>
          <w:divBdr>
            <w:top w:val="none" w:sz="0" w:space="0" w:color="auto"/>
            <w:left w:val="none" w:sz="0" w:space="0" w:color="auto"/>
            <w:bottom w:val="none" w:sz="0" w:space="0" w:color="auto"/>
            <w:right w:val="none" w:sz="0" w:space="0" w:color="auto"/>
          </w:divBdr>
        </w:div>
        <w:div w:id="1403330452">
          <w:marLeft w:val="0"/>
          <w:marRight w:val="0"/>
          <w:marTop w:val="0"/>
          <w:marBottom w:val="0"/>
          <w:divBdr>
            <w:top w:val="none" w:sz="0" w:space="0" w:color="auto"/>
            <w:left w:val="none" w:sz="0" w:space="0" w:color="auto"/>
            <w:bottom w:val="none" w:sz="0" w:space="0" w:color="auto"/>
            <w:right w:val="none" w:sz="0" w:space="0" w:color="auto"/>
          </w:divBdr>
        </w:div>
        <w:div w:id="1965035669">
          <w:marLeft w:val="0"/>
          <w:marRight w:val="0"/>
          <w:marTop w:val="0"/>
          <w:marBottom w:val="0"/>
          <w:divBdr>
            <w:top w:val="none" w:sz="0" w:space="0" w:color="auto"/>
            <w:left w:val="none" w:sz="0" w:space="0" w:color="auto"/>
            <w:bottom w:val="none" w:sz="0" w:space="0" w:color="auto"/>
            <w:right w:val="none" w:sz="0" w:space="0" w:color="auto"/>
          </w:divBdr>
        </w:div>
      </w:divsChild>
    </w:div>
    <w:div w:id="1086464016">
      <w:bodyDiv w:val="1"/>
      <w:marLeft w:val="0"/>
      <w:marRight w:val="0"/>
      <w:marTop w:val="0"/>
      <w:marBottom w:val="0"/>
      <w:divBdr>
        <w:top w:val="none" w:sz="0" w:space="0" w:color="auto"/>
        <w:left w:val="none" w:sz="0" w:space="0" w:color="auto"/>
        <w:bottom w:val="none" w:sz="0" w:space="0" w:color="auto"/>
        <w:right w:val="none" w:sz="0" w:space="0" w:color="auto"/>
      </w:divBdr>
      <w:divsChild>
        <w:div w:id="1638561479">
          <w:marLeft w:val="0"/>
          <w:marRight w:val="0"/>
          <w:marTop w:val="0"/>
          <w:marBottom w:val="0"/>
          <w:divBdr>
            <w:top w:val="none" w:sz="0" w:space="0" w:color="auto"/>
            <w:left w:val="none" w:sz="0" w:space="0" w:color="auto"/>
            <w:bottom w:val="none" w:sz="0" w:space="0" w:color="auto"/>
            <w:right w:val="none" w:sz="0" w:space="0" w:color="auto"/>
          </w:divBdr>
        </w:div>
        <w:div w:id="1660185426">
          <w:marLeft w:val="0"/>
          <w:marRight w:val="0"/>
          <w:marTop w:val="0"/>
          <w:marBottom w:val="0"/>
          <w:divBdr>
            <w:top w:val="none" w:sz="0" w:space="0" w:color="auto"/>
            <w:left w:val="none" w:sz="0" w:space="0" w:color="auto"/>
            <w:bottom w:val="none" w:sz="0" w:space="0" w:color="auto"/>
            <w:right w:val="none" w:sz="0" w:space="0" w:color="auto"/>
          </w:divBdr>
        </w:div>
        <w:div w:id="1060404002">
          <w:marLeft w:val="0"/>
          <w:marRight w:val="0"/>
          <w:marTop w:val="0"/>
          <w:marBottom w:val="0"/>
          <w:divBdr>
            <w:top w:val="none" w:sz="0" w:space="0" w:color="auto"/>
            <w:left w:val="none" w:sz="0" w:space="0" w:color="auto"/>
            <w:bottom w:val="none" w:sz="0" w:space="0" w:color="auto"/>
            <w:right w:val="none" w:sz="0" w:space="0" w:color="auto"/>
          </w:divBdr>
        </w:div>
        <w:div w:id="2124957872">
          <w:marLeft w:val="0"/>
          <w:marRight w:val="0"/>
          <w:marTop w:val="0"/>
          <w:marBottom w:val="0"/>
          <w:divBdr>
            <w:top w:val="none" w:sz="0" w:space="0" w:color="auto"/>
            <w:left w:val="none" w:sz="0" w:space="0" w:color="auto"/>
            <w:bottom w:val="none" w:sz="0" w:space="0" w:color="auto"/>
            <w:right w:val="none" w:sz="0" w:space="0" w:color="auto"/>
          </w:divBdr>
        </w:div>
        <w:div w:id="572619752">
          <w:marLeft w:val="0"/>
          <w:marRight w:val="0"/>
          <w:marTop w:val="0"/>
          <w:marBottom w:val="0"/>
          <w:divBdr>
            <w:top w:val="none" w:sz="0" w:space="0" w:color="auto"/>
            <w:left w:val="none" w:sz="0" w:space="0" w:color="auto"/>
            <w:bottom w:val="none" w:sz="0" w:space="0" w:color="auto"/>
            <w:right w:val="none" w:sz="0" w:space="0" w:color="auto"/>
          </w:divBdr>
        </w:div>
        <w:div w:id="815071962">
          <w:marLeft w:val="0"/>
          <w:marRight w:val="0"/>
          <w:marTop w:val="0"/>
          <w:marBottom w:val="0"/>
          <w:divBdr>
            <w:top w:val="none" w:sz="0" w:space="0" w:color="auto"/>
            <w:left w:val="none" w:sz="0" w:space="0" w:color="auto"/>
            <w:bottom w:val="none" w:sz="0" w:space="0" w:color="auto"/>
            <w:right w:val="none" w:sz="0" w:space="0" w:color="auto"/>
          </w:divBdr>
        </w:div>
        <w:div w:id="1978678024">
          <w:marLeft w:val="0"/>
          <w:marRight w:val="0"/>
          <w:marTop w:val="0"/>
          <w:marBottom w:val="0"/>
          <w:divBdr>
            <w:top w:val="none" w:sz="0" w:space="0" w:color="auto"/>
            <w:left w:val="none" w:sz="0" w:space="0" w:color="auto"/>
            <w:bottom w:val="none" w:sz="0" w:space="0" w:color="auto"/>
            <w:right w:val="none" w:sz="0" w:space="0" w:color="auto"/>
          </w:divBdr>
        </w:div>
      </w:divsChild>
    </w:div>
    <w:div w:id="1094786919">
      <w:bodyDiv w:val="1"/>
      <w:marLeft w:val="0"/>
      <w:marRight w:val="0"/>
      <w:marTop w:val="0"/>
      <w:marBottom w:val="0"/>
      <w:divBdr>
        <w:top w:val="none" w:sz="0" w:space="0" w:color="auto"/>
        <w:left w:val="none" w:sz="0" w:space="0" w:color="auto"/>
        <w:bottom w:val="none" w:sz="0" w:space="0" w:color="auto"/>
        <w:right w:val="none" w:sz="0" w:space="0" w:color="auto"/>
      </w:divBdr>
      <w:divsChild>
        <w:div w:id="309212101">
          <w:marLeft w:val="0"/>
          <w:marRight w:val="0"/>
          <w:marTop w:val="0"/>
          <w:marBottom w:val="0"/>
          <w:divBdr>
            <w:top w:val="none" w:sz="0" w:space="0" w:color="auto"/>
            <w:left w:val="none" w:sz="0" w:space="0" w:color="auto"/>
            <w:bottom w:val="none" w:sz="0" w:space="0" w:color="auto"/>
            <w:right w:val="none" w:sz="0" w:space="0" w:color="auto"/>
          </w:divBdr>
        </w:div>
        <w:div w:id="825440946">
          <w:marLeft w:val="0"/>
          <w:marRight w:val="0"/>
          <w:marTop w:val="0"/>
          <w:marBottom w:val="0"/>
          <w:divBdr>
            <w:top w:val="none" w:sz="0" w:space="0" w:color="auto"/>
            <w:left w:val="none" w:sz="0" w:space="0" w:color="auto"/>
            <w:bottom w:val="none" w:sz="0" w:space="0" w:color="auto"/>
            <w:right w:val="none" w:sz="0" w:space="0" w:color="auto"/>
          </w:divBdr>
        </w:div>
        <w:div w:id="1213274150">
          <w:marLeft w:val="0"/>
          <w:marRight w:val="0"/>
          <w:marTop w:val="0"/>
          <w:marBottom w:val="0"/>
          <w:divBdr>
            <w:top w:val="none" w:sz="0" w:space="0" w:color="auto"/>
            <w:left w:val="none" w:sz="0" w:space="0" w:color="auto"/>
            <w:bottom w:val="none" w:sz="0" w:space="0" w:color="auto"/>
            <w:right w:val="none" w:sz="0" w:space="0" w:color="auto"/>
          </w:divBdr>
        </w:div>
        <w:div w:id="1962610405">
          <w:marLeft w:val="0"/>
          <w:marRight w:val="0"/>
          <w:marTop w:val="0"/>
          <w:marBottom w:val="0"/>
          <w:divBdr>
            <w:top w:val="none" w:sz="0" w:space="0" w:color="auto"/>
            <w:left w:val="none" w:sz="0" w:space="0" w:color="auto"/>
            <w:bottom w:val="none" w:sz="0" w:space="0" w:color="auto"/>
            <w:right w:val="none" w:sz="0" w:space="0" w:color="auto"/>
          </w:divBdr>
        </w:div>
        <w:div w:id="1640378300">
          <w:marLeft w:val="0"/>
          <w:marRight w:val="0"/>
          <w:marTop w:val="0"/>
          <w:marBottom w:val="0"/>
          <w:divBdr>
            <w:top w:val="none" w:sz="0" w:space="0" w:color="auto"/>
            <w:left w:val="none" w:sz="0" w:space="0" w:color="auto"/>
            <w:bottom w:val="none" w:sz="0" w:space="0" w:color="auto"/>
            <w:right w:val="none" w:sz="0" w:space="0" w:color="auto"/>
          </w:divBdr>
        </w:div>
        <w:div w:id="1591308915">
          <w:marLeft w:val="0"/>
          <w:marRight w:val="0"/>
          <w:marTop w:val="0"/>
          <w:marBottom w:val="0"/>
          <w:divBdr>
            <w:top w:val="none" w:sz="0" w:space="0" w:color="auto"/>
            <w:left w:val="none" w:sz="0" w:space="0" w:color="auto"/>
            <w:bottom w:val="none" w:sz="0" w:space="0" w:color="auto"/>
            <w:right w:val="none" w:sz="0" w:space="0" w:color="auto"/>
          </w:divBdr>
        </w:div>
      </w:divsChild>
    </w:div>
    <w:div w:id="1159466496">
      <w:bodyDiv w:val="1"/>
      <w:marLeft w:val="0"/>
      <w:marRight w:val="0"/>
      <w:marTop w:val="0"/>
      <w:marBottom w:val="0"/>
      <w:divBdr>
        <w:top w:val="none" w:sz="0" w:space="0" w:color="auto"/>
        <w:left w:val="none" w:sz="0" w:space="0" w:color="auto"/>
        <w:bottom w:val="none" w:sz="0" w:space="0" w:color="auto"/>
        <w:right w:val="none" w:sz="0" w:space="0" w:color="auto"/>
      </w:divBdr>
    </w:div>
    <w:div w:id="1278565628">
      <w:bodyDiv w:val="1"/>
      <w:marLeft w:val="0"/>
      <w:marRight w:val="0"/>
      <w:marTop w:val="0"/>
      <w:marBottom w:val="0"/>
      <w:divBdr>
        <w:top w:val="none" w:sz="0" w:space="0" w:color="auto"/>
        <w:left w:val="none" w:sz="0" w:space="0" w:color="auto"/>
        <w:bottom w:val="none" w:sz="0" w:space="0" w:color="auto"/>
        <w:right w:val="none" w:sz="0" w:space="0" w:color="auto"/>
      </w:divBdr>
      <w:divsChild>
        <w:div w:id="1387333214">
          <w:marLeft w:val="0"/>
          <w:marRight w:val="0"/>
          <w:marTop w:val="0"/>
          <w:marBottom w:val="0"/>
          <w:divBdr>
            <w:top w:val="none" w:sz="0" w:space="0" w:color="auto"/>
            <w:left w:val="none" w:sz="0" w:space="0" w:color="auto"/>
            <w:bottom w:val="none" w:sz="0" w:space="0" w:color="auto"/>
            <w:right w:val="none" w:sz="0" w:space="0" w:color="auto"/>
          </w:divBdr>
        </w:div>
        <w:div w:id="1119686503">
          <w:marLeft w:val="0"/>
          <w:marRight w:val="0"/>
          <w:marTop w:val="0"/>
          <w:marBottom w:val="0"/>
          <w:divBdr>
            <w:top w:val="none" w:sz="0" w:space="0" w:color="auto"/>
            <w:left w:val="none" w:sz="0" w:space="0" w:color="auto"/>
            <w:bottom w:val="none" w:sz="0" w:space="0" w:color="auto"/>
            <w:right w:val="none" w:sz="0" w:space="0" w:color="auto"/>
          </w:divBdr>
        </w:div>
        <w:div w:id="1898393187">
          <w:marLeft w:val="0"/>
          <w:marRight w:val="0"/>
          <w:marTop w:val="0"/>
          <w:marBottom w:val="0"/>
          <w:divBdr>
            <w:top w:val="none" w:sz="0" w:space="0" w:color="auto"/>
            <w:left w:val="none" w:sz="0" w:space="0" w:color="auto"/>
            <w:bottom w:val="none" w:sz="0" w:space="0" w:color="auto"/>
            <w:right w:val="none" w:sz="0" w:space="0" w:color="auto"/>
          </w:divBdr>
        </w:div>
        <w:div w:id="396512239">
          <w:marLeft w:val="0"/>
          <w:marRight w:val="0"/>
          <w:marTop w:val="0"/>
          <w:marBottom w:val="0"/>
          <w:divBdr>
            <w:top w:val="none" w:sz="0" w:space="0" w:color="auto"/>
            <w:left w:val="none" w:sz="0" w:space="0" w:color="auto"/>
            <w:bottom w:val="none" w:sz="0" w:space="0" w:color="auto"/>
            <w:right w:val="none" w:sz="0" w:space="0" w:color="auto"/>
          </w:divBdr>
        </w:div>
        <w:div w:id="980623054">
          <w:marLeft w:val="0"/>
          <w:marRight w:val="0"/>
          <w:marTop w:val="0"/>
          <w:marBottom w:val="0"/>
          <w:divBdr>
            <w:top w:val="none" w:sz="0" w:space="0" w:color="auto"/>
            <w:left w:val="none" w:sz="0" w:space="0" w:color="auto"/>
            <w:bottom w:val="none" w:sz="0" w:space="0" w:color="auto"/>
            <w:right w:val="none" w:sz="0" w:space="0" w:color="auto"/>
          </w:divBdr>
        </w:div>
        <w:div w:id="1538616135">
          <w:marLeft w:val="0"/>
          <w:marRight w:val="0"/>
          <w:marTop w:val="0"/>
          <w:marBottom w:val="0"/>
          <w:divBdr>
            <w:top w:val="none" w:sz="0" w:space="0" w:color="auto"/>
            <w:left w:val="none" w:sz="0" w:space="0" w:color="auto"/>
            <w:bottom w:val="none" w:sz="0" w:space="0" w:color="auto"/>
            <w:right w:val="none" w:sz="0" w:space="0" w:color="auto"/>
          </w:divBdr>
        </w:div>
        <w:div w:id="450436637">
          <w:marLeft w:val="0"/>
          <w:marRight w:val="0"/>
          <w:marTop w:val="0"/>
          <w:marBottom w:val="0"/>
          <w:divBdr>
            <w:top w:val="none" w:sz="0" w:space="0" w:color="auto"/>
            <w:left w:val="none" w:sz="0" w:space="0" w:color="auto"/>
            <w:bottom w:val="none" w:sz="0" w:space="0" w:color="auto"/>
            <w:right w:val="none" w:sz="0" w:space="0" w:color="auto"/>
          </w:divBdr>
        </w:div>
      </w:divsChild>
    </w:div>
    <w:div w:id="1506943385">
      <w:bodyDiv w:val="1"/>
      <w:marLeft w:val="0"/>
      <w:marRight w:val="0"/>
      <w:marTop w:val="0"/>
      <w:marBottom w:val="0"/>
      <w:divBdr>
        <w:top w:val="none" w:sz="0" w:space="0" w:color="auto"/>
        <w:left w:val="none" w:sz="0" w:space="0" w:color="auto"/>
        <w:bottom w:val="none" w:sz="0" w:space="0" w:color="auto"/>
        <w:right w:val="none" w:sz="0" w:space="0" w:color="auto"/>
      </w:divBdr>
      <w:divsChild>
        <w:div w:id="1589650665">
          <w:marLeft w:val="0"/>
          <w:marRight w:val="0"/>
          <w:marTop w:val="0"/>
          <w:marBottom w:val="0"/>
          <w:divBdr>
            <w:top w:val="none" w:sz="0" w:space="0" w:color="auto"/>
            <w:left w:val="none" w:sz="0" w:space="0" w:color="auto"/>
            <w:bottom w:val="none" w:sz="0" w:space="0" w:color="auto"/>
            <w:right w:val="none" w:sz="0" w:space="0" w:color="auto"/>
          </w:divBdr>
        </w:div>
        <w:div w:id="294335698">
          <w:marLeft w:val="0"/>
          <w:marRight w:val="0"/>
          <w:marTop w:val="0"/>
          <w:marBottom w:val="0"/>
          <w:divBdr>
            <w:top w:val="none" w:sz="0" w:space="0" w:color="auto"/>
            <w:left w:val="none" w:sz="0" w:space="0" w:color="auto"/>
            <w:bottom w:val="none" w:sz="0" w:space="0" w:color="auto"/>
            <w:right w:val="none" w:sz="0" w:space="0" w:color="auto"/>
          </w:divBdr>
        </w:div>
        <w:div w:id="1630822960">
          <w:marLeft w:val="0"/>
          <w:marRight w:val="0"/>
          <w:marTop w:val="0"/>
          <w:marBottom w:val="0"/>
          <w:divBdr>
            <w:top w:val="none" w:sz="0" w:space="0" w:color="auto"/>
            <w:left w:val="none" w:sz="0" w:space="0" w:color="auto"/>
            <w:bottom w:val="none" w:sz="0" w:space="0" w:color="auto"/>
            <w:right w:val="none" w:sz="0" w:space="0" w:color="auto"/>
          </w:divBdr>
        </w:div>
        <w:div w:id="2030135511">
          <w:marLeft w:val="0"/>
          <w:marRight w:val="0"/>
          <w:marTop w:val="0"/>
          <w:marBottom w:val="0"/>
          <w:divBdr>
            <w:top w:val="none" w:sz="0" w:space="0" w:color="auto"/>
            <w:left w:val="none" w:sz="0" w:space="0" w:color="auto"/>
            <w:bottom w:val="none" w:sz="0" w:space="0" w:color="auto"/>
            <w:right w:val="none" w:sz="0" w:space="0" w:color="auto"/>
          </w:divBdr>
        </w:div>
        <w:div w:id="697779691">
          <w:marLeft w:val="0"/>
          <w:marRight w:val="0"/>
          <w:marTop w:val="0"/>
          <w:marBottom w:val="0"/>
          <w:divBdr>
            <w:top w:val="none" w:sz="0" w:space="0" w:color="auto"/>
            <w:left w:val="none" w:sz="0" w:space="0" w:color="auto"/>
            <w:bottom w:val="none" w:sz="0" w:space="0" w:color="auto"/>
            <w:right w:val="none" w:sz="0" w:space="0" w:color="auto"/>
          </w:divBdr>
        </w:div>
        <w:div w:id="1922106083">
          <w:marLeft w:val="0"/>
          <w:marRight w:val="0"/>
          <w:marTop w:val="0"/>
          <w:marBottom w:val="0"/>
          <w:divBdr>
            <w:top w:val="none" w:sz="0" w:space="0" w:color="auto"/>
            <w:left w:val="none" w:sz="0" w:space="0" w:color="auto"/>
            <w:bottom w:val="none" w:sz="0" w:space="0" w:color="auto"/>
            <w:right w:val="none" w:sz="0" w:space="0" w:color="auto"/>
          </w:divBdr>
        </w:div>
        <w:div w:id="1281306292">
          <w:marLeft w:val="0"/>
          <w:marRight w:val="0"/>
          <w:marTop w:val="0"/>
          <w:marBottom w:val="0"/>
          <w:divBdr>
            <w:top w:val="none" w:sz="0" w:space="0" w:color="auto"/>
            <w:left w:val="none" w:sz="0" w:space="0" w:color="auto"/>
            <w:bottom w:val="none" w:sz="0" w:space="0" w:color="auto"/>
            <w:right w:val="none" w:sz="0" w:space="0" w:color="auto"/>
          </w:divBdr>
        </w:div>
        <w:div w:id="879710534">
          <w:marLeft w:val="0"/>
          <w:marRight w:val="0"/>
          <w:marTop w:val="0"/>
          <w:marBottom w:val="0"/>
          <w:divBdr>
            <w:top w:val="none" w:sz="0" w:space="0" w:color="auto"/>
            <w:left w:val="none" w:sz="0" w:space="0" w:color="auto"/>
            <w:bottom w:val="none" w:sz="0" w:space="0" w:color="auto"/>
            <w:right w:val="none" w:sz="0" w:space="0" w:color="auto"/>
          </w:divBdr>
        </w:div>
        <w:div w:id="471943652">
          <w:marLeft w:val="0"/>
          <w:marRight w:val="0"/>
          <w:marTop w:val="0"/>
          <w:marBottom w:val="0"/>
          <w:divBdr>
            <w:top w:val="none" w:sz="0" w:space="0" w:color="auto"/>
            <w:left w:val="none" w:sz="0" w:space="0" w:color="auto"/>
            <w:bottom w:val="none" w:sz="0" w:space="0" w:color="auto"/>
            <w:right w:val="none" w:sz="0" w:space="0" w:color="auto"/>
          </w:divBdr>
        </w:div>
        <w:div w:id="1358430482">
          <w:marLeft w:val="0"/>
          <w:marRight w:val="0"/>
          <w:marTop w:val="0"/>
          <w:marBottom w:val="0"/>
          <w:divBdr>
            <w:top w:val="none" w:sz="0" w:space="0" w:color="auto"/>
            <w:left w:val="none" w:sz="0" w:space="0" w:color="auto"/>
            <w:bottom w:val="none" w:sz="0" w:space="0" w:color="auto"/>
            <w:right w:val="none" w:sz="0" w:space="0" w:color="auto"/>
          </w:divBdr>
        </w:div>
        <w:div w:id="189998372">
          <w:marLeft w:val="0"/>
          <w:marRight w:val="0"/>
          <w:marTop w:val="0"/>
          <w:marBottom w:val="0"/>
          <w:divBdr>
            <w:top w:val="none" w:sz="0" w:space="0" w:color="auto"/>
            <w:left w:val="none" w:sz="0" w:space="0" w:color="auto"/>
            <w:bottom w:val="none" w:sz="0" w:space="0" w:color="auto"/>
            <w:right w:val="none" w:sz="0" w:space="0" w:color="auto"/>
          </w:divBdr>
        </w:div>
      </w:divsChild>
    </w:div>
    <w:div w:id="1519083598">
      <w:bodyDiv w:val="1"/>
      <w:marLeft w:val="0"/>
      <w:marRight w:val="0"/>
      <w:marTop w:val="0"/>
      <w:marBottom w:val="0"/>
      <w:divBdr>
        <w:top w:val="none" w:sz="0" w:space="0" w:color="auto"/>
        <w:left w:val="none" w:sz="0" w:space="0" w:color="auto"/>
        <w:bottom w:val="none" w:sz="0" w:space="0" w:color="auto"/>
        <w:right w:val="none" w:sz="0" w:space="0" w:color="auto"/>
      </w:divBdr>
      <w:divsChild>
        <w:div w:id="439565216">
          <w:marLeft w:val="0"/>
          <w:marRight w:val="0"/>
          <w:marTop w:val="0"/>
          <w:marBottom w:val="0"/>
          <w:divBdr>
            <w:top w:val="none" w:sz="0" w:space="0" w:color="auto"/>
            <w:left w:val="none" w:sz="0" w:space="0" w:color="auto"/>
            <w:bottom w:val="none" w:sz="0" w:space="0" w:color="auto"/>
            <w:right w:val="none" w:sz="0" w:space="0" w:color="auto"/>
          </w:divBdr>
        </w:div>
        <w:div w:id="314265434">
          <w:marLeft w:val="0"/>
          <w:marRight w:val="0"/>
          <w:marTop w:val="0"/>
          <w:marBottom w:val="0"/>
          <w:divBdr>
            <w:top w:val="none" w:sz="0" w:space="0" w:color="auto"/>
            <w:left w:val="none" w:sz="0" w:space="0" w:color="auto"/>
            <w:bottom w:val="none" w:sz="0" w:space="0" w:color="auto"/>
            <w:right w:val="none" w:sz="0" w:space="0" w:color="auto"/>
          </w:divBdr>
        </w:div>
        <w:div w:id="1120878292">
          <w:marLeft w:val="0"/>
          <w:marRight w:val="0"/>
          <w:marTop w:val="0"/>
          <w:marBottom w:val="0"/>
          <w:divBdr>
            <w:top w:val="none" w:sz="0" w:space="0" w:color="auto"/>
            <w:left w:val="none" w:sz="0" w:space="0" w:color="auto"/>
            <w:bottom w:val="none" w:sz="0" w:space="0" w:color="auto"/>
            <w:right w:val="none" w:sz="0" w:space="0" w:color="auto"/>
          </w:divBdr>
        </w:div>
        <w:div w:id="1593051597">
          <w:marLeft w:val="0"/>
          <w:marRight w:val="0"/>
          <w:marTop w:val="0"/>
          <w:marBottom w:val="0"/>
          <w:divBdr>
            <w:top w:val="none" w:sz="0" w:space="0" w:color="auto"/>
            <w:left w:val="none" w:sz="0" w:space="0" w:color="auto"/>
            <w:bottom w:val="none" w:sz="0" w:space="0" w:color="auto"/>
            <w:right w:val="none" w:sz="0" w:space="0" w:color="auto"/>
          </w:divBdr>
        </w:div>
        <w:div w:id="90247965">
          <w:marLeft w:val="0"/>
          <w:marRight w:val="0"/>
          <w:marTop w:val="0"/>
          <w:marBottom w:val="0"/>
          <w:divBdr>
            <w:top w:val="none" w:sz="0" w:space="0" w:color="auto"/>
            <w:left w:val="none" w:sz="0" w:space="0" w:color="auto"/>
            <w:bottom w:val="none" w:sz="0" w:space="0" w:color="auto"/>
            <w:right w:val="none" w:sz="0" w:space="0" w:color="auto"/>
          </w:divBdr>
        </w:div>
        <w:div w:id="1197424499">
          <w:marLeft w:val="0"/>
          <w:marRight w:val="0"/>
          <w:marTop w:val="0"/>
          <w:marBottom w:val="0"/>
          <w:divBdr>
            <w:top w:val="none" w:sz="0" w:space="0" w:color="auto"/>
            <w:left w:val="none" w:sz="0" w:space="0" w:color="auto"/>
            <w:bottom w:val="none" w:sz="0" w:space="0" w:color="auto"/>
            <w:right w:val="none" w:sz="0" w:space="0" w:color="auto"/>
          </w:divBdr>
        </w:div>
        <w:div w:id="1201285694">
          <w:marLeft w:val="0"/>
          <w:marRight w:val="0"/>
          <w:marTop w:val="0"/>
          <w:marBottom w:val="0"/>
          <w:divBdr>
            <w:top w:val="none" w:sz="0" w:space="0" w:color="auto"/>
            <w:left w:val="none" w:sz="0" w:space="0" w:color="auto"/>
            <w:bottom w:val="none" w:sz="0" w:space="0" w:color="auto"/>
            <w:right w:val="none" w:sz="0" w:space="0" w:color="auto"/>
          </w:divBdr>
        </w:div>
        <w:div w:id="797576092">
          <w:marLeft w:val="0"/>
          <w:marRight w:val="0"/>
          <w:marTop w:val="0"/>
          <w:marBottom w:val="0"/>
          <w:divBdr>
            <w:top w:val="none" w:sz="0" w:space="0" w:color="auto"/>
            <w:left w:val="none" w:sz="0" w:space="0" w:color="auto"/>
            <w:bottom w:val="none" w:sz="0" w:space="0" w:color="auto"/>
            <w:right w:val="none" w:sz="0" w:space="0" w:color="auto"/>
          </w:divBdr>
        </w:div>
        <w:div w:id="1769083420">
          <w:marLeft w:val="0"/>
          <w:marRight w:val="0"/>
          <w:marTop w:val="0"/>
          <w:marBottom w:val="0"/>
          <w:divBdr>
            <w:top w:val="none" w:sz="0" w:space="0" w:color="auto"/>
            <w:left w:val="none" w:sz="0" w:space="0" w:color="auto"/>
            <w:bottom w:val="none" w:sz="0" w:space="0" w:color="auto"/>
            <w:right w:val="none" w:sz="0" w:space="0" w:color="auto"/>
          </w:divBdr>
        </w:div>
      </w:divsChild>
    </w:div>
    <w:div w:id="1528180141">
      <w:bodyDiv w:val="1"/>
      <w:marLeft w:val="0"/>
      <w:marRight w:val="0"/>
      <w:marTop w:val="0"/>
      <w:marBottom w:val="0"/>
      <w:divBdr>
        <w:top w:val="none" w:sz="0" w:space="0" w:color="auto"/>
        <w:left w:val="none" w:sz="0" w:space="0" w:color="auto"/>
        <w:bottom w:val="none" w:sz="0" w:space="0" w:color="auto"/>
        <w:right w:val="none" w:sz="0" w:space="0" w:color="auto"/>
      </w:divBdr>
      <w:divsChild>
        <w:div w:id="1105461781">
          <w:marLeft w:val="0"/>
          <w:marRight w:val="0"/>
          <w:marTop w:val="0"/>
          <w:marBottom w:val="0"/>
          <w:divBdr>
            <w:top w:val="none" w:sz="0" w:space="0" w:color="auto"/>
            <w:left w:val="none" w:sz="0" w:space="0" w:color="auto"/>
            <w:bottom w:val="none" w:sz="0" w:space="0" w:color="auto"/>
            <w:right w:val="none" w:sz="0" w:space="0" w:color="auto"/>
          </w:divBdr>
        </w:div>
        <w:div w:id="1865632834">
          <w:marLeft w:val="0"/>
          <w:marRight w:val="0"/>
          <w:marTop w:val="0"/>
          <w:marBottom w:val="0"/>
          <w:divBdr>
            <w:top w:val="none" w:sz="0" w:space="0" w:color="auto"/>
            <w:left w:val="none" w:sz="0" w:space="0" w:color="auto"/>
            <w:bottom w:val="none" w:sz="0" w:space="0" w:color="auto"/>
            <w:right w:val="none" w:sz="0" w:space="0" w:color="auto"/>
          </w:divBdr>
        </w:div>
        <w:div w:id="754597071">
          <w:marLeft w:val="0"/>
          <w:marRight w:val="0"/>
          <w:marTop w:val="0"/>
          <w:marBottom w:val="0"/>
          <w:divBdr>
            <w:top w:val="none" w:sz="0" w:space="0" w:color="auto"/>
            <w:left w:val="none" w:sz="0" w:space="0" w:color="auto"/>
            <w:bottom w:val="none" w:sz="0" w:space="0" w:color="auto"/>
            <w:right w:val="none" w:sz="0" w:space="0" w:color="auto"/>
          </w:divBdr>
        </w:div>
      </w:divsChild>
    </w:div>
    <w:div w:id="1530028253">
      <w:bodyDiv w:val="1"/>
      <w:marLeft w:val="0"/>
      <w:marRight w:val="0"/>
      <w:marTop w:val="0"/>
      <w:marBottom w:val="0"/>
      <w:divBdr>
        <w:top w:val="none" w:sz="0" w:space="0" w:color="auto"/>
        <w:left w:val="none" w:sz="0" w:space="0" w:color="auto"/>
        <w:bottom w:val="none" w:sz="0" w:space="0" w:color="auto"/>
        <w:right w:val="none" w:sz="0" w:space="0" w:color="auto"/>
      </w:divBdr>
      <w:divsChild>
        <w:div w:id="568006188">
          <w:marLeft w:val="0"/>
          <w:marRight w:val="0"/>
          <w:marTop w:val="0"/>
          <w:marBottom w:val="0"/>
          <w:divBdr>
            <w:top w:val="none" w:sz="0" w:space="0" w:color="auto"/>
            <w:left w:val="none" w:sz="0" w:space="0" w:color="auto"/>
            <w:bottom w:val="none" w:sz="0" w:space="0" w:color="auto"/>
            <w:right w:val="none" w:sz="0" w:space="0" w:color="auto"/>
          </w:divBdr>
        </w:div>
        <w:div w:id="705063552">
          <w:marLeft w:val="0"/>
          <w:marRight w:val="0"/>
          <w:marTop w:val="0"/>
          <w:marBottom w:val="0"/>
          <w:divBdr>
            <w:top w:val="none" w:sz="0" w:space="0" w:color="auto"/>
            <w:left w:val="none" w:sz="0" w:space="0" w:color="auto"/>
            <w:bottom w:val="none" w:sz="0" w:space="0" w:color="auto"/>
            <w:right w:val="none" w:sz="0" w:space="0" w:color="auto"/>
          </w:divBdr>
        </w:div>
        <w:div w:id="1191995269">
          <w:marLeft w:val="0"/>
          <w:marRight w:val="0"/>
          <w:marTop w:val="0"/>
          <w:marBottom w:val="0"/>
          <w:divBdr>
            <w:top w:val="none" w:sz="0" w:space="0" w:color="auto"/>
            <w:left w:val="none" w:sz="0" w:space="0" w:color="auto"/>
            <w:bottom w:val="none" w:sz="0" w:space="0" w:color="auto"/>
            <w:right w:val="none" w:sz="0" w:space="0" w:color="auto"/>
          </w:divBdr>
        </w:div>
        <w:div w:id="1901407372">
          <w:marLeft w:val="0"/>
          <w:marRight w:val="0"/>
          <w:marTop w:val="0"/>
          <w:marBottom w:val="0"/>
          <w:divBdr>
            <w:top w:val="none" w:sz="0" w:space="0" w:color="auto"/>
            <w:left w:val="none" w:sz="0" w:space="0" w:color="auto"/>
            <w:bottom w:val="none" w:sz="0" w:space="0" w:color="auto"/>
            <w:right w:val="none" w:sz="0" w:space="0" w:color="auto"/>
          </w:divBdr>
        </w:div>
        <w:div w:id="213010468">
          <w:marLeft w:val="0"/>
          <w:marRight w:val="0"/>
          <w:marTop w:val="0"/>
          <w:marBottom w:val="0"/>
          <w:divBdr>
            <w:top w:val="none" w:sz="0" w:space="0" w:color="auto"/>
            <w:left w:val="none" w:sz="0" w:space="0" w:color="auto"/>
            <w:bottom w:val="none" w:sz="0" w:space="0" w:color="auto"/>
            <w:right w:val="none" w:sz="0" w:space="0" w:color="auto"/>
          </w:divBdr>
        </w:div>
        <w:div w:id="787627079">
          <w:marLeft w:val="0"/>
          <w:marRight w:val="0"/>
          <w:marTop w:val="0"/>
          <w:marBottom w:val="0"/>
          <w:divBdr>
            <w:top w:val="none" w:sz="0" w:space="0" w:color="auto"/>
            <w:left w:val="none" w:sz="0" w:space="0" w:color="auto"/>
            <w:bottom w:val="none" w:sz="0" w:space="0" w:color="auto"/>
            <w:right w:val="none" w:sz="0" w:space="0" w:color="auto"/>
          </w:divBdr>
        </w:div>
        <w:div w:id="9718292">
          <w:marLeft w:val="0"/>
          <w:marRight w:val="0"/>
          <w:marTop w:val="0"/>
          <w:marBottom w:val="0"/>
          <w:divBdr>
            <w:top w:val="none" w:sz="0" w:space="0" w:color="auto"/>
            <w:left w:val="none" w:sz="0" w:space="0" w:color="auto"/>
            <w:bottom w:val="none" w:sz="0" w:space="0" w:color="auto"/>
            <w:right w:val="none" w:sz="0" w:space="0" w:color="auto"/>
          </w:divBdr>
        </w:div>
        <w:div w:id="2067485433">
          <w:marLeft w:val="0"/>
          <w:marRight w:val="0"/>
          <w:marTop w:val="0"/>
          <w:marBottom w:val="0"/>
          <w:divBdr>
            <w:top w:val="none" w:sz="0" w:space="0" w:color="auto"/>
            <w:left w:val="none" w:sz="0" w:space="0" w:color="auto"/>
            <w:bottom w:val="none" w:sz="0" w:space="0" w:color="auto"/>
            <w:right w:val="none" w:sz="0" w:space="0" w:color="auto"/>
          </w:divBdr>
        </w:div>
        <w:div w:id="1224484682">
          <w:marLeft w:val="0"/>
          <w:marRight w:val="0"/>
          <w:marTop w:val="0"/>
          <w:marBottom w:val="0"/>
          <w:divBdr>
            <w:top w:val="none" w:sz="0" w:space="0" w:color="auto"/>
            <w:left w:val="none" w:sz="0" w:space="0" w:color="auto"/>
            <w:bottom w:val="none" w:sz="0" w:space="0" w:color="auto"/>
            <w:right w:val="none" w:sz="0" w:space="0" w:color="auto"/>
          </w:divBdr>
        </w:div>
        <w:div w:id="1288469834">
          <w:marLeft w:val="0"/>
          <w:marRight w:val="0"/>
          <w:marTop w:val="0"/>
          <w:marBottom w:val="0"/>
          <w:divBdr>
            <w:top w:val="none" w:sz="0" w:space="0" w:color="auto"/>
            <w:left w:val="none" w:sz="0" w:space="0" w:color="auto"/>
            <w:bottom w:val="none" w:sz="0" w:space="0" w:color="auto"/>
            <w:right w:val="none" w:sz="0" w:space="0" w:color="auto"/>
          </w:divBdr>
        </w:div>
        <w:div w:id="679745990">
          <w:marLeft w:val="0"/>
          <w:marRight w:val="0"/>
          <w:marTop w:val="0"/>
          <w:marBottom w:val="0"/>
          <w:divBdr>
            <w:top w:val="none" w:sz="0" w:space="0" w:color="auto"/>
            <w:left w:val="none" w:sz="0" w:space="0" w:color="auto"/>
            <w:bottom w:val="none" w:sz="0" w:space="0" w:color="auto"/>
            <w:right w:val="none" w:sz="0" w:space="0" w:color="auto"/>
          </w:divBdr>
        </w:div>
        <w:div w:id="1525904242">
          <w:marLeft w:val="0"/>
          <w:marRight w:val="0"/>
          <w:marTop w:val="0"/>
          <w:marBottom w:val="0"/>
          <w:divBdr>
            <w:top w:val="none" w:sz="0" w:space="0" w:color="auto"/>
            <w:left w:val="none" w:sz="0" w:space="0" w:color="auto"/>
            <w:bottom w:val="none" w:sz="0" w:space="0" w:color="auto"/>
            <w:right w:val="none" w:sz="0" w:space="0" w:color="auto"/>
          </w:divBdr>
        </w:div>
        <w:div w:id="143743865">
          <w:marLeft w:val="0"/>
          <w:marRight w:val="0"/>
          <w:marTop w:val="0"/>
          <w:marBottom w:val="0"/>
          <w:divBdr>
            <w:top w:val="none" w:sz="0" w:space="0" w:color="auto"/>
            <w:left w:val="none" w:sz="0" w:space="0" w:color="auto"/>
            <w:bottom w:val="none" w:sz="0" w:space="0" w:color="auto"/>
            <w:right w:val="none" w:sz="0" w:space="0" w:color="auto"/>
          </w:divBdr>
        </w:div>
        <w:div w:id="1592229370">
          <w:marLeft w:val="0"/>
          <w:marRight w:val="0"/>
          <w:marTop w:val="0"/>
          <w:marBottom w:val="0"/>
          <w:divBdr>
            <w:top w:val="none" w:sz="0" w:space="0" w:color="auto"/>
            <w:left w:val="none" w:sz="0" w:space="0" w:color="auto"/>
            <w:bottom w:val="none" w:sz="0" w:space="0" w:color="auto"/>
            <w:right w:val="none" w:sz="0" w:space="0" w:color="auto"/>
          </w:divBdr>
        </w:div>
        <w:div w:id="366608903">
          <w:marLeft w:val="0"/>
          <w:marRight w:val="0"/>
          <w:marTop w:val="0"/>
          <w:marBottom w:val="0"/>
          <w:divBdr>
            <w:top w:val="none" w:sz="0" w:space="0" w:color="auto"/>
            <w:left w:val="none" w:sz="0" w:space="0" w:color="auto"/>
            <w:bottom w:val="none" w:sz="0" w:space="0" w:color="auto"/>
            <w:right w:val="none" w:sz="0" w:space="0" w:color="auto"/>
          </w:divBdr>
        </w:div>
      </w:divsChild>
    </w:div>
    <w:div w:id="1575816560">
      <w:bodyDiv w:val="1"/>
      <w:marLeft w:val="0"/>
      <w:marRight w:val="0"/>
      <w:marTop w:val="0"/>
      <w:marBottom w:val="0"/>
      <w:divBdr>
        <w:top w:val="none" w:sz="0" w:space="0" w:color="auto"/>
        <w:left w:val="none" w:sz="0" w:space="0" w:color="auto"/>
        <w:bottom w:val="none" w:sz="0" w:space="0" w:color="auto"/>
        <w:right w:val="none" w:sz="0" w:space="0" w:color="auto"/>
      </w:divBdr>
      <w:divsChild>
        <w:div w:id="591469305">
          <w:marLeft w:val="0"/>
          <w:marRight w:val="0"/>
          <w:marTop w:val="0"/>
          <w:marBottom w:val="0"/>
          <w:divBdr>
            <w:top w:val="none" w:sz="0" w:space="0" w:color="auto"/>
            <w:left w:val="none" w:sz="0" w:space="0" w:color="auto"/>
            <w:bottom w:val="none" w:sz="0" w:space="0" w:color="auto"/>
            <w:right w:val="none" w:sz="0" w:space="0" w:color="auto"/>
          </w:divBdr>
        </w:div>
        <w:div w:id="1099060352">
          <w:marLeft w:val="0"/>
          <w:marRight w:val="0"/>
          <w:marTop w:val="0"/>
          <w:marBottom w:val="0"/>
          <w:divBdr>
            <w:top w:val="none" w:sz="0" w:space="0" w:color="auto"/>
            <w:left w:val="none" w:sz="0" w:space="0" w:color="auto"/>
            <w:bottom w:val="none" w:sz="0" w:space="0" w:color="auto"/>
            <w:right w:val="none" w:sz="0" w:space="0" w:color="auto"/>
          </w:divBdr>
        </w:div>
        <w:div w:id="1576234095">
          <w:marLeft w:val="0"/>
          <w:marRight w:val="0"/>
          <w:marTop w:val="0"/>
          <w:marBottom w:val="0"/>
          <w:divBdr>
            <w:top w:val="none" w:sz="0" w:space="0" w:color="auto"/>
            <w:left w:val="none" w:sz="0" w:space="0" w:color="auto"/>
            <w:bottom w:val="none" w:sz="0" w:space="0" w:color="auto"/>
            <w:right w:val="none" w:sz="0" w:space="0" w:color="auto"/>
          </w:divBdr>
        </w:div>
        <w:div w:id="310404663">
          <w:marLeft w:val="0"/>
          <w:marRight w:val="0"/>
          <w:marTop w:val="0"/>
          <w:marBottom w:val="0"/>
          <w:divBdr>
            <w:top w:val="none" w:sz="0" w:space="0" w:color="auto"/>
            <w:left w:val="none" w:sz="0" w:space="0" w:color="auto"/>
            <w:bottom w:val="none" w:sz="0" w:space="0" w:color="auto"/>
            <w:right w:val="none" w:sz="0" w:space="0" w:color="auto"/>
          </w:divBdr>
        </w:div>
        <w:div w:id="1758289354">
          <w:marLeft w:val="0"/>
          <w:marRight w:val="0"/>
          <w:marTop w:val="0"/>
          <w:marBottom w:val="0"/>
          <w:divBdr>
            <w:top w:val="none" w:sz="0" w:space="0" w:color="auto"/>
            <w:left w:val="none" w:sz="0" w:space="0" w:color="auto"/>
            <w:bottom w:val="none" w:sz="0" w:space="0" w:color="auto"/>
            <w:right w:val="none" w:sz="0" w:space="0" w:color="auto"/>
          </w:divBdr>
        </w:div>
        <w:div w:id="940067150">
          <w:marLeft w:val="0"/>
          <w:marRight w:val="0"/>
          <w:marTop w:val="0"/>
          <w:marBottom w:val="0"/>
          <w:divBdr>
            <w:top w:val="none" w:sz="0" w:space="0" w:color="auto"/>
            <w:left w:val="none" w:sz="0" w:space="0" w:color="auto"/>
            <w:bottom w:val="none" w:sz="0" w:space="0" w:color="auto"/>
            <w:right w:val="none" w:sz="0" w:space="0" w:color="auto"/>
          </w:divBdr>
        </w:div>
      </w:divsChild>
    </w:div>
    <w:div w:id="1634367294">
      <w:bodyDiv w:val="1"/>
      <w:marLeft w:val="0"/>
      <w:marRight w:val="0"/>
      <w:marTop w:val="0"/>
      <w:marBottom w:val="0"/>
      <w:divBdr>
        <w:top w:val="none" w:sz="0" w:space="0" w:color="auto"/>
        <w:left w:val="none" w:sz="0" w:space="0" w:color="auto"/>
        <w:bottom w:val="none" w:sz="0" w:space="0" w:color="auto"/>
        <w:right w:val="none" w:sz="0" w:space="0" w:color="auto"/>
      </w:divBdr>
      <w:divsChild>
        <w:div w:id="2137867806">
          <w:marLeft w:val="0"/>
          <w:marRight w:val="0"/>
          <w:marTop w:val="0"/>
          <w:marBottom w:val="0"/>
          <w:divBdr>
            <w:top w:val="none" w:sz="0" w:space="0" w:color="auto"/>
            <w:left w:val="none" w:sz="0" w:space="0" w:color="auto"/>
            <w:bottom w:val="none" w:sz="0" w:space="0" w:color="auto"/>
            <w:right w:val="none" w:sz="0" w:space="0" w:color="auto"/>
          </w:divBdr>
        </w:div>
        <w:div w:id="53509894">
          <w:marLeft w:val="0"/>
          <w:marRight w:val="0"/>
          <w:marTop w:val="0"/>
          <w:marBottom w:val="0"/>
          <w:divBdr>
            <w:top w:val="none" w:sz="0" w:space="0" w:color="auto"/>
            <w:left w:val="none" w:sz="0" w:space="0" w:color="auto"/>
            <w:bottom w:val="none" w:sz="0" w:space="0" w:color="auto"/>
            <w:right w:val="none" w:sz="0" w:space="0" w:color="auto"/>
          </w:divBdr>
        </w:div>
        <w:div w:id="1001855151">
          <w:marLeft w:val="0"/>
          <w:marRight w:val="0"/>
          <w:marTop w:val="0"/>
          <w:marBottom w:val="0"/>
          <w:divBdr>
            <w:top w:val="none" w:sz="0" w:space="0" w:color="auto"/>
            <w:left w:val="none" w:sz="0" w:space="0" w:color="auto"/>
            <w:bottom w:val="none" w:sz="0" w:space="0" w:color="auto"/>
            <w:right w:val="none" w:sz="0" w:space="0" w:color="auto"/>
          </w:divBdr>
        </w:div>
        <w:div w:id="2026129193">
          <w:marLeft w:val="0"/>
          <w:marRight w:val="0"/>
          <w:marTop w:val="0"/>
          <w:marBottom w:val="0"/>
          <w:divBdr>
            <w:top w:val="none" w:sz="0" w:space="0" w:color="auto"/>
            <w:left w:val="none" w:sz="0" w:space="0" w:color="auto"/>
            <w:bottom w:val="none" w:sz="0" w:space="0" w:color="auto"/>
            <w:right w:val="none" w:sz="0" w:space="0" w:color="auto"/>
          </w:divBdr>
        </w:div>
        <w:div w:id="227229738">
          <w:marLeft w:val="0"/>
          <w:marRight w:val="0"/>
          <w:marTop w:val="0"/>
          <w:marBottom w:val="0"/>
          <w:divBdr>
            <w:top w:val="none" w:sz="0" w:space="0" w:color="auto"/>
            <w:left w:val="none" w:sz="0" w:space="0" w:color="auto"/>
            <w:bottom w:val="none" w:sz="0" w:space="0" w:color="auto"/>
            <w:right w:val="none" w:sz="0" w:space="0" w:color="auto"/>
          </w:divBdr>
        </w:div>
        <w:div w:id="812214866">
          <w:marLeft w:val="0"/>
          <w:marRight w:val="0"/>
          <w:marTop w:val="0"/>
          <w:marBottom w:val="0"/>
          <w:divBdr>
            <w:top w:val="none" w:sz="0" w:space="0" w:color="auto"/>
            <w:left w:val="none" w:sz="0" w:space="0" w:color="auto"/>
            <w:bottom w:val="none" w:sz="0" w:space="0" w:color="auto"/>
            <w:right w:val="none" w:sz="0" w:space="0" w:color="auto"/>
          </w:divBdr>
        </w:div>
      </w:divsChild>
    </w:div>
    <w:div w:id="1675449593">
      <w:bodyDiv w:val="1"/>
      <w:marLeft w:val="0"/>
      <w:marRight w:val="0"/>
      <w:marTop w:val="0"/>
      <w:marBottom w:val="0"/>
      <w:divBdr>
        <w:top w:val="none" w:sz="0" w:space="0" w:color="auto"/>
        <w:left w:val="none" w:sz="0" w:space="0" w:color="auto"/>
        <w:bottom w:val="none" w:sz="0" w:space="0" w:color="auto"/>
        <w:right w:val="none" w:sz="0" w:space="0" w:color="auto"/>
      </w:divBdr>
      <w:divsChild>
        <w:div w:id="2007324113">
          <w:marLeft w:val="0"/>
          <w:marRight w:val="0"/>
          <w:marTop w:val="0"/>
          <w:marBottom w:val="0"/>
          <w:divBdr>
            <w:top w:val="none" w:sz="0" w:space="0" w:color="auto"/>
            <w:left w:val="none" w:sz="0" w:space="0" w:color="auto"/>
            <w:bottom w:val="none" w:sz="0" w:space="0" w:color="auto"/>
            <w:right w:val="none" w:sz="0" w:space="0" w:color="auto"/>
          </w:divBdr>
        </w:div>
        <w:div w:id="1252473894">
          <w:marLeft w:val="0"/>
          <w:marRight w:val="0"/>
          <w:marTop w:val="0"/>
          <w:marBottom w:val="0"/>
          <w:divBdr>
            <w:top w:val="none" w:sz="0" w:space="0" w:color="auto"/>
            <w:left w:val="none" w:sz="0" w:space="0" w:color="auto"/>
            <w:bottom w:val="none" w:sz="0" w:space="0" w:color="auto"/>
            <w:right w:val="none" w:sz="0" w:space="0" w:color="auto"/>
          </w:divBdr>
        </w:div>
        <w:div w:id="350109216">
          <w:marLeft w:val="0"/>
          <w:marRight w:val="0"/>
          <w:marTop w:val="0"/>
          <w:marBottom w:val="0"/>
          <w:divBdr>
            <w:top w:val="none" w:sz="0" w:space="0" w:color="auto"/>
            <w:left w:val="none" w:sz="0" w:space="0" w:color="auto"/>
            <w:bottom w:val="none" w:sz="0" w:space="0" w:color="auto"/>
            <w:right w:val="none" w:sz="0" w:space="0" w:color="auto"/>
          </w:divBdr>
        </w:div>
        <w:div w:id="2090350505">
          <w:marLeft w:val="0"/>
          <w:marRight w:val="0"/>
          <w:marTop w:val="0"/>
          <w:marBottom w:val="0"/>
          <w:divBdr>
            <w:top w:val="none" w:sz="0" w:space="0" w:color="auto"/>
            <w:left w:val="none" w:sz="0" w:space="0" w:color="auto"/>
            <w:bottom w:val="none" w:sz="0" w:space="0" w:color="auto"/>
            <w:right w:val="none" w:sz="0" w:space="0" w:color="auto"/>
          </w:divBdr>
        </w:div>
        <w:div w:id="2013600870">
          <w:marLeft w:val="0"/>
          <w:marRight w:val="0"/>
          <w:marTop w:val="0"/>
          <w:marBottom w:val="0"/>
          <w:divBdr>
            <w:top w:val="none" w:sz="0" w:space="0" w:color="auto"/>
            <w:left w:val="none" w:sz="0" w:space="0" w:color="auto"/>
            <w:bottom w:val="none" w:sz="0" w:space="0" w:color="auto"/>
            <w:right w:val="none" w:sz="0" w:space="0" w:color="auto"/>
          </w:divBdr>
        </w:div>
        <w:div w:id="306127807">
          <w:marLeft w:val="0"/>
          <w:marRight w:val="0"/>
          <w:marTop w:val="0"/>
          <w:marBottom w:val="0"/>
          <w:divBdr>
            <w:top w:val="none" w:sz="0" w:space="0" w:color="auto"/>
            <w:left w:val="none" w:sz="0" w:space="0" w:color="auto"/>
            <w:bottom w:val="none" w:sz="0" w:space="0" w:color="auto"/>
            <w:right w:val="none" w:sz="0" w:space="0" w:color="auto"/>
          </w:divBdr>
        </w:div>
      </w:divsChild>
    </w:div>
    <w:div w:id="1680963507">
      <w:bodyDiv w:val="1"/>
      <w:marLeft w:val="0"/>
      <w:marRight w:val="0"/>
      <w:marTop w:val="0"/>
      <w:marBottom w:val="0"/>
      <w:divBdr>
        <w:top w:val="none" w:sz="0" w:space="0" w:color="auto"/>
        <w:left w:val="none" w:sz="0" w:space="0" w:color="auto"/>
        <w:bottom w:val="none" w:sz="0" w:space="0" w:color="auto"/>
        <w:right w:val="none" w:sz="0" w:space="0" w:color="auto"/>
      </w:divBdr>
      <w:divsChild>
        <w:div w:id="1561400096">
          <w:marLeft w:val="0"/>
          <w:marRight w:val="0"/>
          <w:marTop w:val="0"/>
          <w:marBottom w:val="0"/>
          <w:divBdr>
            <w:top w:val="none" w:sz="0" w:space="0" w:color="auto"/>
            <w:left w:val="none" w:sz="0" w:space="0" w:color="auto"/>
            <w:bottom w:val="none" w:sz="0" w:space="0" w:color="auto"/>
            <w:right w:val="none" w:sz="0" w:space="0" w:color="auto"/>
          </w:divBdr>
        </w:div>
        <w:div w:id="1291284138">
          <w:marLeft w:val="0"/>
          <w:marRight w:val="0"/>
          <w:marTop w:val="0"/>
          <w:marBottom w:val="0"/>
          <w:divBdr>
            <w:top w:val="none" w:sz="0" w:space="0" w:color="auto"/>
            <w:left w:val="none" w:sz="0" w:space="0" w:color="auto"/>
            <w:bottom w:val="none" w:sz="0" w:space="0" w:color="auto"/>
            <w:right w:val="none" w:sz="0" w:space="0" w:color="auto"/>
          </w:divBdr>
        </w:div>
        <w:div w:id="686297370">
          <w:marLeft w:val="0"/>
          <w:marRight w:val="0"/>
          <w:marTop w:val="0"/>
          <w:marBottom w:val="0"/>
          <w:divBdr>
            <w:top w:val="none" w:sz="0" w:space="0" w:color="auto"/>
            <w:left w:val="none" w:sz="0" w:space="0" w:color="auto"/>
            <w:bottom w:val="none" w:sz="0" w:space="0" w:color="auto"/>
            <w:right w:val="none" w:sz="0" w:space="0" w:color="auto"/>
          </w:divBdr>
        </w:div>
        <w:div w:id="805313442">
          <w:marLeft w:val="0"/>
          <w:marRight w:val="0"/>
          <w:marTop w:val="0"/>
          <w:marBottom w:val="0"/>
          <w:divBdr>
            <w:top w:val="none" w:sz="0" w:space="0" w:color="auto"/>
            <w:left w:val="none" w:sz="0" w:space="0" w:color="auto"/>
            <w:bottom w:val="none" w:sz="0" w:space="0" w:color="auto"/>
            <w:right w:val="none" w:sz="0" w:space="0" w:color="auto"/>
          </w:divBdr>
        </w:div>
        <w:div w:id="903300521">
          <w:marLeft w:val="0"/>
          <w:marRight w:val="0"/>
          <w:marTop w:val="0"/>
          <w:marBottom w:val="0"/>
          <w:divBdr>
            <w:top w:val="none" w:sz="0" w:space="0" w:color="auto"/>
            <w:left w:val="none" w:sz="0" w:space="0" w:color="auto"/>
            <w:bottom w:val="none" w:sz="0" w:space="0" w:color="auto"/>
            <w:right w:val="none" w:sz="0" w:space="0" w:color="auto"/>
          </w:divBdr>
        </w:div>
        <w:div w:id="56707719">
          <w:marLeft w:val="0"/>
          <w:marRight w:val="0"/>
          <w:marTop w:val="0"/>
          <w:marBottom w:val="0"/>
          <w:divBdr>
            <w:top w:val="none" w:sz="0" w:space="0" w:color="auto"/>
            <w:left w:val="none" w:sz="0" w:space="0" w:color="auto"/>
            <w:bottom w:val="none" w:sz="0" w:space="0" w:color="auto"/>
            <w:right w:val="none" w:sz="0" w:space="0" w:color="auto"/>
          </w:divBdr>
        </w:div>
        <w:div w:id="924994823">
          <w:marLeft w:val="0"/>
          <w:marRight w:val="0"/>
          <w:marTop w:val="0"/>
          <w:marBottom w:val="0"/>
          <w:divBdr>
            <w:top w:val="none" w:sz="0" w:space="0" w:color="auto"/>
            <w:left w:val="none" w:sz="0" w:space="0" w:color="auto"/>
            <w:bottom w:val="none" w:sz="0" w:space="0" w:color="auto"/>
            <w:right w:val="none" w:sz="0" w:space="0" w:color="auto"/>
          </w:divBdr>
        </w:div>
        <w:div w:id="356926903">
          <w:marLeft w:val="0"/>
          <w:marRight w:val="0"/>
          <w:marTop w:val="0"/>
          <w:marBottom w:val="0"/>
          <w:divBdr>
            <w:top w:val="none" w:sz="0" w:space="0" w:color="auto"/>
            <w:left w:val="none" w:sz="0" w:space="0" w:color="auto"/>
            <w:bottom w:val="none" w:sz="0" w:space="0" w:color="auto"/>
            <w:right w:val="none" w:sz="0" w:space="0" w:color="auto"/>
          </w:divBdr>
        </w:div>
        <w:div w:id="168251697">
          <w:marLeft w:val="0"/>
          <w:marRight w:val="0"/>
          <w:marTop w:val="0"/>
          <w:marBottom w:val="0"/>
          <w:divBdr>
            <w:top w:val="none" w:sz="0" w:space="0" w:color="auto"/>
            <w:left w:val="none" w:sz="0" w:space="0" w:color="auto"/>
            <w:bottom w:val="none" w:sz="0" w:space="0" w:color="auto"/>
            <w:right w:val="none" w:sz="0" w:space="0" w:color="auto"/>
          </w:divBdr>
        </w:div>
        <w:div w:id="1779643141">
          <w:marLeft w:val="0"/>
          <w:marRight w:val="0"/>
          <w:marTop w:val="0"/>
          <w:marBottom w:val="0"/>
          <w:divBdr>
            <w:top w:val="none" w:sz="0" w:space="0" w:color="auto"/>
            <w:left w:val="none" w:sz="0" w:space="0" w:color="auto"/>
            <w:bottom w:val="none" w:sz="0" w:space="0" w:color="auto"/>
            <w:right w:val="none" w:sz="0" w:space="0" w:color="auto"/>
          </w:divBdr>
        </w:div>
      </w:divsChild>
    </w:div>
    <w:div w:id="1732726799">
      <w:bodyDiv w:val="1"/>
      <w:marLeft w:val="0"/>
      <w:marRight w:val="0"/>
      <w:marTop w:val="0"/>
      <w:marBottom w:val="0"/>
      <w:divBdr>
        <w:top w:val="none" w:sz="0" w:space="0" w:color="auto"/>
        <w:left w:val="none" w:sz="0" w:space="0" w:color="auto"/>
        <w:bottom w:val="none" w:sz="0" w:space="0" w:color="auto"/>
        <w:right w:val="none" w:sz="0" w:space="0" w:color="auto"/>
      </w:divBdr>
      <w:divsChild>
        <w:div w:id="695958342">
          <w:marLeft w:val="0"/>
          <w:marRight w:val="0"/>
          <w:marTop w:val="0"/>
          <w:marBottom w:val="0"/>
          <w:divBdr>
            <w:top w:val="none" w:sz="0" w:space="0" w:color="auto"/>
            <w:left w:val="none" w:sz="0" w:space="0" w:color="auto"/>
            <w:bottom w:val="none" w:sz="0" w:space="0" w:color="auto"/>
            <w:right w:val="none" w:sz="0" w:space="0" w:color="auto"/>
          </w:divBdr>
        </w:div>
        <w:div w:id="1289896503">
          <w:marLeft w:val="0"/>
          <w:marRight w:val="0"/>
          <w:marTop w:val="0"/>
          <w:marBottom w:val="0"/>
          <w:divBdr>
            <w:top w:val="none" w:sz="0" w:space="0" w:color="auto"/>
            <w:left w:val="none" w:sz="0" w:space="0" w:color="auto"/>
            <w:bottom w:val="none" w:sz="0" w:space="0" w:color="auto"/>
            <w:right w:val="none" w:sz="0" w:space="0" w:color="auto"/>
          </w:divBdr>
        </w:div>
        <w:div w:id="1656176944">
          <w:marLeft w:val="0"/>
          <w:marRight w:val="0"/>
          <w:marTop w:val="0"/>
          <w:marBottom w:val="0"/>
          <w:divBdr>
            <w:top w:val="none" w:sz="0" w:space="0" w:color="auto"/>
            <w:left w:val="none" w:sz="0" w:space="0" w:color="auto"/>
            <w:bottom w:val="none" w:sz="0" w:space="0" w:color="auto"/>
            <w:right w:val="none" w:sz="0" w:space="0" w:color="auto"/>
          </w:divBdr>
        </w:div>
      </w:divsChild>
    </w:div>
    <w:div w:id="1847866370">
      <w:bodyDiv w:val="1"/>
      <w:marLeft w:val="0"/>
      <w:marRight w:val="0"/>
      <w:marTop w:val="0"/>
      <w:marBottom w:val="0"/>
      <w:divBdr>
        <w:top w:val="none" w:sz="0" w:space="0" w:color="auto"/>
        <w:left w:val="none" w:sz="0" w:space="0" w:color="auto"/>
        <w:bottom w:val="none" w:sz="0" w:space="0" w:color="auto"/>
        <w:right w:val="none" w:sz="0" w:space="0" w:color="auto"/>
      </w:divBdr>
      <w:divsChild>
        <w:div w:id="909078107">
          <w:marLeft w:val="0"/>
          <w:marRight w:val="0"/>
          <w:marTop w:val="0"/>
          <w:marBottom w:val="0"/>
          <w:divBdr>
            <w:top w:val="none" w:sz="0" w:space="0" w:color="auto"/>
            <w:left w:val="none" w:sz="0" w:space="0" w:color="auto"/>
            <w:bottom w:val="none" w:sz="0" w:space="0" w:color="auto"/>
            <w:right w:val="none" w:sz="0" w:space="0" w:color="auto"/>
          </w:divBdr>
        </w:div>
        <w:div w:id="1272860901">
          <w:marLeft w:val="0"/>
          <w:marRight w:val="0"/>
          <w:marTop w:val="0"/>
          <w:marBottom w:val="0"/>
          <w:divBdr>
            <w:top w:val="none" w:sz="0" w:space="0" w:color="auto"/>
            <w:left w:val="none" w:sz="0" w:space="0" w:color="auto"/>
            <w:bottom w:val="none" w:sz="0" w:space="0" w:color="auto"/>
            <w:right w:val="none" w:sz="0" w:space="0" w:color="auto"/>
          </w:divBdr>
        </w:div>
        <w:div w:id="2069303694">
          <w:marLeft w:val="0"/>
          <w:marRight w:val="0"/>
          <w:marTop w:val="0"/>
          <w:marBottom w:val="0"/>
          <w:divBdr>
            <w:top w:val="none" w:sz="0" w:space="0" w:color="auto"/>
            <w:left w:val="none" w:sz="0" w:space="0" w:color="auto"/>
            <w:bottom w:val="none" w:sz="0" w:space="0" w:color="auto"/>
            <w:right w:val="none" w:sz="0" w:space="0" w:color="auto"/>
          </w:divBdr>
        </w:div>
        <w:div w:id="18678691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ebvpn.unibe.ch/help/BetaManual/online/,DanaInfo=www.tlg.uci.edu+SB1.html"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EC03E-25DE-4833-937F-4FFA9C376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18273</Words>
  <Characters>104157</Characters>
  <Application>Microsoft Office Word</Application>
  <DocSecurity>0</DocSecurity>
  <Lines>867</Lines>
  <Paragraphs>244</Paragraphs>
  <ScaleCrop>false</ScaleCrop>
  <HeadingPairs>
    <vt:vector size="2" baseType="variant">
      <vt:variant>
        <vt:lpstr>Titel</vt:lpstr>
      </vt:variant>
      <vt:variant>
        <vt:i4>1</vt:i4>
      </vt:variant>
    </vt:vector>
  </HeadingPairs>
  <TitlesOfParts>
    <vt:vector size="1" baseType="lpstr">
      <vt:lpstr/>
    </vt:vector>
  </TitlesOfParts>
  <Company>HP</Company>
  <LinksUpToDate>false</LinksUpToDate>
  <CharactersWithSpaces>122186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astrid</dc:creator>
  <cp:lastModifiedBy>Anja Konopka</cp:lastModifiedBy>
  <cp:revision>5</cp:revision>
  <cp:lastPrinted>2011-12-05T09:29:00Z</cp:lastPrinted>
  <dcterms:created xsi:type="dcterms:W3CDTF">2015-07-20T09:27:00Z</dcterms:created>
  <dcterms:modified xsi:type="dcterms:W3CDTF">2015-07-20T11:06:00Z</dcterms:modified>
</cp:coreProperties>
</file>